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AB8D53" w14:textId="49EB1277" w:rsidR="00DB4CB5" w:rsidRPr="00206289" w:rsidRDefault="00DB4CB5" w:rsidP="00206289">
      <w:pPr>
        <w:pStyle w:val="Title"/>
        <w:rPr>
          <w:sz w:val="40"/>
        </w:rPr>
      </w:pPr>
      <w:r w:rsidRPr="00206289">
        <w:rPr>
          <w:sz w:val="40"/>
        </w:rPr>
        <w:t xml:space="preserve">The Impact of Baseline Incidence Rates </w:t>
      </w:r>
      <w:r w:rsidR="0029521C" w:rsidRPr="00206289">
        <w:rPr>
          <w:sz w:val="40"/>
        </w:rPr>
        <w:t>on</w:t>
      </w:r>
      <w:r w:rsidRPr="00206289">
        <w:rPr>
          <w:sz w:val="40"/>
        </w:rPr>
        <w:t xml:space="preserve"> Burden of Disease Assessment of Air Pollution and </w:t>
      </w:r>
      <w:r w:rsidR="00264490">
        <w:rPr>
          <w:sz w:val="40"/>
        </w:rPr>
        <w:t xml:space="preserve">Onset </w:t>
      </w:r>
      <w:r w:rsidRPr="00206289">
        <w:rPr>
          <w:sz w:val="40"/>
        </w:rPr>
        <w:t>Childhood Asthma:</w:t>
      </w:r>
      <w:r w:rsidR="00206289">
        <w:rPr>
          <w:sz w:val="40"/>
        </w:rPr>
        <w:t xml:space="preserve"> </w:t>
      </w:r>
      <w:r w:rsidRPr="00206289">
        <w:rPr>
          <w:sz w:val="40"/>
        </w:rPr>
        <w:t>Analysis of Data from the Contiguous United States</w:t>
      </w:r>
    </w:p>
    <w:p w14:paraId="68F4CA15" w14:textId="77777777" w:rsidR="00DB4CB5" w:rsidRPr="00DB4CB5" w:rsidRDefault="00DB4CB5" w:rsidP="00DB4CB5"/>
    <w:p w14:paraId="6610320D" w14:textId="522A4D24" w:rsidR="00DB4CB5" w:rsidRPr="00350A21" w:rsidRDefault="00DB4CB5" w:rsidP="00DB4CB5">
      <w:pPr>
        <w:rPr>
          <w:b/>
          <w:sz w:val="24"/>
          <w:szCs w:val="24"/>
          <w:vertAlign w:val="superscript"/>
        </w:rPr>
      </w:pPr>
      <w:r w:rsidRPr="00350A21">
        <w:rPr>
          <w:b/>
          <w:sz w:val="24"/>
          <w:szCs w:val="24"/>
        </w:rPr>
        <w:t>Haneen Khreis</w:t>
      </w:r>
      <w:r w:rsidRPr="00350A21">
        <w:rPr>
          <w:b/>
          <w:sz w:val="24"/>
          <w:szCs w:val="24"/>
          <w:vertAlign w:val="superscript"/>
        </w:rPr>
        <w:t xml:space="preserve">1, </w:t>
      </w:r>
      <w:r w:rsidR="005F4C70" w:rsidRPr="00350A21">
        <w:rPr>
          <w:b/>
          <w:sz w:val="24"/>
          <w:szCs w:val="24"/>
          <w:vertAlign w:val="superscript"/>
        </w:rPr>
        <w:t>2</w:t>
      </w:r>
      <w:r w:rsidRPr="00350A21">
        <w:rPr>
          <w:b/>
          <w:sz w:val="24"/>
          <w:szCs w:val="24"/>
          <w:vertAlign w:val="superscript"/>
        </w:rPr>
        <w:t xml:space="preserve">, </w:t>
      </w:r>
      <w:r w:rsidR="005F4C70" w:rsidRPr="00350A21">
        <w:rPr>
          <w:b/>
          <w:sz w:val="24"/>
          <w:szCs w:val="24"/>
          <w:vertAlign w:val="superscript"/>
        </w:rPr>
        <w:t>3</w:t>
      </w:r>
      <w:r w:rsidRPr="00350A21">
        <w:rPr>
          <w:b/>
          <w:sz w:val="24"/>
          <w:szCs w:val="24"/>
          <w:vertAlign w:val="superscript"/>
        </w:rPr>
        <w:t xml:space="preserve">, </w:t>
      </w:r>
      <w:r w:rsidR="005F4C70" w:rsidRPr="00350A21">
        <w:rPr>
          <w:b/>
          <w:sz w:val="24"/>
          <w:szCs w:val="24"/>
          <w:vertAlign w:val="superscript"/>
        </w:rPr>
        <w:t>4</w:t>
      </w:r>
      <w:r w:rsidRPr="00350A21">
        <w:rPr>
          <w:b/>
          <w:sz w:val="24"/>
          <w:szCs w:val="24"/>
          <w:vertAlign w:val="superscript"/>
        </w:rPr>
        <w:t xml:space="preserve"> *</w:t>
      </w:r>
      <w:r w:rsidR="008A1277" w:rsidRPr="00350A21">
        <w:rPr>
          <w:b/>
          <w:sz w:val="24"/>
          <w:szCs w:val="24"/>
        </w:rPr>
        <w:t>, Raed Alotaibi</w:t>
      </w:r>
      <w:r w:rsidR="00A578EA" w:rsidRPr="00350A21">
        <w:rPr>
          <w:b/>
          <w:sz w:val="24"/>
          <w:szCs w:val="24"/>
          <w:vertAlign w:val="superscript"/>
        </w:rPr>
        <w:t>1</w:t>
      </w:r>
      <w:proofErr w:type="gramStart"/>
      <w:r w:rsidR="00A578EA" w:rsidRPr="00350A21">
        <w:rPr>
          <w:b/>
          <w:sz w:val="24"/>
          <w:szCs w:val="24"/>
          <w:vertAlign w:val="superscript"/>
        </w:rPr>
        <w:t>,</w:t>
      </w:r>
      <w:r w:rsidR="005F4C70" w:rsidRPr="00350A21">
        <w:rPr>
          <w:b/>
          <w:sz w:val="24"/>
          <w:szCs w:val="24"/>
          <w:vertAlign w:val="superscript"/>
        </w:rPr>
        <w:t>5</w:t>
      </w:r>
      <w:r w:rsidR="00A578EA" w:rsidRPr="00350A21">
        <w:rPr>
          <w:b/>
          <w:sz w:val="24"/>
          <w:szCs w:val="24"/>
          <w:vertAlign w:val="superscript"/>
        </w:rPr>
        <w:t>,</w:t>
      </w:r>
      <w:r w:rsidR="005F4C70" w:rsidRPr="00350A21">
        <w:rPr>
          <w:b/>
          <w:sz w:val="24"/>
          <w:szCs w:val="24"/>
          <w:vertAlign w:val="superscript"/>
        </w:rPr>
        <w:t>6</w:t>
      </w:r>
      <w:proofErr w:type="gramEnd"/>
      <w:r w:rsidR="008A1277" w:rsidRPr="00350A21">
        <w:rPr>
          <w:b/>
          <w:sz w:val="24"/>
          <w:szCs w:val="24"/>
        </w:rPr>
        <w:t xml:space="preserve"> and Jennifer Horney</w:t>
      </w:r>
      <w:r w:rsidR="005F4C70" w:rsidRPr="00350A21">
        <w:rPr>
          <w:b/>
          <w:sz w:val="24"/>
          <w:szCs w:val="24"/>
          <w:vertAlign w:val="superscript"/>
        </w:rPr>
        <w:t>7</w:t>
      </w:r>
    </w:p>
    <w:p w14:paraId="165D186F" w14:textId="77777777" w:rsidR="00DB4CB5" w:rsidRPr="00350A21" w:rsidRDefault="00DB4CB5" w:rsidP="005F4C70">
      <w:pPr>
        <w:spacing w:line="240" w:lineRule="auto"/>
        <w:rPr>
          <w:sz w:val="24"/>
          <w:szCs w:val="24"/>
        </w:rPr>
      </w:pPr>
      <w:r w:rsidRPr="00350A21">
        <w:rPr>
          <w:sz w:val="24"/>
          <w:szCs w:val="24"/>
          <w:vertAlign w:val="superscript"/>
        </w:rPr>
        <w:t xml:space="preserve">1 </w:t>
      </w:r>
      <w:r w:rsidRPr="00350A21">
        <w:rPr>
          <w:sz w:val="24"/>
          <w:szCs w:val="24"/>
        </w:rPr>
        <w:t>Center for Advancing Research in Transportation, Emissions, Energy, and Health (CARTEEH), Texas A&amp;M Transportation Institute (TTI), Texas, USA</w:t>
      </w:r>
    </w:p>
    <w:p w14:paraId="009D6A85" w14:textId="319DC278" w:rsidR="00DB4CB5" w:rsidRPr="00350A21" w:rsidRDefault="005F4C70" w:rsidP="005F4C70">
      <w:pPr>
        <w:spacing w:line="240" w:lineRule="auto"/>
        <w:rPr>
          <w:sz w:val="24"/>
          <w:szCs w:val="24"/>
          <w:lang w:val="es-ES"/>
        </w:rPr>
      </w:pPr>
      <w:r w:rsidRPr="00350A21">
        <w:rPr>
          <w:sz w:val="24"/>
          <w:szCs w:val="24"/>
          <w:vertAlign w:val="superscript"/>
          <w:lang w:val="es-ES"/>
        </w:rPr>
        <w:t>2</w:t>
      </w:r>
      <w:r w:rsidR="00DB4CB5" w:rsidRPr="00350A21">
        <w:rPr>
          <w:sz w:val="24"/>
          <w:szCs w:val="24"/>
          <w:lang w:val="es-ES"/>
        </w:rPr>
        <w:t xml:space="preserve"> ISGlobal, Centre </w:t>
      </w:r>
      <w:proofErr w:type="spellStart"/>
      <w:r w:rsidR="00DB4CB5" w:rsidRPr="00350A21">
        <w:rPr>
          <w:sz w:val="24"/>
          <w:szCs w:val="24"/>
          <w:lang w:val="es-ES"/>
        </w:rPr>
        <w:t>for</w:t>
      </w:r>
      <w:proofErr w:type="spellEnd"/>
      <w:r w:rsidR="00DB4CB5" w:rsidRPr="00350A21">
        <w:rPr>
          <w:sz w:val="24"/>
          <w:szCs w:val="24"/>
          <w:lang w:val="es-ES"/>
        </w:rPr>
        <w:t xml:space="preserve"> </w:t>
      </w:r>
      <w:proofErr w:type="spellStart"/>
      <w:r w:rsidR="00DB4CB5" w:rsidRPr="00350A21">
        <w:rPr>
          <w:sz w:val="24"/>
          <w:szCs w:val="24"/>
          <w:lang w:val="es-ES"/>
        </w:rPr>
        <w:t>Research</w:t>
      </w:r>
      <w:proofErr w:type="spellEnd"/>
      <w:r w:rsidR="00DB4CB5" w:rsidRPr="00350A21">
        <w:rPr>
          <w:sz w:val="24"/>
          <w:szCs w:val="24"/>
          <w:lang w:val="es-ES"/>
        </w:rPr>
        <w:t xml:space="preserve"> in </w:t>
      </w:r>
      <w:proofErr w:type="spellStart"/>
      <w:r w:rsidR="00DB4CB5" w:rsidRPr="00350A21">
        <w:rPr>
          <w:sz w:val="24"/>
          <w:szCs w:val="24"/>
          <w:lang w:val="es-ES"/>
        </w:rPr>
        <w:t>Environmental</w:t>
      </w:r>
      <w:proofErr w:type="spellEnd"/>
      <w:r w:rsidR="00DB4CB5" w:rsidRPr="00350A21">
        <w:rPr>
          <w:sz w:val="24"/>
          <w:szCs w:val="24"/>
          <w:lang w:val="es-ES"/>
        </w:rPr>
        <w:t xml:space="preserve"> </w:t>
      </w:r>
      <w:proofErr w:type="spellStart"/>
      <w:r w:rsidR="00DB4CB5" w:rsidRPr="00350A21">
        <w:rPr>
          <w:sz w:val="24"/>
          <w:szCs w:val="24"/>
          <w:lang w:val="es-ES"/>
        </w:rPr>
        <w:t>Epidemiology</w:t>
      </w:r>
      <w:proofErr w:type="spellEnd"/>
      <w:r w:rsidR="00DB4CB5" w:rsidRPr="00350A21">
        <w:rPr>
          <w:sz w:val="24"/>
          <w:szCs w:val="24"/>
          <w:lang w:val="es-ES"/>
        </w:rPr>
        <w:t xml:space="preserve"> (CREAL), Barcelona, </w:t>
      </w:r>
      <w:proofErr w:type="spellStart"/>
      <w:r w:rsidR="00DB4CB5" w:rsidRPr="00350A21">
        <w:rPr>
          <w:sz w:val="24"/>
          <w:szCs w:val="24"/>
          <w:lang w:val="es-ES"/>
        </w:rPr>
        <w:t>Spain</w:t>
      </w:r>
      <w:proofErr w:type="spellEnd"/>
    </w:p>
    <w:p w14:paraId="320C2810" w14:textId="4488D075" w:rsidR="00DB4CB5" w:rsidRPr="00350A21" w:rsidRDefault="005F4C70" w:rsidP="005F4C70">
      <w:pPr>
        <w:spacing w:line="240" w:lineRule="auto"/>
        <w:rPr>
          <w:sz w:val="24"/>
          <w:szCs w:val="24"/>
          <w:lang w:val="es-ES"/>
        </w:rPr>
      </w:pPr>
      <w:r w:rsidRPr="00350A21">
        <w:rPr>
          <w:sz w:val="24"/>
          <w:szCs w:val="24"/>
          <w:vertAlign w:val="superscript"/>
          <w:lang w:val="es-ES"/>
        </w:rPr>
        <w:t>3</w:t>
      </w:r>
      <w:r w:rsidR="00DB4CB5" w:rsidRPr="00350A21">
        <w:rPr>
          <w:sz w:val="24"/>
          <w:szCs w:val="24"/>
          <w:vertAlign w:val="superscript"/>
          <w:lang w:val="es-ES"/>
        </w:rPr>
        <w:t xml:space="preserve"> </w:t>
      </w:r>
      <w:r w:rsidR="00DB4CB5" w:rsidRPr="00350A21">
        <w:rPr>
          <w:sz w:val="24"/>
          <w:szCs w:val="24"/>
          <w:lang w:val="es-ES"/>
        </w:rPr>
        <w:t xml:space="preserve">Universitat Pompeu Fabra (UPF), Barcelona, </w:t>
      </w:r>
      <w:proofErr w:type="spellStart"/>
      <w:r w:rsidR="00DB4CB5" w:rsidRPr="00350A21">
        <w:rPr>
          <w:sz w:val="24"/>
          <w:szCs w:val="24"/>
          <w:lang w:val="es-ES"/>
        </w:rPr>
        <w:t>Spain</w:t>
      </w:r>
      <w:proofErr w:type="spellEnd"/>
    </w:p>
    <w:p w14:paraId="1769CD0D" w14:textId="6E8C39B0" w:rsidR="00DB4CB5" w:rsidRPr="00350A21" w:rsidRDefault="005F4C70" w:rsidP="005F4C70">
      <w:pPr>
        <w:spacing w:line="240" w:lineRule="auto"/>
        <w:rPr>
          <w:sz w:val="24"/>
          <w:szCs w:val="24"/>
        </w:rPr>
      </w:pPr>
      <w:r w:rsidRPr="00350A21">
        <w:rPr>
          <w:sz w:val="24"/>
          <w:szCs w:val="24"/>
          <w:vertAlign w:val="superscript"/>
          <w:lang w:val="es-ES"/>
        </w:rPr>
        <w:t>4</w:t>
      </w:r>
      <w:r w:rsidR="00DB4CB5" w:rsidRPr="00350A21">
        <w:rPr>
          <w:sz w:val="24"/>
          <w:szCs w:val="24"/>
          <w:lang w:val="es-ES"/>
        </w:rPr>
        <w:t xml:space="preserve"> </w:t>
      </w:r>
      <w:r w:rsidR="00DB4CB5" w:rsidRPr="00350A21">
        <w:rPr>
          <w:sz w:val="24"/>
          <w:szCs w:val="24"/>
        </w:rPr>
        <w:t>CIBER Epidemiologia y Salud Publica (CIBERESP), Madrid, Spain</w:t>
      </w:r>
    </w:p>
    <w:p w14:paraId="206D8E1D" w14:textId="4D45A852" w:rsidR="00A578EA" w:rsidRPr="00350A21" w:rsidRDefault="005F4C70" w:rsidP="005F4C70">
      <w:pPr>
        <w:spacing w:line="240" w:lineRule="auto"/>
        <w:rPr>
          <w:sz w:val="24"/>
          <w:szCs w:val="24"/>
        </w:rPr>
      </w:pPr>
      <w:r w:rsidRPr="00350A21">
        <w:rPr>
          <w:sz w:val="24"/>
          <w:szCs w:val="24"/>
          <w:vertAlign w:val="superscript"/>
        </w:rPr>
        <w:t>5</w:t>
      </w:r>
      <w:r w:rsidR="00A578EA" w:rsidRPr="00350A21">
        <w:rPr>
          <w:sz w:val="24"/>
          <w:szCs w:val="24"/>
        </w:rPr>
        <w:t xml:space="preserve"> Department of Family and Community Medicine, Imam Abdulrahman Bin Faisal University, Saudi Arabia</w:t>
      </w:r>
    </w:p>
    <w:p w14:paraId="77D96C29" w14:textId="02F6EFCD" w:rsidR="00A578EA" w:rsidRPr="00350A21" w:rsidRDefault="005F4C70" w:rsidP="005F4C70">
      <w:pPr>
        <w:spacing w:line="240" w:lineRule="auto"/>
        <w:rPr>
          <w:sz w:val="24"/>
          <w:szCs w:val="24"/>
        </w:rPr>
      </w:pPr>
      <w:r w:rsidRPr="00350A21">
        <w:rPr>
          <w:sz w:val="24"/>
          <w:szCs w:val="24"/>
          <w:vertAlign w:val="superscript"/>
        </w:rPr>
        <w:t>6</w:t>
      </w:r>
      <w:r w:rsidR="00A578EA" w:rsidRPr="00350A21">
        <w:rPr>
          <w:sz w:val="24"/>
          <w:szCs w:val="24"/>
        </w:rPr>
        <w:t xml:space="preserve"> Texas A&amp;M Health Science Center School of Public Health, </w:t>
      </w:r>
      <w:r w:rsidRPr="00350A21">
        <w:rPr>
          <w:sz w:val="24"/>
          <w:szCs w:val="24"/>
        </w:rPr>
        <w:t>Texas</w:t>
      </w:r>
      <w:r w:rsidR="00A578EA" w:rsidRPr="00350A21">
        <w:rPr>
          <w:sz w:val="24"/>
          <w:szCs w:val="24"/>
        </w:rPr>
        <w:t>, USA</w:t>
      </w:r>
    </w:p>
    <w:p w14:paraId="50EC2587" w14:textId="41C16ED4" w:rsidR="00DB4CB5" w:rsidRPr="00350A21" w:rsidRDefault="005F4C70" w:rsidP="005F4C70">
      <w:pPr>
        <w:spacing w:line="240" w:lineRule="auto"/>
        <w:rPr>
          <w:sz w:val="24"/>
          <w:szCs w:val="24"/>
        </w:rPr>
      </w:pPr>
      <w:r w:rsidRPr="00350A21">
        <w:rPr>
          <w:sz w:val="24"/>
          <w:szCs w:val="24"/>
          <w:vertAlign w:val="superscript"/>
        </w:rPr>
        <w:t>7</w:t>
      </w:r>
      <w:r w:rsidR="00A578EA" w:rsidRPr="00350A21">
        <w:rPr>
          <w:sz w:val="24"/>
          <w:szCs w:val="24"/>
          <w:vertAlign w:val="superscript"/>
        </w:rPr>
        <w:t xml:space="preserve"> </w:t>
      </w:r>
      <w:commentRangeStart w:id="0"/>
      <w:r w:rsidR="00A578EA" w:rsidRPr="00350A21">
        <w:rPr>
          <w:sz w:val="24"/>
          <w:szCs w:val="24"/>
        </w:rPr>
        <w:t xml:space="preserve">University </w:t>
      </w:r>
      <w:commentRangeEnd w:id="0"/>
      <w:r w:rsidRPr="00350A21">
        <w:rPr>
          <w:rStyle w:val="CommentReference"/>
          <w:sz w:val="24"/>
          <w:szCs w:val="24"/>
        </w:rPr>
        <w:commentReference w:id="0"/>
      </w:r>
      <w:r w:rsidR="00A578EA" w:rsidRPr="00350A21">
        <w:rPr>
          <w:sz w:val="24"/>
          <w:szCs w:val="24"/>
        </w:rPr>
        <w:t>of Delaware</w:t>
      </w:r>
    </w:p>
    <w:p w14:paraId="2A659D2A" w14:textId="77777777" w:rsidR="00206289" w:rsidRDefault="00DB4CB5" w:rsidP="00DB4CB5">
      <w:pPr>
        <w:rPr>
          <w:b/>
          <w:sz w:val="24"/>
          <w:szCs w:val="24"/>
        </w:rPr>
      </w:pPr>
      <w:r w:rsidRPr="00350A21">
        <w:rPr>
          <w:b/>
          <w:sz w:val="24"/>
          <w:szCs w:val="24"/>
        </w:rPr>
        <w:t xml:space="preserve">* Corresponding author at Center for Advancing Research in Transportation Emissions, Energy, and Health (CARTEEH), Texas </w:t>
      </w:r>
      <w:proofErr w:type="gramStart"/>
      <w:r w:rsidRPr="00350A21">
        <w:rPr>
          <w:b/>
          <w:sz w:val="24"/>
          <w:szCs w:val="24"/>
        </w:rPr>
        <w:t>A&amp;M</w:t>
      </w:r>
      <w:proofErr w:type="gramEnd"/>
      <w:r w:rsidRPr="00350A21">
        <w:rPr>
          <w:b/>
          <w:sz w:val="24"/>
          <w:szCs w:val="24"/>
        </w:rPr>
        <w:t xml:space="preserve"> Transportation Institute (TTI), 1111 RELLIS Parkway, Room 3412, Bryan, </w:t>
      </w:r>
      <w:r w:rsidR="00350A21" w:rsidRPr="00350A21">
        <w:rPr>
          <w:b/>
          <w:sz w:val="24"/>
          <w:szCs w:val="24"/>
        </w:rPr>
        <w:t>Texas 77807</w:t>
      </w:r>
      <w:r w:rsidRPr="00350A21">
        <w:rPr>
          <w:b/>
          <w:sz w:val="24"/>
          <w:szCs w:val="24"/>
        </w:rPr>
        <w:t>, USA.</w:t>
      </w:r>
    </w:p>
    <w:p w14:paraId="4DE157B2" w14:textId="77777777" w:rsidR="001F4CCA" w:rsidRDefault="001F4CCA" w:rsidP="00DB4CB5">
      <w:pPr>
        <w:rPr>
          <w:b/>
          <w:sz w:val="24"/>
          <w:szCs w:val="24"/>
        </w:rPr>
        <w:sectPr w:rsidR="001F4CCA" w:rsidSect="00944C5E">
          <w:footerReference w:type="default" r:id="rId10"/>
          <w:type w:val="continuous"/>
          <w:pgSz w:w="11906" w:h="16838" w:code="9"/>
          <w:pgMar w:top="1440" w:right="1440" w:bottom="1440" w:left="1440" w:header="720" w:footer="720" w:gutter="0"/>
          <w:lnNumType w:countBy="1" w:restart="continuous"/>
          <w:cols w:space="720"/>
          <w:docGrid w:linePitch="360"/>
        </w:sectPr>
      </w:pPr>
    </w:p>
    <w:p w14:paraId="01374130" w14:textId="77777777" w:rsidR="001F4CCA" w:rsidRDefault="001F4CCA" w:rsidP="00DB4CB5">
      <w:pPr>
        <w:rPr>
          <w:b/>
          <w:sz w:val="24"/>
          <w:szCs w:val="24"/>
        </w:rPr>
        <w:sectPr w:rsidR="001F4CCA" w:rsidSect="001F4CCA">
          <w:pgSz w:w="11906" w:h="16838" w:code="9"/>
          <w:pgMar w:top="1440" w:right="1440" w:bottom="1440" w:left="1440" w:header="720" w:footer="720" w:gutter="0"/>
          <w:lnNumType w:countBy="1" w:restart="continuous"/>
          <w:cols w:space="720"/>
          <w:docGrid w:linePitch="360"/>
        </w:sectPr>
      </w:pPr>
    </w:p>
    <w:p w14:paraId="0DF1A54A" w14:textId="577950A8" w:rsidR="003A36B2" w:rsidRDefault="004675BE" w:rsidP="009250E9">
      <w:pPr>
        <w:rPr>
          <w:b/>
          <w:bCs/>
        </w:rPr>
      </w:pPr>
      <w:r>
        <w:rPr>
          <w:b/>
          <w:bCs/>
        </w:rPr>
        <w:t>Abbreviations</w:t>
      </w:r>
    </w:p>
    <w:p w14:paraId="4399DEAA" w14:textId="066594C3" w:rsidR="009B00C1" w:rsidRPr="00A05A25" w:rsidRDefault="009B00C1" w:rsidP="00342C4A">
      <w:r>
        <w:rPr>
          <w:b/>
          <w:bCs/>
        </w:rPr>
        <w:t xml:space="preserve">AC: </w:t>
      </w:r>
      <w:r>
        <w:t>Attributable number of cases</w:t>
      </w:r>
    </w:p>
    <w:p w14:paraId="5DDF3E9D" w14:textId="1361AD73" w:rsidR="004675BE" w:rsidRPr="00A05A25" w:rsidRDefault="009B00C1" w:rsidP="009250E9">
      <w:r>
        <w:rPr>
          <w:b/>
          <w:bCs/>
        </w:rPr>
        <w:t xml:space="preserve">ACBS: </w:t>
      </w:r>
      <w:r w:rsidR="00C6500C">
        <w:t xml:space="preserve">Asthma </w:t>
      </w:r>
      <w:r w:rsidR="000A3286">
        <w:t>C</w:t>
      </w:r>
      <w:r>
        <w:t>all Back Survey</w:t>
      </w:r>
    </w:p>
    <w:p w14:paraId="51D3B8C3" w14:textId="39383A5C" w:rsidR="009B00C1" w:rsidRPr="00A05A25" w:rsidRDefault="009B00C1" w:rsidP="009250E9">
      <w:r>
        <w:rPr>
          <w:b/>
          <w:bCs/>
        </w:rPr>
        <w:t xml:space="preserve">AF: </w:t>
      </w:r>
      <w:r>
        <w:t>Attributable fraction</w:t>
      </w:r>
      <w:r w:rsidR="00792C6B">
        <w:t xml:space="preserve"> of cases</w:t>
      </w:r>
    </w:p>
    <w:p w14:paraId="30127B9A" w14:textId="772E031A" w:rsidR="009B00C1" w:rsidRPr="00A05A25" w:rsidRDefault="009B00C1" w:rsidP="009250E9">
      <w:r>
        <w:rPr>
          <w:b/>
          <w:bCs/>
        </w:rPr>
        <w:t xml:space="preserve">BRFSS: </w:t>
      </w:r>
      <w:r>
        <w:t>Behavioral Risk factor Surveillance System</w:t>
      </w:r>
    </w:p>
    <w:p w14:paraId="533AA005" w14:textId="664CE184" w:rsidR="009B00C1" w:rsidRDefault="009B00C1" w:rsidP="009250E9">
      <w:r>
        <w:rPr>
          <w:b/>
          <w:bCs/>
        </w:rPr>
        <w:t xml:space="preserve">CDC: </w:t>
      </w:r>
      <w:r>
        <w:t>Center for Disease Control and Prevention</w:t>
      </w:r>
    </w:p>
    <w:p w14:paraId="2E7473D9" w14:textId="081EDCDE" w:rsidR="007F4C9F" w:rsidRDefault="007F4C9F" w:rsidP="009250E9">
      <w:r w:rsidRPr="007F4C9F">
        <w:rPr>
          <w:b/>
        </w:rPr>
        <w:t>CRF</w:t>
      </w:r>
      <w:r>
        <w:t>: Concentration-Response Function</w:t>
      </w:r>
    </w:p>
    <w:p w14:paraId="1694E732" w14:textId="18CB021B" w:rsidR="009B00C1" w:rsidRDefault="009B00C1" w:rsidP="009250E9">
      <w:r>
        <w:rPr>
          <w:b/>
          <w:bCs/>
        </w:rPr>
        <w:t xml:space="preserve">D.C.: </w:t>
      </w:r>
      <w:r w:rsidRPr="00A05A25">
        <w:t>District of Columbia</w:t>
      </w:r>
    </w:p>
    <w:p w14:paraId="3F1C97B5" w14:textId="6F3802B0" w:rsidR="00C6500C" w:rsidRPr="00342C4A" w:rsidRDefault="00C6500C" w:rsidP="009250E9">
      <w:pPr>
        <w:rPr>
          <w:b/>
          <w:bCs/>
        </w:rPr>
      </w:pPr>
      <w:r w:rsidRPr="00A05A25">
        <w:rPr>
          <w:b/>
          <w:bCs/>
        </w:rPr>
        <w:t>EPA</w:t>
      </w:r>
      <w:r>
        <w:rPr>
          <w:b/>
          <w:bCs/>
        </w:rPr>
        <w:t xml:space="preserve">: </w:t>
      </w:r>
      <w:r w:rsidRPr="00A05A25">
        <w:t>United</w:t>
      </w:r>
      <w:r>
        <w:t xml:space="preserve"> States Environmental Protection Agency</w:t>
      </w:r>
    </w:p>
    <w:p w14:paraId="30B182B1" w14:textId="71E7A8E3" w:rsidR="009B00C1" w:rsidRDefault="009B00C1" w:rsidP="009250E9">
      <w:pPr>
        <w:rPr>
          <w:b/>
          <w:bCs/>
        </w:rPr>
      </w:pPr>
      <w:r>
        <w:rPr>
          <w:b/>
          <w:bCs/>
        </w:rPr>
        <w:t xml:space="preserve">U.S.: </w:t>
      </w:r>
      <w:r w:rsidRPr="00A05A25">
        <w:t>United States</w:t>
      </w:r>
    </w:p>
    <w:p w14:paraId="4A436EBE" w14:textId="0806498C" w:rsidR="009B00C1" w:rsidRPr="00A05A25" w:rsidRDefault="009B00C1" w:rsidP="009250E9">
      <w:r>
        <w:rPr>
          <w:b/>
          <w:bCs/>
        </w:rPr>
        <w:t xml:space="preserve">LUR: </w:t>
      </w:r>
      <w:r>
        <w:t>Lan</w:t>
      </w:r>
      <w:r w:rsidR="00C6500C">
        <w:t>d use r</w:t>
      </w:r>
      <w:r>
        <w:t>egression</w:t>
      </w:r>
    </w:p>
    <w:p w14:paraId="14500BB6" w14:textId="451DEDD8" w:rsidR="009B00C1" w:rsidRPr="00A05A25" w:rsidRDefault="009B00C1" w:rsidP="009250E9">
      <w:r>
        <w:rPr>
          <w:b/>
          <w:bCs/>
        </w:rPr>
        <w:t xml:space="preserve">NHGIS: </w:t>
      </w:r>
      <w:r>
        <w:t>National Histo</w:t>
      </w:r>
      <w:r w:rsidR="00C6500C">
        <w:t>rical G</w:t>
      </w:r>
      <w:r>
        <w:t>eographic Information System</w:t>
      </w:r>
    </w:p>
    <w:p w14:paraId="47A551C8" w14:textId="2E3D07B3" w:rsidR="009B00C1" w:rsidRPr="00A05A25" w:rsidRDefault="009B00C1" w:rsidP="009250E9">
      <w:r>
        <w:rPr>
          <w:b/>
          <w:bCs/>
        </w:rPr>
        <w:t xml:space="preserve">PAF: </w:t>
      </w:r>
      <w:r w:rsidR="00C6500C">
        <w:t>Population attributable f</w:t>
      </w:r>
      <w:r>
        <w:t>raction</w:t>
      </w:r>
    </w:p>
    <w:p w14:paraId="6AB24C56" w14:textId="06667E34" w:rsidR="009B00C1" w:rsidRPr="00A05A25" w:rsidRDefault="009B00C1" w:rsidP="009250E9">
      <w:r>
        <w:rPr>
          <w:b/>
          <w:bCs/>
        </w:rPr>
        <w:t xml:space="preserve">IR: </w:t>
      </w:r>
      <w:r>
        <w:t>Incidence rate</w:t>
      </w:r>
    </w:p>
    <w:p w14:paraId="091BA409" w14:textId="5820C1AF" w:rsidR="009B00C1" w:rsidRDefault="009B00C1" w:rsidP="00C02667">
      <w:r>
        <w:rPr>
          <w:b/>
          <w:bCs/>
        </w:rPr>
        <w:t>P</w:t>
      </w:r>
      <w:r w:rsidR="00C02667">
        <w:rPr>
          <w:b/>
          <w:bCs/>
        </w:rPr>
        <w:t>R</w:t>
      </w:r>
      <w:r>
        <w:rPr>
          <w:b/>
          <w:bCs/>
        </w:rPr>
        <w:t xml:space="preserve">: </w:t>
      </w:r>
      <w:r>
        <w:t>Prevalence rate</w:t>
      </w:r>
    </w:p>
    <w:p w14:paraId="6EE190EB" w14:textId="019AB004" w:rsidR="00A05A25" w:rsidRDefault="00C6500C" w:rsidP="009250E9">
      <w:pPr>
        <w:rPr>
          <w:b/>
          <w:bCs/>
        </w:rPr>
      </w:pPr>
      <w:r w:rsidRPr="00A05A25">
        <w:rPr>
          <w:b/>
          <w:bCs/>
        </w:rPr>
        <w:t>TRAP</w:t>
      </w:r>
      <w:r>
        <w:rPr>
          <w:b/>
          <w:bCs/>
        </w:rPr>
        <w:t xml:space="preserve">: </w:t>
      </w:r>
      <w:r>
        <w:t>Traffic</w:t>
      </w:r>
      <w:r w:rsidR="00031364">
        <w:t>-</w:t>
      </w:r>
      <w:r>
        <w:t>related air pollution</w:t>
      </w:r>
    </w:p>
    <w:p w14:paraId="6D369BD2" w14:textId="77777777" w:rsidR="006F1CD7" w:rsidRDefault="006F1CD7" w:rsidP="009250E9">
      <w:pPr>
        <w:rPr>
          <w:b/>
          <w:bCs/>
        </w:rPr>
        <w:sectPr w:rsidR="006F1CD7" w:rsidSect="00944C5E">
          <w:type w:val="continuous"/>
          <w:pgSz w:w="11906" w:h="16838" w:code="9"/>
          <w:pgMar w:top="1440" w:right="1440" w:bottom="1440" w:left="1440" w:header="720" w:footer="720" w:gutter="0"/>
          <w:lnNumType w:countBy="1" w:restart="continuous"/>
          <w:cols w:space="720"/>
          <w:docGrid w:linePitch="360"/>
        </w:sectPr>
      </w:pPr>
    </w:p>
    <w:p w14:paraId="6CA68A3B" w14:textId="5B372295" w:rsidR="006F1CD7" w:rsidRDefault="006F1CD7" w:rsidP="009250E9">
      <w:pPr>
        <w:rPr>
          <w:b/>
          <w:bCs/>
        </w:rPr>
        <w:sectPr w:rsidR="006F1CD7" w:rsidSect="00944C5E">
          <w:pgSz w:w="11906" w:h="16838" w:code="9"/>
          <w:pgMar w:top="1440" w:right="1440" w:bottom="1440" w:left="1440" w:header="720" w:footer="720" w:gutter="0"/>
          <w:lnNumType w:countBy="1" w:restart="continuous"/>
          <w:cols w:space="720"/>
          <w:docGrid w:linePitch="360"/>
        </w:sectPr>
      </w:pPr>
    </w:p>
    <w:p w14:paraId="4DAAB410" w14:textId="6ECB8FEB" w:rsidR="002A0D74" w:rsidRPr="00EC1FA9" w:rsidRDefault="002A0D74" w:rsidP="002A0D74">
      <w:pPr>
        <w:rPr>
          <w:b/>
          <w:bCs/>
        </w:rPr>
      </w:pPr>
      <w:r>
        <w:rPr>
          <w:b/>
          <w:bCs/>
        </w:rPr>
        <w:t>Introduction</w:t>
      </w:r>
    </w:p>
    <w:p w14:paraId="673EC784" w14:textId="697E62A8" w:rsidR="00057A72" w:rsidRDefault="00057A72" w:rsidP="002C7B41">
      <w:pPr>
        <w:rPr>
          <w:bCs/>
        </w:rPr>
      </w:pPr>
      <w:r>
        <w:rPr>
          <w:bCs/>
        </w:rPr>
        <w:t xml:space="preserve">Burden of disease assessment (BoD) is a powerful </w:t>
      </w:r>
      <w:r w:rsidR="00C552A2">
        <w:rPr>
          <w:bCs/>
        </w:rPr>
        <w:t xml:space="preserve">and relatively practical method </w:t>
      </w:r>
      <w:r>
        <w:rPr>
          <w:bCs/>
        </w:rPr>
        <w:t>to estimate the number/</w:t>
      </w:r>
      <w:r w:rsidR="00D67421">
        <w:rPr>
          <w:bCs/>
        </w:rPr>
        <w:t xml:space="preserve">percentage </w:t>
      </w:r>
      <w:r>
        <w:rPr>
          <w:bCs/>
        </w:rPr>
        <w:t xml:space="preserve">of </w:t>
      </w:r>
      <w:r w:rsidR="00E63E4A">
        <w:rPr>
          <w:bCs/>
        </w:rPr>
        <w:t xml:space="preserve">premature </w:t>
      </w:r>
      <w:r>
        <w:rPr>
          <w:bCs/>
        </w:rPr>
        <w:t xml:space="preserve">mortality and morbidity cases </w:t>
      </w:r>
      <w:r w:rsidR="00CA4FC0">
        <w:rPr>
          <w:bCs/>
        </w:rPr>
        <w:t>which</w:t>
      </w:r>
      <w:r>
        <w:rPr>
          <w:bCs/>
        </w:rPr>
        <w:t xml:space="preserve"> may be attributable to environmental exposures</w:t>
      </w:r>
      <w:r w:rsidR="00CA4FC0">
        <w:rPr>
          <w:bCs/>
        </w:rPr>
        <w:t>. Such estimate</w:t>
      </w:r>
      <w:r w:rsidR="003466A0">
        <w:rPr>
          <w:bCs/>
        </w:rPr>
        <w:t>s</w:t>
      </w:r>
      <w:r w:rsidR="00CA4FC0">
        <w:rPr>
          <w:bCs/>
        </w:rPr>
        <w:t xml:space="preserve"> can indicate how many cases of premature deaths and/or disease may </w:t>
      </w:r>
      <w:r>
        <w:rPr>
          <w:bCs/>
        </w:rPr>
        <w:t xml:space="preserve">be prevented by eliminating or reducing </w:t>
      </w:r>
      <w:r w:rsidR="00DB6668">
        <w:rPr>
          <w:bCs/>
        </w:rPr>
        <w:t xml:space="preserve">the </w:t>
      </w:r>
      <w:r>
        <w:rPr>
          <w:bCs/>
        </w:rPr>
        <w:t>exposure</w:t>
      </w:r>
      <w:r w:rsidR="00DB6668">
        <w:rPr>
          <w:bCs/>
        </w:rPr>
        <w:t xml:space="preserve"> of interest</w:t>
      </w:r>
      <w:r>
        <w:rPr>
          <w:bCs/>
        </w:rPr>
        <w:t>. In the context of air pollution</w:t>
      </w:r>
      <w:r w:rsidR="00D67421">
        <w:rPr>
          <w:bCs/>
        </w:rPr>
        <w:t xml:space="preserve"> exposure</w:t>
      </w:r>
      <w:r>
        <w:rPr>
          <w:bCs/>
        </w:rPr>
        <w:t xml:space="preserve">, BoD </w:t>
      </w:r>
      <w:r w:rsidR="00DB6668">
        <w:rPr>
          <w:bCs/>
        </w:rPr>
        <w:t>methods</w:t>
      </w:r>
      <w:r>
        <w:rPr>
          <w:bCs/>
        </w:rPr>
        <w:t xml:space="preserve"> have become </w:t>
      </w:r>
      <w:r w:rsidR="00DB6668">
        <w:rPr>
          <w:bCs/>
        </w:rPr>
        <w:t xml:space="preserve">increasingly </w:t>
      </w:r>
      <w:r>
        <w:rPr>
          <w:bCs/>
        </w:rPr>
        <w:t xml:space="preserve">popular and have been </w:t>
      </w:r>
      <w:r w:rsidR="00817797">
        <w:rPr>
          <w:bCs/>
        </w:rPr>
        <w:t xml:space="preserve">predominantly </w:t>
      </w:r>
      <w:r>
        <w:rPr>
          <w:bCs/>
        </w:rPr>
        <w:t xml:space="preserve">used to assess the burden of premature mortality </w:t>
      </w:r>
      <w:r w:rsidR="00D64355">
        <w:rPr>
          <w:bCs/>
        </w:rPr>
        <w:t>which</w:t>
      </w:r>
      <w:r>
        <w:rPr>
          <w:bCs/>
        </w:rPr>
        <w:t xml:space="preserve"> </w:t>
      </w:r>
      <w:r w:rsidR="00D91B73">
        <w:rPr>
          <w:bCs/>
        </w:rPr>
        <w:t>may</w:t>
      </w:r>
      <w:r>
        <w:rPr>
          <w:bCs/>
        </w:rPr>
        <w:t xml:space="preserve"> be attributable to </w:t>
      </w:r>
      <w:r w:rsidR="00D67421">
        <w:rPr>
          <w:bCs/>
        </w:rPr>
        <w:t>air pollution at</w:t>
      </w:r>
      <w:r w:rsidR="00AF2A17">
        <w:rPr>
          <w:bCs/>
        </w:rPr>
        <w:t xml:space="preserve"> the </w:t>
      </w:r>
      <w:r w:rsidR="009676E7">
        <w:rPr>
          <w:bCs/>
        </w:rPr>
        <w:t xml:space="preserve">global, </w:t>
      </w:r>
      <w:r w:rsidR="00AF2A17">
        <w:rPr>
          <w:bCs/>
        </w:rPr>
        <w:t xml:space="preserve">national, regional </w:t>
      </w:r>
      <w:r w:rsidR="00D67421">
        <w:rPr>
          <w:bCs/>
        </w:rPr>
        <w:t xml:space="preserve">and </w:t>
      </w:r>
      <w:r w:rsidR="00AF2A17">
        <w:rPr>
          <w:bCs/>
        </w:rPr>
        <w:t xml:space="preserve">local </w:t>
      </w:r>
      <w:r w:rsidR="00F07D54">
        <w:rPr>
          <w:bCs/>
        </w:rPr>
        <w:t>scales</w:t>
      </w:r>
      <w:r w:rsidR="00BC662D">
        <w:rPr>
          <w:bCs/>
        </w:rPr>
        <w:t xml:space="preserve"> </w:t>
      </w:r>
      <w:r w:rsidR="0000470F">
        <w:rPr>
          <w:bCs/>
        </w:rPr>
        <w:fldChar w:fldCharType="begin">
          <w:fldData xml:space="preserve">PEVuZE5vdGU+PENpdGU+PEF1dGhvcj5Db2hlbjwvQXV0aG9yPjxZZWFyPjIwMTc8L1llYXI+PFJl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</w:fldData>
        </w:fldChar>
      </w:r>
      <w:r w:rsidR="006278CE">
        <w:rPr>
          <w:bCs/>
        </w:rPr>
        <w:instrText xml:space="preserve"> ADDIN EN.CITE </w:instrText>
      </w:r>
      <w:r w:rsidR="006278CE">
        <w:rPr>
          <w:bCs/>
        </w:rPr>
        <w:fldChar w:fldCharType="begin">
          <w:fldData xml:space="preserve">PEVuZE5vdGU+PENpdGU+PEF1dGhvcj5Db2hlbjwvQXV0aG9yPjxZZWFyPjIwMTc8L1llYXI+PFJl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</w:fldData>
        </w:fldChar>
      </w:r>
      <w:r w:rsidR="006278CE">
        <w:rPr>
          <w:bCs/>
        </w:rPr>
        <w:instrText xml:space="preserve"> ADDIN EN.CITE.DATA </w:instrText>
      </w:r>
      <w:r w:rsidR="006278CE">
        <w:rPr>
          <w:bCs/>
        </w:rPr>
      </w:r>
      <w:r w:rsidR="006278CE">
        <w:rPr>
          <w:bCs/>
        </w:rPr>
        <w:fldChar w:fldCharType="end"/>
      </w:r>
      <w:r w:rsidR="0000470F">
        <w:rPr>
          <w:bCs/>
        </w:rPr>
      </w:r>
      <w:r w:rsidR="0000470F">
        <w:rPr>
          <w:bCs/>
        </w:rPr>
        <w:fldChar w:fldCharType="separate"/>
      </w:r>
      <w:r w:rsidR="006278CE">
        <w:rPr>
          <w:bCs/>
          <w:noProof/>
        </w:rPr>
        <w:t>(Cohen et al., 2017, Cohen et al., 2005, Ostro and Organization, 2004, Lelieveld et al., 2015, Bhalla et al., 2014, Tainio, 2015, Mueller et al., 2017)</w:t>
      </w:r>
      <w:r w:rsidR="0000470F">
        <w:rPr>
          <w:bCs/>
        </w:rPr>
        <w:fldChar w:fldCharType="end"/>
      </w:r>
      <w:r>
        <w:rPr>
          <w:bCs/>
        </w:rPr>
        <w:t xml:space="preserve">. </w:t>
      </w:r>
      <w:r w:rsidR="00B226DB">
        <w:rPr>
          <w:bCs/>
        </w:rPr>
        <w:t>The p</w:t>
      </w:r>
      <w:r w:rsidR="00C04061">
        <w:rPr>
          <w:bCs/>
        </w:rPr>
        <w:t xml:space="preserve">revious </w:t>
      </w:r>
      <w:r w:rsidR="00D67421">
        <w:rPr>
          <w:bCs/>
        </w:rPr>
        <w:t>focus on mortality may</w:t>
      </w:r>
      <w:r w:rsidR="00D67421" w:rsidRPr="00D67421">
        <w:rPr>
          <w:bCs/>
        </w:rPr>
        <w:t xml:space="preserve"> reflect availability of </w:t>
      </w:r>
      <w:r w:rsidR="009A64EC">
        <w:rPr>
          <w:bCs/>
        </w:rPr>
        <w:t xml:space="preserve">well-established </w:t>
      </w:r>
      <w:r w:rsidR="00D67421" w:rsidRPr="00D67421">
        <w:rPr>
          <w:bCs/>
        </w:rPr>
        <w:t>epidemiological data</w:t>
      </w:r>
      <w:r w:rsidR="009A64EC">
        <w:rPr>
          <w:bCs/>
        </w:rPr>
        <w:t xml:space="preserve"> which </w:t>
      </w:r>
      <w:r w:rsidR="009A7EC1">
        <w:rPr>
          <w:bCs/>
        </w:rPr>
        <w:t>associate</w:t>
      </w:r>
      <w:r w:rsidR="009A64EC">
        <w:rPr>
          <w:bCs/>
        </w:rPr>
        <w:t xml:space="preserve"> air pollution </w:t>
      </w:r>
      <w:r w:rsidR="009A7EC1">
        <w:rPr>
          <w:bCs/>
        </w:rPr>
        <w:t xml:space="preserve">with </w:t>
      </w:r>
      <w:r w:rsidR="009A64EC">
        <w:rPr>
          <w:bCs/>
        </w:rPr>
        <w:t xml:space="preserve">premature </w:t>
      </w:r>
      <w:r w:rsidR="00786CB6">
        <w:rPr>
          <w:bCs/>
        </w:rPr>
        <w:t>death</w:t>
      </w:r>
      <w:r w:rsidR="00786CB6" w:rsidRPr="00D67421">
        <w:rPr>
          <w:bCs/>
        </w:rPr>
        <w:t xml:space="preserve"> but</w:t>
      </w:r>
      <w:r w:rsidR="00D67421" w:rsidRPr="00D67421">
        <w:rPr>
          <w:bCs/>
        </w:rPr>
        <w:t xml:space="preserve"> </w:t>
      </w:r>
      <w:r w:rsidR="009A64EC">
        <w:rPr>
          <w:bCs/>
        </w:rPr>
        <w:t xml:space="preserve">may </w:t>
      </w:r>
      <w:r w:rsidR="00D67421" w:rsidRPr="00D67421">
        <w:rPr>
          <w:bCs/>
        </w:rPr>
        <w:t xml:space="preserve">also </w:t>
      </w:r>
      <w:r w:rsidR="009A64EC">
        <w:rPr>
          <w:bCs/>
        </w:rPr>
        <w:t xml:space="preserve">reflect </w:t>
      </w:r>
      <w:r w:rsidR="00D67421" w:rsidRPr="00D67421">
        <w:rPr>
          <w:bCs/>
        </w:rPr>
        <w:t>the level of advancement in BoD</w:t>
      </w:r>
      <w:r w:rsidR="00A30175">
        <w:rPr>
          <w:bCs/>
        </w:rPr>
        <w:t xml:space="preserve">, </w:t>
      </w:r>
      <w:r w:rsidR="00D67421" w:rsidRPr="00D67421">
        <w:rPr>
          <w:bCs/>
        </w:rPr>
        <w:t xml:space="preserve">which is a relatively new practice still concerned with the most extreme outcome </w:t>
      </w:r>
      <w:r w:rsidR="00552C44">
        <w:rPr>
          <w:bCs/>
        </w:rPr>
        <w:t>(</w:t>
      </w:r>
      <w:r w:rsidR="00D67421" w:rsidRPr="00D67421">
        <w:rPr>
          <w:bCs/>
        </w:rPr>
        <w:t>death</w:t>
      </w:r>
      <w:r w:rsidR="00552C44">
        <w:rPr>
          <w:bCs/>
        </w:rPr>
        <w:t>)</w:t>
      </w:r>
      <w:r w:rsidR="00D67421" w:rsidRPr="00D67421">
        <w:rPr>
          <w:bCs/>
        </w:rPr>
        <w:t xml:space="preserve">. Yet, to truly map, grasp and communicate to the true public health impact of </w:t>
      </w:r>
      <w:r w:rsidR="002C7B41">
        <w:rPr>
          <w:bCs/>
        </w:rPr>
        <w:t>air pollution</w:t>
      </w:r>
      <w:r w:rsidR="003A6554">
        <w:rPr>
          <w:bCs/>
        </w:rPr>
        <w:t xml:space="preserve"> exposures</w:t>
      </w:r>
      <w:r w:rsidR="00D67421" w:rsidRPr="00D67421">
        <w:rPr>
          <w:bCs/>
        </w:rPr>
        <w:t>, extend</w:t>
      </w:r>
      <w:r w:rsidR="002C7B41">
        <w:rPr>
          <w:bCs/>
        </w:rPr>
        <w:t>ing</w:t>
      </w:r>
      <w:r w:rsidR="00D67421" w:rsidRPr="00D67421">
        <w:rPr>
          <w:bCs/>
        </w:rPr>
        <w:t xml:space="preserve"> </w:t>
      </w:r>
      <w:r w:rsidR="00786CB6">
        <w:rPr>
          <w:bCs/>
        </w:rPr>
        <w:t xml:space="preserve">BoD </w:t>
      </w:r>
      <w:r w:rsidR="00D67421" w:rsidRPr="00D67421">
        <w:rPr>
          <w:bCs/>
        </w:rPr>
        <w:t>beyond premature mortality</w:t>
      </w:r>
      <w:r w:rsidR="002C7B41">
        <w:rPr>
          <w:bCs/>
        </w:rPr>
        <w:t xml:space="preserve"> is required</w:t>
      </w:r>
      <w:r w:rsidR="00545933">
        <w:rPr>
          <w:bCs/>
        </w:rPr>
        <w:t xml:space="preserve">, especially to </w:t>
      </w:r>
      <w:r>
        <w:rPr>
          <w:bCs/>
        </w:rPr>
        <w:t xml:space="preserve">chronic health </w:t>
      </w:r>
      <w:r w:rsidR="00545933">
        <w:rPr>
          <w:bCs/>
        </w:rPr>
        <w:t>outcomes</w:t>
      </w:r>
      <w:r>
        <w:rPr>
          <w:bCs/>
        </w:rPr>
        <w:t xml:space="preserve">. </w:t>
      </w:r>
      <w:r w:rsidR="00DD2432">
        <w:rPr>
          <w:bCs/>
        </w:rPr>
        <w:t>C</w:t>
      </w:r>
      <w:r>
        <w:rPr>
          <w:bCs/>
        </w:rPr>
        <w:t>hronic outcomes are important as they have significant impacts on the quality of life of individuals</w:t>
      </w:r>
      <w:r w:rsidR="000F5BDF">
        <w:rPr>
          <w:bCs/>
        </w:rPr>
        <w:t xml:space="preserve"> and</w:t>
      </w:r>
      <w:r>
        <w:rPr>
          <w:bCs/>
        </w:rPr>
        <w:t xml:space="preserve"> families</w:t>
      </w:r>
      <w:r w:rsidR="000F5BDF">
        <w:rPr>
          <w:bCs/>
        </w:rPr>
        <w:t xml:space="preserve">, affect </w:t>
      </w:r>
      <w:r w:rsidR="000F5BDF" w:rsidRPr="000F5BDF">
        <w:rPr>
          <w:bCs/>
        </w:rPr>
        <w:t>productivity at work and school, can result in death</w:t>
      </w:r>
      <w:r w:rsidR="000F5BDF">
        <w:rPr>
          <w:bCs/>
        </w:rPr>
        <w:t xml:space="preserve"> </w:t>
      </w:r>
      <w:r>
        <w:rPr>
          <w:bCs/>
        </w:rPr>
        <w:t>and imply significant health care costs which may be preventable.</w:t>
      </w:r>
      <w:r w:rsidR="00184C2F">
        <w:rPr>
          <w:bCs/>
        </w:rPr>
        <w:t xml:space="preserve"> Further, given the ubiquity of air pollution exposure, </w:t>
      </w:r>
      <w:r w:rsidR="00184C2F" w:rsidRPr="00184C2F">
        <w:rPr>
          <w:bCs/>
        </w:rPr>
        <w:t xml:space="preserve">especially in urban areas where </w:t>
      </w:r>
      <w:r w:rsidR="00184C2F">
        <w:rPr>
          <w:bCs/>
        </w:rPr>
        <w:t>it</w:t>
      </w:r>
      <w:r w:rsidR="00184C2F" w:rsidRPr="00184C2F">
        <w:rPr>
          <w:bCs/>
        </w:rPr>
        <w:t xml:space="preserve"> occur</w:t>
      </w:r>
      <w:r w:rsidR="00184C2F">
        <w:rPr>
          <w:bCs/>
        </w:rPr>
        <w:t>s</w:t>
      </w:r>
      <w:r w:rsidR="00184C2F" w:rsidRPr="00184C2F">
        <w:rPr>
          <w:bCs/>
        </w:rPr>
        <w:t xml:space="preserve"> near many people, </w:t>
      </w:r>
      <w:r w:rsidR="00B428A6">
        <w:rPr>
          <w:bCs/>
        </w:rPr>
        <w:t xml:space="preserve">the </w:t>
      </w:r>
      <w:r w:rsidR="00184C2F" w:rsidRPr="00184C2F">
        <w:rPr>
          <w:bCs/>
        </w:rPr>
        <w:t>relatively modest-sized risk estimate</w:t>
      </w:r>
      <w:r w:rsidR="00B428A6">
        <w:rPr>
          <w:bCs/>
        </w:rPr>
        <w:t>s</w:t>
      </w:r>
      <w:r w:rsidR="00184C2F" w:rsidRPr="00184C2F">
        <w:rPr>
          <w:bCs/>
        </w:rPr>
        <w:t xml:space="preserve"> </w:t>
      </w:r>
      <w:r w:rsidR="00B428A6">
        <w:rPr>
          <w:bCs/>
        </w:rPr>
        <w:t>from</w:t>
      </w:r>
      <w:r w:rsidR="00184C2F" w:rsidRPr="00184C2F">
        <w:rPr>
          <w:bCs/>
        </w:rPr>
        <w:t xml:space="preserve"> epidemiology translate into a large, yet modifiable, burden of disease.</w:t>
      </w:r>
    </w:p>
    <w:p w14:paraId="46060165" w14:textId="66DF1481" w:rsidR="00057A72" w:rsidRDefault="00057A72" w:rsidP="00680316">
      <w:pPr>
        <w:rPr>
          <w:bCs/>
        </w:rPr>
      </w:pPr>
      <w:r>
        <w:rPr>
          <w:bCs/>
        </w:rPr>
        <w:t xml:space="preserve">One </w:t>
      </w:r>
      <w:r w:rsidR="005C22CE">
        <w:rPr>
          <w:bCs/>
        </w:rPr>
        <w:t>chronic health</w:t>
      </w:r>
      <w:r>
        <w:rPr>
          <w:bCs/>
        </w:rPr>
        <w:t xml:space="preserve"> outcome </w:t>
      </w:r>
      <w:r w:rsidR="005C22CE">
        <w:rPr>
          <w:bCs/>
        </w:rPr>
        <w:t xml:space="preserve">which </w:t>
      </w:r>
      <w:r w:rsidR="004225EE">
        <w:rPr>
          <w:bCs/>
        </w:rPr>
        <w:t>recently received more attention</w:t>
      </w:r>
      <w:r w:rsidR="005C22CE">
        <w:rPr>
          <w:bCs/>
        </w:rPr>
        <w:t xml:space="preserve"> </w:t>
      </w:r>
      <w:r w:rsidR="004F2F0E">
        <w:rPr>
          <w:bCs/>
        </w:rPr>
        <w:t xml:space="preserve">in the context of air pollution </w:t>
      </w:r>
      <w:r>
        <w:rPr>
          <w:bCs/>
        </w:rPr>
        <w:t xml:space="preserve">is the onset of childhood asthma. </w:t>
      </w:r>
      <w:r w:rsidR="009431FD">
        <w:rPr>
          <w:bCs/>
        </w:rPr>
        <w:t>A</w:t>
      </w:r>
      <w:r>
        <w:rPr>
          <w:bCs/>
        </w:rPr>
        <w:t xml:space="preserve">sthma is </w:t>
      </w:r>
      <w:r w:rsidR="000342EC">
        <w:rPr>
          <w:bCs/>
        </w:rPr>
        <w:t xml:space="preserve">a burdensome disease which is </w:t>
      </w:r>
      <w:r>
        <w:rPr>
          <w:bCs/>
        </w:rPr>
        <w:t xml:space="preserve">often cited as the most chronic illness </w:t>
      </w:r>
      <w:r w:rsidR="00F21F6D">
        <w:rPr>
          <w:bCs/>
        </w:rPr>
        <w:t xml:space="preserve">of childhood </w:t>
      </w:r>
      <w:r w:rsidR="001F1A09">
        <w:rPr>
          <w:bCs/>
        </w:rPr>
        <w:fldChar w:fldCharType="begin"/>
      </w:r>
      <w:r w:rsidR="00762374">
        <w:rPr>
          <w:bCs/>
        </w:rPr>
        <w:instrText xml:space="preserve"> ADDIN EN.CITE &lt;EndNote&gt;&lt;Cite&gt;&lt;Author&gt;Gasana&lt;/Author&gt;&lt;Year&gt;2012&lt;/Year&gt;&lt;RecNum&gt;126&lt;/RecNum&gt;&lt;DisplayText&gt;(Gasana et al., 2012, National Survey of Children&amp;apos;s Health, 2012)&lt;/DisplayText&gt;&lt;record&gt;&lt;rec-number&gt;126&lt;/rec-number&gt;&lt;foreign-keys&gt;&lt;key app="EN" db-id="ztv0fd5suapx2tex0x1x9z5895vrawf5wdvv" timestamp="1390078706"&gt;126&lt;/key&gt;&lt;/foreign-keys&gt;&lt;ref-type name="Journal Article"&gt;17&lt;/ref-type&gt;&lt;contributors&gt;&lt;authors&gt;&lt;author&gt;Gasana, Janvier&lt;/author&gt;&lt;author&gt;Dillikar, Deepa&lt;/author&gt;&lt;author&gt;Mendy, Angelico&lt;/author&gt;&lt;author&gt;Forno, Erick&lt;/author&gt;&lt;author&gt;Ramos Vieira, Edgar&lt;/author&gt;&lt;/authors&gt;&lt;/contributors&gt;&lt;titles&gt;&lt;title&gt;Motor vehicle air pollution and asthma in children: a meta-analysis&lt;/title&gt;&lt;secondary-title&gt;Environmental Research&lt;/secondary-title&gt;&lt;/titles&gt;&lt;periodical&gt;&lt;full-title&gt;Environmental research&lt;/full-title&gt;&lt;/periodical&gt;&lt;pages&gt;36-45&lt;/pages&gt;&lt;volume&gt;117&lt;/volume&gt;&lt;dates&gt;&lt;year&gt;2012&lt;/year&gt;&lt;/dates&gt;&lt;isbn&gt;0013-9351&lt;/isbn&gt;&lt;urls&gt;&lt;/urls&gt;&lt;/record&gt;&lt;/Cite&gt;&lt;Cite&gt;&lt;Author&gt;National Survey of Children&amp;apos;s Health&lt;/Author&gt;&lt;Year&gt;2012&lt;/Year&gt;&lt;RecNum&gt;1374&lt;/RecNum&gt;&lt;record&gt;&lt;rec-number&gt;1374&lt;/rec-number&gt;&lt;foreign-keys&gt;&lt;key app="EN" db-id="ztv0fd5suapx2tex0x1x9z5895vrawf5wdvv" timestamp="1562807516"&gt;1374&lt;/key&gt;&lt;/foreign-keys&gt;&lt;ref-type name="Generic"&gt;13&lt;/ref-type&gt;&lt;contributors&gt;&lt;authors&gt;&lt;author&gt;National Survey of Children&amp;apos;s Health, NSCH&lt;/author&gt;&lt;/authors&gt;&lt;/contributors&gt;&lt;titles&gt;&lt;title&gt;Data query from the Child and Adolescent Health Measurement Initiative&lt;/title&gt;&lt;/titles&gt;&lt;dates&gt;&lt;year&gt;2012&lt;/year&gt;&lt;/dates&gt;&lt;publisher&gt;Data Resource Center for Child and Adolescent Health website.&lt;/publisher&gt;&lt;urls&gt;&lt;related-urls&gt;&lt;url&gt;https://www.childhealthdata.org/browse/survey&lt;/url&gt;&lt;/related-urls&gt;&lt;/urls&gt;&lt;/record&gt;&lt;/Cite&gt;&lt;/EndNote&gt;</w:instrText>
      </w:r>
      <w:r w:rsidR="001F1A09">
        <w:rPr>
          <w:bCs/>
        </w:rPr>
        <w:fldChar w:fldCharType="separate"/>
      </w:r>
      <w:r w:rsidR="00762374">
        <w:rPr>
          <w:bCs/>
        </w:rPr>
        <w:t>(</w:t>
      </w:r>
      <w:proofErr w:type="spellStart"/>
      <w:r w:rsidR="00762374">
        <w:rPr>
          <w:bCs/>
        </w:rPr>
        <w:t>Gasana</w:t>
      </w:r>
      <w:proofErr w:type="spellEnd"/>
      <w:r w:rsidR="00762374">
        <w:rPr>
          <w:bCs/>
        </w:rPr>
        <w:t xml:space="preserve"> et al., 2012, National Survey of Children's Health, 2012)</w:t>
      </w:r>
      <w:r w:rsidR="001F1A09">
        <w:rPr>
          <w:bCs/>
        </w:rPr>
        <w:fldChar w:fldCharType="end"/>
      </w:r>
      <w:r w:rsidR="001F1A09">
        <w:rPr>
          <w:bCs/>
        </w:rPr>
        <w:t xml:space="preserve">, </w:t>
      </w:r>
      <w:r w:rsidR="00203D31">
        <w:rPr>
          <w:bCs/>
        </w:rPr>
        <w:t xml:space="preserve">and </w:t>
      </w:r>
      <w:r w:rsidR="000A7515">
        <w:rPr>
          <w:bCs/>
        </w:rPr>
        <w:t xml:space="preserve">is </w:t>
      </w:r>
      <w:r w:rsidR="000A7515" w:rsidRPr="000A7515">
        <w:rPr>
          <w:bCs/>
        </w:rPr>
        <w:t>the third leading cause of hospitalization in children under the age of 15 and the leading cause of school absenteeism due to a chronic disease</w:t>
      </w:r>
      <w:r w:rsidR="00830514">
        <w:rPr>
          <w:bCs/>
        </w:rPr>
        <w:t xml:space="preserve"> </w:t>
      </w:r>
      <w:r w:rsidR="00830514">
        <w:rPr>
          <w:bCs/>
        </w:rPr>
        <w:fldChar w:fldCharType="begin"/>
      </w:r>
      <w:r w:rsidR="00FA12DC">
        <w:rPr>
          <w:bCs/>
        </w:rPr>
        <w:instrText xml:space="preserve"> ADDIN EN.CITE &lt;EndNote&gt;&lt;Cite&gt;&lt;Author&gt;American Lung Association&lt;/Author&gt;&lt;Year&gt;2019&lt;/Year&gt;&lt;RecNum&gt;1375&lt;/RecNum&gt;&lt;DisplayText&gt;(American Lung Association, 2019, Hsu et al., 2016)&lt;/DisplayText&gt;&lt;record&gt;&lt;rec-number&gt;1375&lt;/rec-number&gt;&lt;foreign-keys&gt;&lt;key app="EN" db-id="ztv0fd5suapx2tex0x1x9z5895vrawf5wdvv" timestamp="1562807964"&gt;1375&lt;/key&gt;&lt;/foreign-keys&gt;&lt;ref-type name="Web Page"&gt;12&lt;/ref-type&gt;&lt;contributors&gt;&lt;authors&gt;&lt;author&gt;American Lung Association, Epidemiology and Statistics Unit&lt;/author&gt;&lt;/authors&gt;&lt;/contributors&gt;&lt;titles&gt;&lt;title&gt;Lung Health &amp;amp; Diseases: Asthma and Children Fact Sheet&lt;/title&gt;&lt;/titles&gt;&lt;dates&gt;&lt;year&gt;2019&lt;/year&gt;&lt;pub-dates&gt;&lt;date&gt;July 10, 2019&lt;/date&gt;&lt;/pub-dates&gt;&lt;/dates&gt;&lt;urls&gt;&lt;related-urls&gt;&lt;url&gt;https://www.lung.org/lung-health-and-diseases/lung-disease-lookup/asthma/learn-about-asthma/asthma-children-facts-sheet.html&lt;/url&gt;&lt;/related-urls&gt;&lt;/urls&gt;&lt;/record&gt;&lt;/Cite&gt;&lt;Cite&gt;&lt;Author&gt;Hsu&lt;/Author&gt;&lt;Year&gt;2016&lt;/Year&gt;&lt;RecNum&gt;1376&lt;/RecNum&gt;&lt;record&gt;&lt;rec-number&gt;1376&lt;/rec-number&gt;&lt;foreign-keys&gt;&lt;key app="EN" db-id="ztv0fd5suapx2tex0x1x9z5895vrawf5wdvv" timestamp="1562808049"&gt;1376&lt;/key&gt;&lt;/foreign-keys&gt;&lt;ref-type name="Journal Article"&gt;17&lt;/ref-type&gt;&lt;contributors&gt;&lt;authors&gt;&lt;author&gt;Hsu, Joy&lt;/author&gt;&lt;author&gt;Qin, Xiaoting&lt;/author&gt;&lt;author&gt;Beavers, Suzanne F&lt;/author&gt;&lt;author&gt;Mirabelli, Maria C&lt;/author&gt;&lt;/authors&gt;&lt;/contributors&gt;&lt;titles&gt;&lt;title&gt;Asthma-related school absenteeism, morbidity, and modifiable factors&lt;/title&gt;&lt;secondary-title&gt;American journal of preventive medicine&lt;/secondary-title&gt;&lt;/titles&gt;&lt;periodical&gt;&lt;full-title&gt;American journal of preventive medicine&lt;/full-title&gt;&lt;/periodical&gt;&lt;pages&gt;23-32&lt;/pages&gt;&lt;volume&gt;51&lt;/volume&gt;&lt;number&gt;1&lt;/number&gt;&lt;dates&gt;&lt;year&gt;2016&lt;/year&gt;&lt;/dates&gt;&lt;isbn&gt;0749-3797&lt;/isbn&gt;&lt;urls&gt;&lt;/urls&gt;&lt;/record&gt;&lt;/Cite&gt;&lt;/EndNote&gt;</w:instrText>
      </w:r>
      <w:r w:rsidR="00830514">
        <w:rPr>
          <w:bCs/>
        </w:rPr>
        <w:fldChar w:fldCharType="separate"/>
      </w:r>
      <w:r w:rsidR="00FA12DC">
        <w:rPr>
          <w:bCs/>
          <w:noProof/>
        </w:rPr>
        <w:t>(American Lung Association, 2019, Hsu et al., 2016)</w:t>
      </w:r>
      <w:r w:rsidR="00830514">
        <w:rPr>
          <w:bCs/>
        </w:rPr>
        <w:fldChar w:fldCharType="end"/>
      </w:r>
      <w:r w:rsidR="000A7515" w:rsidRPr="000A7515">
        <w:rPr>
          <w:bCs/>
        </w:rPr>
        <w:t>.</w:t>
      </w:r>
      <w:r w:rsidR="00203D31">
        <w:rPr>
          <w:bCs/>
        </w:rPr>
        <w:t xml:space="preserve"> </w:t>
      </w:r>
      <w:r w:rsidR="000A7515">
        <w:rPr>
          <w:bCs/>
        </w:rPr>
        <w:t>I</w:t>
      </w:r>
      <w:r>
        <w:rPr>
          <w:bCs/>
        </w:rPr>
        <w:t>n the United States (U.S.</w:t>
      </w:r>
      <w:r w:rsidR="005A03A8">
        <w:rPr>
          <w:bCs/>
        </w:rPr>
        <w:t xml:space="preserve">) alone, </w:t>
      </w:r>
      <w:r>
        <w:rPr>
          <w:bCs/>
        </w:rPr>
        <w:t xml:space="preserve">6 million children had </w:t>
      </w:r>
      <w:r w:rsidRPr="00057A72">
        <w:rPr>
          <w:bCs/>
        </w:rPr>
        <w:t xml:space="preserve">ongoing asthma </w:t>
      </w:r>
      <w:r w:rsidR="00EB6C2F">
        <w:rPr>
          <w:bCs/>
        </w:rPr>
        <w:t>in</w:t>
      </w:r>
      <w:r w:rsidRPr="00057A72">
        <w:rPr>
          <w:bCs/>
        </w:rPr>
        <w:t xml:space="preserve"> 2016</w:t>
      </w:r>
      <w:r w:rsidR="006B6810">
        <w:rPr>
          <w:bCs/>
        </w:rPr>
        <w:t xml:space="preserve"> </w:t>
      </w:r>
      <w:r w:rsidR="006B6810">
        <w:rPr>
          <w:bCs/>
        </w:rPr>
        <w:fldChar w:fldCharType="begin"/>
      </w:r>
      <w:r w:rsidR="006B6810">
        <w:rPr>
          <w:bCs/>
        </w:rPr>
        <w:instrText xml:space="preserve"> ADDIN EN.CITE &lt;EndNote&gt;&lt;Cite&gt;&lt;Author&gt;Zahran&lt;/Author&gt;&lt;Year&gt;2018&lt;/Year&gt;&lt;RecNum&gt;1377&lt;/RecNum&gt;&lt;DisplayText&gt;(Zahran et al., 2018)&lt;/DisplayText&gt;&lt;record&gt;&lt;rec-number&gt;1377&lt;/rec-number&gt;&lt;foreign-keys&gt;&lt;key app="EN" db-id="ztv0fd5suapx2tex0x1x9z5895vrawf5wdvv" timestamp="1562808334"&gt;1377&lt;/key&gt;&lt;/foreign-keys&gt;&lt;ref-type name="Journal Article"&gt;17&lt;/ref-type&gt;&lt;contributors&gt;&lt;authors&gt;&lt;author&gt;Zahran, Hatice S&lt;/author&gt;&lt;author&gt;Bailey, Cathy M&lt;/author&gt;&lt;author&gt;Damon, Scott A&lt;/author&gt;&lt;author&gt;Garbe, Paul L&lt;/author&gt;&lt;author&gt;Breysse, Patrick N&lt;/author&gt;&lt;/authors&gt;&lt;/contributors&gt;&lt;titles&gt;&lt;title&gt;Vital signs: asthma in children—United States, 2001–2016&lt;/title&gt;&lt;secondary-title&gt;Morbidity and Mortality Weekly Report&lt;/secondary-title&gt;&lt;/titles&gt;&lt;periodical&gt;&lt;full-title&gt;Morbidity and Mortality Weekly Report&lt;/full-title&gt;&lt;/periodical&gt;&lt;pages&gt;149&lt;/pages&gt;&lt;volume&gt;67&lt;/volume&gt;&lt;number&gt;5&lt;/number&gt;&lt;dates&gt;&lt;year&gt;2018&lt;/year&gt;&lt;/dates&gt;&lt;urls&gt;&lt;/urls&gt;&lt;/record&gt;&lt;/Cite&gt;&lt;/EndNote&gt;</w:instrText>
      </w:r>
      <w:r w:rsidR="006B6810">
        <w:rPr>
          <w:bCs/>
        </w:rPr>
        <w:fldChar w:fldCharType="separate"/>
      </w:r>
      <w:r w:rsidR="006B6810">
        <w:rPr>
          <w:bCs/>
          <w:noProof/>
        </w:rPr>
        <w:t>(Zahran et al., 2018)</w:t>
      </w:r>
      <w:r w:rsidR="006B6810">
        <w:rPr>
          <w:bCs/>
        </w:rPr>
        <w:fldChar w:fldCharType="end"/>
      </w:r>
      <w:r w:rsidRPr="00057A72">
        <w:rPr>
          <w:bCs/>
        </w:rPr>
        <w:t xml:space="preserve">. </w:t>
      </w:r>
      <w:r w:rsidR="00243826">
        <w:rPr>
          <w:bCs/>
        </w:rPr>
        <w:t>The</w:t>
      </w:r>
      <w:r w:rsidR="00243826" w:rsidRPr="00243826">
        <w:rPr>
          <w:bCs/>
        </w:rPr>
        <w:t xml:space="preserve"> economic burden </w:t>
      </w:r>
      <w:r w:rsidR="00243826">
        <w:rPr>
          <w:bCs/>
        </w:rPr>
        <w:t xml:space="preserve">of asthma </w:t>
      </w:r>
      <w:r w:rsidR="00243826" w:rsidRPr="00243826">
        <w:rPr>
          <w:bCs/>
        </w:rPr>
        <w:t xml:space="preserve">on the </w:t>
      </w:r>
      <w:r w:rsidR="00243826">
        <w:rPr>
          <w:bCs/>
        </w:rPr>
        <w:t>U.S.</w:t>
      </w:r>
      <w:r w:rsidR="00243826" w:rsidRPr="00243826">
        <w:rPr>
          <w:bCs/>
        </w:rPr>
        <w:t xml:space="preserve">, </w:t>
      </w:r>
      <w:r w:rsidR="009560AD">
        <w:rPr>
          <w:bCs/>
        </w:rPr>
        <w:t>i</w:t>
      </w:r>
      <w:r w:rsidR="00243826" w:rsidRPr="00243826">
        <w:rPr>
          <w:bCs/>
        </w:rPr>
        <w:t xml:space="preserve">ncluding costs incurred by absenteeism and mortality, </w:t>
      </w:r>
      <w:r w:rsidR="009560AD">
        <w:rPr>
          <w:bCs/>
        </w:rPr>
        <w:t>was</w:t>
      </w:r>
      <w:r w:rsidR="00243826" w:rsidRPr="00243826">
        <w:rPr>
          <w:bCs/>
        </w:rPr>
        <w:t xml:space="preserve"> $81.9 billion in 2013</w:t>
      </w:r>
      <w:r w:rsidR="009560AD">
        <w:rPr>
          <w:bCs/>
        </w:rPr>
        <w:t xml:space="preserve"> </w:t>
      </w:r>
      <w:r w:rsidR="009560AD">
        <w:rPr>
          <w:bCs/>
        </w:rPr>
        <w:fldChar w:fldCharType="begin"/>
      </w:r>
      <w:r w:rsidR="00680316">
        <w:rPr>
          <w:bCs/>
        </w:rPr>
        <w:instrText xml:space="preserve"> ADDIN EN.CITE &lt;EndNote&gt;&lt;Cite&gt;&lt;Author&gt;Nurmagambetov&lt;/Author&gt;&lt;Year&gt;2018&lt;/Year&gt;&lt;RecNum&gt;135&lt;/RecNum&gt;&lt;DisplayText&gt;(Nurmagambetov et al., 2018)&lt;/DisplayText&gt;&lt;record&gt;&lt;rec-number&gt;135&lt;/rec-number&gt;&lt;foreign-keys&gt;&lt;key app="EN" db-id="sepddp20s9p0fsetespvfzwjv0d9tat2092f" timestamp="1553104557"&gt;135&lt;/key&gt;&lt;/foreign-keys&gt;&lt;ref-type name="Journal Article"&gt;17&lt;/ref-type&gt;&lt;contributors&gt;&lt;authors&gt;&lt;author&gt;Nurmagambetov, Tursynbek&lt;/author&gt;&lt;author&gt;Kuwahara, Robin&lt;/author&gt;&lt;author&gt;Garbe, Paul&lt;/author&gt;&lt;/authors&gt;&lt;/contributors&gt;&lt;titles&gt;&lt;title&gt;The economic burden of asthma in the United States, 2008–2013&lt;/title&gt;&lt;secondary-title&gt;Annals of the American Thoracic Society&lt;/secondary-title&gt;&lt;/titles&gt;&lt;periodical&gt;&lt;full-title&gt;Annals of the American Thoracic Society&lt;/full-title&gt;&lt;/periodical&gt;&lt;pages&gt;348-356&lt;/pages&gt;&lt;volume&gt;15&lt;/volume&gt;&lt;number&gt;3&lt;/number&gt;&lt;dates&gt;&lt;year&gt;2018&lt;/year&gt;&lt;/dates&gt;&lt;isbn&gt;2329-6933&lt;/isbn&gt;&lt;urls&gt;&lt;/urls&gt;&lt;/record&gt;&lt;/Cite&gt;&lt;/EndNote&gt;</w:instrText>
      </w:r>
      <w:r w:rsidR="009560AD">
        <w:rPr>
          <w:bCs/>
        </w:rPr>
        <w:fldChar w:fldCharType="separate"/>
      </w:r>
      <w:r w:rsidR="009560AD">
        <w:rPr>
          <w:bCs/>
          <w:noProof/>
        </w:rPr>
        <w:t>(Nurmagambetov et al., 2018)</w:t>
      </w:r>
      <w:r w:rsidR="009560AD">
        <w:rPr>
          <w:bCs/>
        </w:rPr>
        <w:fldChar w:fldCharType="end"/>
      </w:r>
      <w:r w:rsidR="00243826" w:rsidRPr="00243826">
        <w:rPr>
          <w:bCs/>
        </w:rPr>
        <w:t>.</w:t>
      </w:r>
      <w:r w:rsidRPr="00057A72">
        <w:rPr>
          <w:bCs/>
        </w:rPr>
        <w:t xml:space="preserve"> In 2008 alone, there was an estimated 10.4 million</w:t>
      </w:r>
      <w:r>
        <w:rPr>
          <w:bCs/>
        </w:rPr>
        <w:t xml:space="preserve"> </w:t>
      </w:r>
      <w:r w:rsidRPr="00057A72">
        <w:rPr>
          <w:bCs/>
        </w:rPr>
        <w:t>missed school days for children with asthma, which also led to missed</w:t>
      </w:r>
      <w:r>
        <w:rPr>
          <w:bCs/>
        </w:rPr>
        <w:t xml:space="preserve"> </w:t>
      </w:r>
      <w:r w:rsidRPr="00057A72">
        <w:rPr>
          <w:bCs/>
        </w:rPr>
        <w:t>work days among children's caregivers (</w:t>
      </w:r>
      <w:commentRangeStart w:id="1"/>
      <w:r w:rsidRPr="00057A72">
        <w:rPr>
          <w:bCs/>
        </w:rPr>
        <w:t>CDC, 2010</w:t>
      </w:r>
      <w:commentRangeEnd w:id="1"/>
      <w:r w:rsidR="003E1EEE">
        <w:rPr>
          <w:rStyle w:val="CommentReference"/>
        </w:rPr>
        <w:commentReference w:id="1"/>
      </w:r>
      <w:r w:rsidRPr="00057A72">
        <w:rPr>
          <w:bCs/>
        </w:rPr>
        <w:t>).</w:t>
      </w:r>
    </w:p>
    <w:p w14:paraId="17702A55" w14:textId="40F97182" w:rsidR="00135341" w:rsidRPr="00EC1FA9" w:rsidRDefault="00AF2A17" w:rsidP="00680316">
      <w:r>
        <w:rPr>
          <w:bCs/>
        </w:rPr>
        <w:t>There is emerging evidence that the exposure to air pollution, primarily when traffic</w:t>
      </w:r>
      <w:r w:rsidR="00567D7E">
        <w:rPr>
          <w:bCs/>
        </w:rPr>
        <w:t>-</w:t>
      </w:r>
      <w:r>
        <w:rPr>
          <w:bCs/>
        </w:rPr>
        <w:t>related, is associated with the onset of children’s asthma</w:t>
      </w:r>
      <w:r w:rsidR="00567D7E">
        <w:rPr>
          <w:bCs/>
        </w:rPr>
        <w:t xml:space="preserve"> </w:t>
      </w:r>
      <w:r w:rsidR="00567D7E">
        <w:rPr>
          <w:bCs/>
        </w:rPr>
        <w:fldChar w:fldCharType="begin"/>
      </w:r>
      <w:r w:rsidR="00567D7E">
        <w:rPr>
          <w:bCs/>
        </w:rPr>
        <w:instrText xml:space="preserve"> ADDIN EN.CITE &lt;EndNote&gt;&lt;Cite&gt;&lt;Author&gt;Khreis&lt;/Author&gt;&lt;Year&gt;2017&lt;/Year&gt;&lt;RecNum&gt;955&lt;/RecNum&gt;&lt;DisplayText&gt;(Khreis et al., 2017)&lt;/DisplayText&gt;&lt;record&gt;&lt;rec-number&gt;955&lt;/rec-number&gt;&lt;foreign-keys&gt;&lt;key app="EN" db-id="ztv0fd5suapx2tex0x1x9z5895vrawf5wdvv" timestamp="1462976616"&gt;955&lt;/key&gt;&lt;/foreign-keys&gt;&lt;ref-type name="Journal Article"&gt;17&lt;/ref-type&gt;&lt;contributors&gt;&lt;authors&gt;&lt;author&gt;Khreis, Haneen&lt;/author&gt;&lt;author&gt;Kelly, Charlotte &lt;/author&gt;&lt;author&gt;Tate,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urls&gt;&lt;related-urls&gt;&lt;url&gt;http://www.sciencedirect.com/science/article/pii/S0160412016307838http://www.sciencedirect.com/science/article/pii/S0160412016307838&lt;/url&gt;&lt;/related-urls&gt;&lt;/urls&gt;&lt;/record&gt;&lt;/Cite&gt;&lt;/EndNote&gt;</w:instrText>
      </w:r>
      <w:r w:rsidR="00567D7E">
        <w:rPr>
          <w:bCs/>
        </w:rPr>
        <w:fldChar w:fldCharType="separate"/>
      </w:r>
      <w:r w:rsidR="00567D7E">
        <w:rPr>
          <w:bCs/>
          <w:noProof/>
        </w:rPr>
        <w:t>(Khreis et al., 2017)</w:t>
      </w:r>
      <w:r w:rsidR="00567D7E">
        <w:rPr>
          <w:bCs/>
        </w:rPr>
        <w:fldChar w:fldCharType="end"/>
      </w:r>
      <w:r w:rsidR="00103FF7">
        <w:rPr>
          <w:bCs/>
        </w:rPr>
        <w:t xml:space="preserve">, and more recent studies reconfirm these associations </w:t>
      </w:r>
      <w:r w:rsidR="00360ED8">
        <w:fldChar w:fldCharType="begin">
          <w:fldData xml:space="preserve">PEVuZE5vdGU+PENpdGU+PEF1dGhvcj5SYW5jacOocmU8L0F1dGhvcj48WWVhcj4yMDE2PC9ZZWFy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</w:fldData>
        </w:fldChar>
      </w:r>
      <w:r w:rsidR="00360ED8">
        <w:instrText xml:space="preserve"> ADDIN EN.CITE </w:instrText>
      </w:r>
      <w:r w:rsidR="00360ED8">
        <w:fldChar w:fldCharType="begin">
          <w:fldData xml:space="preserve">PEVuZE5vdGU+PENpdGU+PEF1dGhvcj5SYW5jacOocmU8L0F1dGhvcj48WWVhcj4yMDE2PC9ZZWFy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</w:fldData>
        </w:fldChar>
      </w:r>
      <w:r w:rsidR="00360ED8">
        <w:instrText xml:space="preserve"> ADDIN EN.CITE.DATA </w:instrText>
      </w:r>
      <w:r w:rsidR="00360ED8">
        <w:fldChar w:fldCharType="end"/>
      </w:r>
      <w:r w:rsidR="00360ED8">
        <w:fldChar w:fldCharType="separate"/>
      </w:r>
      <w:r w:rsidR="00360ED8">
        <w:rPr>
          <w:noProof/>
        </w:rPr>
        <w:t>(Rancière et al., 2016, Rice et al., 2018, Lee et al., 2018, Pennington et al., 2018)</w:t>
      </w:r>
      <w:r w:rsidR="00360ED8">
        <w:fldChar w:fldCharType="end"/>
      </w:r>
      <w:r w:rsidR="00360ED8">
        <w:t>.</w:t>
      </w:r>
      <w:r w:rsidR="00A66D9C">
        <w:t xml:space="preserve"> A</w:t>
      </w:r>
      <w:r w:rsidR="00057A72">
        <w:rPr>
          <w:bCs/>
        </w:rPr>
        <w:t xml:space="preserve"> limited number of studies investigated the burden of childhood asthma onset which may be attributable to air pollution</w:t>
      </w:r>
      <w:r>
        <w:rPr>
          <w:bCs/>
        </w:rPr>
        <w:t xml:space="preserve">, building on this </w:t>
      </w:r>
      <w:r w:rsidR="00057A72">
        <w:rPr>
          <w:bCs/>
        </w:rPr>
        <w:t>emerging evidence</w:t>
      </w:r>
      <w:r w:rsidR="00124894">
        <w:rPr>
          <w:bCs/>
        </w:rPr>
        <w:t xml:space="preserve"> base</w:t>
      </w:r>
      <w:r w:rsidR="00057A72">
        <w:rPr>
          <w:bCs/>
        </w:rPr>
        <w:t xml:space="preserve"> </w:t>
      </w:r>
      <w:r w:rsidR="00AE71D7">
        <w:rPr>
          <w:bCs/>
        </w:rPr>
        <w:t>which</w:t>
      </w:r>
      <w:r w:rsidR="00057A72">
        <w:rPr>
          <w:bCs/>
        </w:rPr>
        <w:t xml:space="preserve"> established positive and statistically significant associations between the risk of childhood asthma onset and increased exposures to </w:t>
      </w:r>
      <w:r>
        <w:rPr>
          <w:bCs/>
        </w:rPr>
        <w:t>traffic-related air pollution (TRAP)</w:t>
      </w:r>
      <w:r w:rsidR="00057A72">
        <w:rPr>
          <w:bCs/>
        </w:rPr>
        <w:t xml:space="preserve">. All </w:t>
      </w:r>
      <w:r w:rsidR="00DC04E9">
        <w:rPr>
          <w:bCs/>
        </w:rPr>
        <w:t>previous BoD</w:t>
      </w:r>
      <w:r w:rsidR="00057A72">
        <w:rPr>
          <w:bCs/>
        </w:rPr>
        <w:t xml:space="preserve"> studies </w:t>
      </w:r>
      <w:r w:rsidR="00DC04E9">
        <w:rPr>
          <w:bCs/>
        </w:rPr>
        <w:t>investigating this issue</w:t>
      </w:r>
      <w:r w:rsidR="00BE18DC">
        <w:rPr>
          <w:bCs/>
        </w:rPr>
        <w:t xml:space="preserve"> </w:t>
      </w:r>
      <w:r w:rsidR="00BE18DC" w:rsidRPr="00EC1FA9">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dCBhbC4sIDIwMTMsIEtocmVpcyBldCBhbC4sIDIwMThhLCBBbG90YWliaSBldCBhbC4sIDIwMTkp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</w:fldData>
        </w:fldChar>
      </w:r>
      <w:r w:rsidR="00680316">
        <w:instrText xml:space="preserve"> ADDIN EN.CITE </w:instrText>
      </w:r>
      <w:r w:rsidR="00680316">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dCBhbC4sIDIwMTMsIEtocmVpcyBldCBhbC4sIDIwMThhLCBBbG90YWliaSBldCBhbC4sIDIwMTkp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</w:fldData>
        </w:fldChar>
      </w:r>
      <w:r w:rsidR="00680316">
        <w:instrText xml:space="preserve"> ADDIN EN.CITE.DATA </w:instrText>
      </w:r>
      <w:r w:rsidR="00680316">
        <w:fldChar w:fldCharType="end"/>
      </w:r>
      <w:r w:rsidR="00BE18DC" w:rsidRPr="00EC1FA9">
        <w:fldChar w:fldCharType="separate"/>
      </w:r>
      <w:r w:rsidR="00BE18DC">
        <w:rPr>
          <w:noProof/>
        </w:rPr>
        <w:t>(Achakulwisut et al., 2019, Khreis et al., 2018b, Perez et al., 2009, Perez et al., 2013, Khreis et al., 2018a, Alotaibi et al., 2019)</w:t>
      </w:r>
      <w:r w:rsidR="00BE18DC" w:rsidRPr="00EC1FA9">
        <w:fldChar w:fldCharType="end"/>
      </w:r>
      <w:r w:rsidR="00BE18DC">
        <w:t xml:space="preserve"> </w:t>
      </w:r>
      <w:r w:rsidR="00666609">
        <w:rPr>
          <w:bCs/>
        </w:rPr>
        <w:t xml:space="preserve">agreeably </w:t>
      </w:r>
      <w:r w:rsidR="00057A72">
        <w:rPr>
          <w:bCs/>
        </w:rPr>
        <w:t xml:space="preserve">highlighted several data gaps which might impact the </w:t>
      </w:r>
      <w:r>
        <w:rPr>
          <w:bCs/>
        </w:rPr>
        <w:t xml:space="preserve">final </w:t>
      </w:r>
      <w:r w:rsidR="00A961C8">
        <w:rPr>
          <w:bCs/>
        </w:rPr>
        <w:t xml:space="preserve">BoD </w:t>
      </w:r>
      <w:r>
        <w:rPr>
          <w:bCs/>
        </w:rPr>
        <w:t xml:space="preserve">estimates and introduce uncertainty and error. These </w:t>
      </w:r>
      <w:r w:rsidR="00091B85">
        <w:rPr>
          <w:bCs/>
        </w:rPr>
        <w:t>gaps</w:t>
      </w:r>
      <w:r>
        <w:rPr>
          <w:bCs/>
        </w:rPr>
        <w:t xml:space="preserve"> are in fact applicable to BoD studies of air pollution and </w:t>
      </w:r>
      <w:r w:rsidRPr="00A96F84">
        <w:rPr>
          <w:bCs/>
          <w:i/>
        </w:rPr>
        <w:t>any</w:t>
      </w:r>
      <w:r>
        <w:rPr>
          <w:bCs/>
        </w:rPr>
        <w:t xml:space="preserve"> health outcome. In</w:t>
      </w:r>
      <w:r w:rsidR="00A96F84">
        <w:rPr>
          <w:bCs/>
        </w:rPr>
        <w:t xml:space="preserve"> summary</w:t>
      </w:r>
      <w:r>
        <w:rPr>
          <w:bCs/>
        </w:rPr>
        <w:t xml:space="preserve">, the </w:t>
      </w:r>
      <w:r w:rsidR="00483D2F">
        <w:rPr>
          <w:bCs/>
        </w:rPr>
        <w:t xml:space="preserve">accuracy of the </w:t>
      </w:r>
      <w:r>
        <w:rPr>
          <w:bCs/>
        </w:rPr>
        <w:t xml:space="preserve">BoD </w:t>
      </w:r>
      <w:r w:rsidR="00786665">
        <w:rPr>
          <w:bCs/>
        </w:rPr>
        <w:t xml:space="preserve">estimate are </w:t>
      </w:r>
      <w:r>
        <w:rPr>
          <w:bCs/>
        </w:rPr>
        <w:t xml:space="preserve">dependent on </w:t>
      </w:r>
      <w:r w:rsidR="00483D2F">
        <w:rPr>
          <w:bCs/>
        </w:rPr>
        <w:t xml:space="preserve">accuracy if </w:t>
      </w:r>
      <w:r w:rsidR="006A71BF">
        <w:rPr>
          <w:bCs/>
        </w:rPr>
        <w:t>the</w:t>
      </w:r>
      <w:r>
        <w:rPr>
          <w:bCs/>
        </w:rPr>
        <w:t xml:space="preserve"> input data, namely: 1) the air pollution exposure levels</w:t>
      </w:r>
      <w:r w:rsidR="001E2DCB">
        <w:rPr>
          <w:bCs/>
        </w:rPr>
        <w:t xml:space="preserve"> and distribution</w:t>
      </w:r>
      <w:r>
        <w:rPr>
          <w:bCs/>
        </w:rPr>
        <w:t xml:space="preserve">, 2) the exposure-response functions, and 3) the baseline asthma incidence rates that are used. Some of the studies cited above have investigated the impacts of different input datasets on final BoD estimates </w:t>
      </w:r>
      <w:r w:rsidRPr="00345003">
        <w:rPr>
          <w:bCs/>
          <w:highlight w:val="yellow"/>
        </w:rPr>
        <w:t xml:space="preserve">and found that different exposure assessment methods </w:t>
      </w:r>
      <w:r w:rsidR="00AA71DC" w:rsidRPr="00345003">
        <w:rPr>
          <w:bCs/>
          <w:highlight w:val="yellow"/>
        </w:rPr>
        <w:t xml:space="preserve">(dispersion versus land use regression modeling) </w:t>
      </w:r>
      <w:r w:rsidRPr="00345003">
        <w:rPr>
          <w:bCs/>
          <w:highlight w:val="yellow"/>
        </w:rPr>
        <w:t xml:space="preserve">may result in up to % different BoD estimates. Similarly, we recently </w:t>
      </w:r>
      <w:r w:rsidRPr="00345003">
        <w:rPr>
          <w:bCs/>
          <w:highlight w:val="yellow"/>
        </w:rPr>
        <w:lastRenderedPageBreak/>
        <w:t>explored the impact of the exposure-response functions on the final burden of disease estimate and found that using the most conservative ERF (the lower 95% CI) can reduce the estimated burden by up to when compared to the central estimate. On the other hand, using the most extreme ERF (the upper 95% CI) can increase the estimated burden by up to when compared to the central estimate. The impact of asthma baseline incidence rates, however, has not been studied yet, despite being cited as a potential key source of error in BoD studies</w:t>
      </w:r>
      <w:r w:rsidR="00ED3AB5" w:rsidRPr="00345003">
        <w:rPr>
          <w:bCs/>
          <w:highlight w:val="yellow"/>
        </w:rPr>
        <w:t>, and despite childhood asthma being a very challenging disease to ascertain and diagnose</w:t>
      </w:r>
      <w:r w:rsidRPr="00345003">
        <w:rPr>
          <w:bCs/>
          <w:highlight w:val="yellow"/>
        </w:rPr>
        <w:t>.</w:t>
      </w:r>
      <w:r>
        <w:rPr>
          <w:bCs/>
        </w:rPr>
        <w:t xml:space="preserve"> All previous literature has relied on country-based asthma incidence rates, which is indeed in line with practice by prominent </w:t>
      </w:r>
      <w:r w:rsidR="00FC522A">
        <w:rPr>
          <w:bCs/>
        </w:rPr>
        <w:t>institutions and studies such as the Global Burden of Disease analysis. We, however, wanted to explore the potential impact of using state-specific varying asthma incidence rates on the final</w:t>
      </w:r>
      <w:r w:rsidR="002042F8">
        <w:rPr>
          <w:bCs/>
        </w:rPr>
        <w:t xml:space="preserve"> </w:t>
      </w:r>
      <w:r w:rsidR="00135341" w:rsidRPr="00EC1FA9">
        <w:t>burden of childhood asthma due to NO</w:t>
      </w:r>
      <w:r w:rsidR="00135341" w:rsidRPr="00EC1FA9">
        <w:rPr>
          <w:vertAlign w:val="subscript"/>
        </w:rPr>
        <w:t>2</w:t>
      </w:r>
      <w:r w:rsidR="00135341" w:rsidRPr="00EC1FA9">
        <w:t xml:space="preserve"> exposure and compare the change in</w:t>
      </w:r>
      <w:r w:rsidR="00104CF7" w:rsidRPr="00EC1FA9">
        <w:t xml:space="preserve"> burden</w:t>
      </w:r>
      <w:r w:rsidR="00135341" w:rsidRPr="00EC1FA9">
        <w:t xml:space="preserve"> estimate</w:t>
      </w:r>
      <w:r w:rsidR="00CA6BBB" w:rsidRPr="00EC1FA9">
        <w:t>s</w:t>
      </w:r>
      <w:r w:rsidR="00135341" w:rsidRPr="00EC1FA9">
        <w:t xml:space="preserve"> from those produced by </w:t>
      </w:r>
      <w:r w:rsidR="00135341" w:rsidRPr="00EC1FA9">
        <w:fldChar w:fldCharType="begin"/>
      </w:r>
      <w:r w:rsidR="00680316">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135341" w:rsidRPr="00EC1FA9">
        <w:fldChar w:fldCharType="separate"/>
      </w:r>
      <w:r w:rsidR="00135341" w:rsidRPr="00EC1FA9">
        <w:rPr>
          <w:noProof/>
        </w:rPr>
        <w:t>Alotaibi et al. (2019)</w:t>
      </w:r>
      <w:r w:rsidR="00135341" w:rsidRPr="00EC1FA9">
        <w:fldChar w:fldCharType="end"/>
      </w:r>
      <w:r w:rsidR="00CA6BBB" w:rsidRPr="00EC1FA9">
        <w:t xml:space="preserve"> </w:t>
      </w:r>
      <w:r w:rsidR="000D0EA5" w:rsidRPr="00EC1FA9">
        <w:t>which used</w:t>
      </w:r>
      <w:r w:rsidR="00CA6BBB" w:rsidRPr="00EC1FA9">
        <w:t xml:space="preserve"> a </w:t>
      </w:r>
      <w:r w:rsidR="000D0EA5" w:rsidRPr="00EC1FA9">
        <w:t>country level</w:t>
      </w:r>
      <w:r w:rsidR="00104CF7" w:rsidRPr="00EC1FA9">
        <w:t xml:space="preserve"> asthma incidence rate,</w:t>
      </w:r>
      <w:r w:rsidR="00CA6BBB" w:rsidRPr="00EC1FA9">
        <w:t xml:space="preserve"> </w:t>
      </w:r>
      <w:r w:rsidR="00104CF7" w:rsidRPr="00EC1FA9">
        <w:t xml:space="preserve">as is </w:t>
      </w:r>
      <w:r w:rsidR="00CA6BBB" w:rsidRPr="00EC1FA9">
        <w:t>typically done</w:t>
      </w:r>
      <w:r w:rsidR="006D55C7" w:rsidRPr="00EC1FA9">
        <w:t xml:space="preserve"> </w:t>
      </w:r>
      <w:r w:rsidR="00104CF7" w:rsidRPr="00EC1FA9">
        <w:t xml:space="preserve">in </w:t>
      </w:r>
      <w:r w:rsidR="00FC3B3E">
        <w:t>BoD</w:t>
      </w:r>
      <w:r w:rsidR="00104CF7" w:rsidRPr="00EC1FA9">
        <w:t xml:space="preserve"> studies </w:t>
      </w:r>
      <w:r w:rsidR="006D55C7" w:rsidRPr="00EC1FA9">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dCBhbC4sIDIwMTMsIEtocmVpcyBldCBhbC4sIDIwMThhKTwvRGlzcGxheVRleHQ+PHJlY29yZD48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</w:fldData>
        </w:fldChar>
      </w:r>
      <w:r w:rsidR="00680316">
        <w:instrText xml:space="preserve"> ADDIN EN.CITE </w:instrText>
      </w:r>
      <w:r w:rsidR="00680316">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dCBhbC4sIDIwMTMsIEtocmVpcyBldCBhbC4sIDIwMThhKTwvRGlzcGxheVRleHQ+PHJlY29yZD48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</w:fldData>
        </w:fldChar>
      </w:r>
      <w:r w:rsidR="00680316">
        <w:instrText xml:space="preserve"> ADDIN EN.CITE.DATA </w:instrText>
      </w:r>
      <w:r w:rsidR="00680316">
        <w:fldChar w:fldCharType="end"/>
      </w:r>
      <w:r w:rsidR="006D55C7" w:rsidRPr="00EC1FA9">
        <w:fldChar w:fldCharType="separate"/>
      </w:r>
      <w:r w:rsidR="00BE18DC">
        <w:rPr>
          <w:noProof/>
        </w:rPr>
        <w:t>(Achakulwisut et al., 2019, Khreis et al., 2018b, Perez et al., 2009, Perez et al., 2013, Khreis et al., 2018a)</w:t>
      </w:r>
      <w:r w:rsidR="006D55C7" w:rsidRPr="00EC1FA9">
        <w:fldChar w:fldCharType="end"/>
      </w:r>
      <w:r w:rsidR="000D0EA5" w:rsidRPr="00EC1FA9">
        <w:t>.</w:t>
      </w:r>
      <w:r w:rsidR="00FC522A">
        <w:t xml:space="preserve"> We also explored the trends in the BoD by socioeconomic status and urban versus rural status using this more granular incidence rate data to confirm (or otherwise) previous trends we observed in our </w:t>
      </w:r>
      <w:r w:rsidR="008A7802">
        <w:t>past</w:t>
      </w:r>
      <w:r w:rsidR="00FC522A">
        <w:t xml:space="preserve"> analysis.</w:t>
      </w:r>
      <w:r w:rsidR="00D67421">
        <w:t xml:space="preserve"> </w:t>
      </w:r>
      <w:r w:rsidR="00F878F5">
        <w:t>We selected NO</w:t>
      </w:r>
      <w:r w:rsidR="00F878F5" w:rsidRPr="006F1CD7">
        <w:rPr>
          <w:vertAlign w:val="subscript"/>
        </w:rPr>
        <w:t>2</w:t>
      </w:r>
      <w:r w:rsidR="00F878F5">
        <w:t xml:space="preserve"> as the exposure of interest, as more studies underline this pollutant’s EFR and as it has been commonly used in previous BoD studies. Furthermore, the selection of the pollutant in this instance is less relevant as our aim is to compare previous estimates with present ones, only by altering the baseline childhood asthma incidence rat</w:t>
      </w:r>
      <w:r w:rsidR="00824AFB">
        <w:t>e</w:t>
      </w:r>
      <w:r w:rsidR="00F878F5">
        <w:t xml:space="preserve">s. </w:t>
      </w:r>
    </w:p>
    <w:p w14:paraId="74BA7294" w14:textId="77777777" w:rsidR="00FC522A" w:rsidRPr="00EC1FA9" w:rsidRDefault="00FC522A" w:rsidP="00FC522A">
      <w:pPr>
        <w:rPr>
          <w:b/>
          <w:bCs/>
        </w:rPr>
      </w:pPr>
      <w:r w:rsidRPr="00EC1FA9">
        <w:rPr>
          <w:b/>
          <w:bCs/>
        </w:rPr>
        <w:t xml:space="preserve">Methods </w:t>
      </w:r>
    </w:p>
    <w:p w14:paraId="3F80363B" w14:textId="35B14EEA" w:rsidR="00133FD4" w:rsidRPr="00EC1FA9" w:rsidRDefault="00133FD4" w:rsidP="00133FD4">
      <w:pPr>
        <w:rPr>
          <w:i/>
          <w:iCs/>
        </w:rPr>
      </w:pPr>
      <w:r w:rsidRPr="00EC1FA9">
        <w:rPr>
          <w:i/>
          <w:iCs/>
        </w:rPr>
        <w:t>Study area and time point</w:t>
      </w:r>
    </w:p>
    <w:p w14:paraId="52568DBB" w14:textId="68B6BEF0" w:rsidR="00407C49" w:rsidRPr="00EC1FA9" w:rsidRDefault="002C6035" w:rsidP="00104CF7">
      <w:r w:rsidRPr="00EC1FA9">
        <w:t>We</w:t>
      </w:r>
      <w:r w:rsidR="00407C49" w:rsidRPr="00EC1FA9">
        <w:t xml:space="preserve"> analyzed data for the 49 states within the contiguous</w:t>
      </w:r>
      <w:r w:rsidR="004F2F0E">
        <w:t xml:space="preserve"> </w:t>
      </w:r>
      <w:r w:rsidR="00407C49" w:rsidRPr="00EC1FA9">
        <w:t>U.S</w:t>
      </w:r>
      <w:r w:rsidR="000A0BFC">
        <w:t>.</w:t>
      </w:r>
      <w:r w:rsidR="00407C49" w:rsidRPr="00EC1FA9">
        <w:t xml:space="preserve"> and the District of Columbia (D.C.) for the year 2010</w:t>
      </w:r>
      <w:r w:rsidRPr="00EC1FA9">
        <w:t xml:space="preserve"> at </w:t>
      </w:r>
      <w:r w:rsidR="00F22789">
        <w:t xml:space="preserve">the census block level: </w:t>
      </w:r>
      <w:r w:rsidRPr="00EC1FA9">
        <w:t xml:space="preserve">the smallest geographical unit available. </w:t>
      </w:r>
      <w:r w:rsidR="009B7994">
        <w:t>P</w:t>
      </w:r>
      <w:r w:rsidRPr="00EC1FA9">
        <w:t xml:space="preserve">opulation counts, </w:t>
      </w:r>
      <w:r w:rsidR="002007A9">
        <w:t>u</w:t>
      </w:r>
      <w:r w:rsidR="000D0EA5" w:rsidRPr="00EC1FA9">
        <w:t xml:space="preserve">rban or rural </w:t>
      </w:r>
      <w:r w:rsidRPr="00EC1FA9">
        <w:t>living location and annual NO</w:t>
      </w:r>
      <w:r w:rsidRPr="00EC1FA9">
        <w:rPr>
          <w:vertAlign w:val="subscript"/>
        </w:rPr>
        <w:t>2</w:t>
      </w:r>
      <w:r w:rsidRPr="00EC1FA9">
        <w:t xml:space="preserve"> concentrations were all available at the census block level. </w:t>
      </w:r>
      <w:r w:rsidR="002007A9">
        <w:t>However, m</w:t>
      </w:r>
      <w:r w:rsidRPr="00EC1FA9">
        <w:t>edian household</w:t>
      </w:r>
      <w:r w:rsidR="000D0EA5" w:rsidRPr="00EC1FA9">
        <w:t xml:space="preserve"> income</w:t>
      </w:r>
      <w:r w:rsidRPr="00EC1FA9">
        <w:t xml:space="preserve"> was available at the census block group level</w:t>
      </w:r>
      <w:r w:rsidR="009C7FC8">
        <w:t>,</w:t>
      </w:r>
      <w:r w:rsidRPr="00EC1FA9">
        <w:t xml:space="preserve"> which is one level higher than the census block </w:t>
      </w:r>
      <w:r w:rsidRPr="00EC1FA9">
        <w:fldChar w:fldCharType="begin"/>
      </w:r>
      <w:r w:rsidRPr="00EC1FA9">
        <w:instrText xml:space="preserve"> ADDIN EN.CITE &lt;EndNote&gt;&lt;Cite&gt;&lt;Author&gt;US Census Bureau&lt;/Author&gt;&lt;Year&gt;2010&lt;/Year&gt;&lt;RecNum&gt;48&lt;/RecNum&gt;&lt;DisplayText&gt;(US Census Bureau, 2010)&lt;/DisplayText&gt;&lt;record&gt;&lt;rec-number&gt;48&lt;/rec-number&gt;&lt;foreign-keys&gt;&lt;key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Pr="00EC1FA9">
        <w:rPr>
          <w:noProof/>
        </w:rPr>
        <w:t>(US Census Bureau, 2010)</w:t>
      </w:r>
      <w:r w:rsidRPr="00EC1FA9">
        <w:fldChar w:fldCharType="end"/>
      </w:r>
      <w:r w:rsidRPr="00EC1FA9">
        <w:t xml:space="preserve">. </w:t>
      </w:r>
      <w:r w:rsidR="009C7FC8">
        <w:t>Childhood a</w:t>
      </w:r>
      <w:r w:rsidR="000D0EA5" w:rsidRPr="00EC1FA9">
        <w:t xml:space="preserve">sthma incidence rates were </w:t>
      </w:r>
      <w:r w:rsidR="001C043A">
        <w:t xml:space="preserve">calculated </w:t>
      </w:r>
      <w:r w:rsidR="000D0EA5" w:rsidRPr="00EC1FA9">
        <w:t>at the state level. NO</w:t>
      </w:r>
      <w:r w:rsidR="000D0EA5" w:rsidRPr="00EC1FA9">
        <w:rPr>
          <w:vertAlign w:val="subscript"/>
        </w:rPr>
        <w:t>2</w:t>
      </w:r>
      <w:r w:rsidR="000D0EA5" w:rsidRPr="00EC1FA9">
        <w:t xml:space="preserve"> concentrations were not available for states outside the contiguous U.S. (Alaska, Hawaii and Puerto Rico), and hence the</w:t>
      </w:r>
      <w:r w:rsidR="009A0D25">
        <w:t>se states</w:t>
      </w:r>
      <w:r w:rsidR="000D0EA5" w:rsidRPr="00EC1FA9">
        <w:t xml:space="preserve"> were excluded from the analysis.</w:t>
      </w:r>
    </w:p>
    <w:p w14:paraId="6F7E19AF" w14:textId="77777777" w:rsidR="00E23ED3" w:rsidRPr="00EC1FA9" w:rsidRDefault="00E23ED3">
      <w:pPr>
        <w:rPr>
          <w:i/>
          <w:iCs/>
        </w:rPr>
      </w:pPr>
      <w:r w:rsidRPr="00EC1FA9">
        <w:rPr>
          <w:i/>
          <w:iCs/>
        </w:rPr>
        <w:t>Census data</w:t>
      </w:r>
    </w:p>
    <w:p w14:paraId="59E38F67" w14:textId="769E62C6" w:rsidR="00D70AF7" w:rsidRDefault="00E23ED3" w:rsidP="00680316">
      <w:r w:rsidRPr="00EC1FA9">
        <w:t>We included populated census blocks</w:t>
      </w:r>
      <w:r w:rsidR="006D44CA" w:rsidRPr="00EC1FA9">
        <w:t xml:space="preserve"> of the contiguous </w:t>
      </w:r>
      <w:r w:rsidR="00407C49" w:rsidRPr="00EC1FA9">
        <w:t>U.S.</w:t>
      </w:r>
      <w:r w:rsidRPr="00EC1FA9">
        <w:t xml:space="preserve"> for the year 2010</w:t>
      </w:r>
      <w:r w:rsidR="00CA6BBB" w:rsidRPr="00EC1FA9">
        <w:t>, as</w:t>
      </w:r>
      <w:r w:rsidRPr="00EC1FA9">
        <w:t xml:space="preserve"> obtained from the National Historical Geographic Information System (NHGIS) website </w:t>
      </w:r>
      <w:r w:rsidRPr="00EC1FA9">
        <w:fldChar w:fldCharType="begin"/>
      </w:r>
      <w:r w:rsidR="0000470F">
        <w:instrText xml:space="preserve"> ADDIN EN.CITE &lt;EndNote&gt;&lt;Cite&gt;&lt;Author&gt;Manson&lt;/Author&gt;&lt;Year&gt;2018&lt;/Year&gt;&lt;RecNum&gt;415&lt;/RecNum&gt;&lt;DisplayText&gt;(Manson et al., 2018, US Census Bureau, 2010)&lt;/DisplayText&gt;&lt;record&gt;&lt;rec-number&gt;415&lt;/rec-number&gt;&lt;foreign-keys&gt;&lt;key app="EN" db-id="sepddp20s9p0fsetespvfzwjv0d9tat2092f" timestamp="1556737502"&gt;415&lt;/key&gt;&lt;/foreign-keys&gt;&lt;ref-type name="Dataset"&gt;59&lt;/ref-type&gt;&lt;contributors&gt;&lt;authors&gt;&lt;author&gt;Manson, Steven&lt;/author&gt;&lt;author&gt;Schroeder, Jonathan&lt;/author&gt;&lt;author&gt;Van Riper, David&lt;/author&gt;&lt;author&gt;Ruggles, Steven&lt;/author&gt;&lt;/authors&gt;&lt;/contributors&gt;&lt;titles&gt;&lt;title&gt;IPUMS National Historical Geographic Information System: Version 13.0 [Database]. Minneapolis: University of Minnesota.&lt;/title&gt;&lt;/titles&gt;&lt;dates&gt;&lt;year&gt;2018&lt;/year&gt;&lt;/dates&gt;&lt;urls&gt;&lt;/urls&gt;&lt;electronic-resource-num&gt;http://doi.org/10.18128/D050.V13.0&lt;/electronic-resource-num&gt;&lt;/record&gt;&lt;/Cite&gt;&lt;Cite&gt;&lt;Author&gt;US Census Bureau&lt;/Author&gt;&lt;Year&gt;2010&lt;/Year&gt;&lt;RecNum&gt;48&lt;/RecNum&gt;&lt;record&gt;&lt;rec-number&gt;48&lt;/rec-number&gt;&lt;foreign-keys&gt;&lt;key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0000470F">
        <w:rPr>
          <w:noProof/>
        </w:rPr>
        <w:t>(Manson et al., 2018, US Census Bureau, 2010)</w:t>
      </w:r>
      <w:r w:rsidRPr="00EC1FA9">
        <w:fldChar w:fldCharType="end"/>
      </w:r>
      <w:r w:rsidR="004F11AE" w:rsidRPr="00EC1FA9">
        <w:t xml:space="preserve">. Each block included information on </w:t>
      </w:r>
      <w:r w:rsidR="00CA6BBB" w:rsidRPr="00EC1FA9">
        <w:t xml:space="preserve">the </w:t>
      </w:r>
      <w:r w:rsidR="004F11AE" w:rsidRPr="00EC1FA9">
        <w:t>total population of children &lt;18 years</w:t>
      </w:r>
      <w:r w:rsidR="00203F2E">
        <w:t xml:space="preserve"> old</w:t>
      </w:r>
      <w:r w:rsidR="004F11AE" w:rsidRPr="00EC1FA9">
        <w:t xml:space="preserve">, and whether the census block was designated as an urban or </w:t>
      </w:r>
      <w:r w:rsidR="00CA6BBB" w:rsidRPr="00EC1FA9">
        <w:t xml:space="preserve">a </w:t>
      </w:r>
      <w:r w:rsidR="004F11AE" w:rsidRPr="00EC1FA9">
        <w:t>rural block</w:t>
      </w:r>
      <w:r w:rsidR="00283533" w:rsidRPr="00EC1FA9">
        <w:t>. Census-designated urban areas</w:t>
      </w:r>
      <w:r w:rsidR="00104CF7" w:rsidRPr="00EC1FA9">
        <w:t xml:space="preserve"> </w:t>
      </w:r>
      <w:r w:rsidR="00203F2E">
        <w:t>were</w:t>
      </w:r>
      <w:r w:rsidR="00203F2E" w:rsidRPr="00EC1FA9">
        <w:t xml:space="preserve"> </w:t>
      </w:r>
      <w:r w:rsidR="004577A5" w:rsidRPr="00EC1FA9">
        <w:t xml:space="preserve">defined </w:t>
      </w:r>
      <w:r w:rsidR="00104CF7" w:rsidRPr="00EC1FA9">
        <w:t xml:space="preserve">by the census bureau </w:t>
      </w:r>
      <w:r w:rsidR="004577A5" w:rsidRPr="00EC1FA9">
        <w:t xml:space="preserve">using multiple criteria including total population thresholds, density, </w:t>
      </w:r>
      <w:r w:rsidR="00835BFA">
        <w:t xml:space="preserve">nonresidential urban </w:t>
      </w:r>
      <w:r w:rsidR="004577A5" w:rsidRPr="00EC1FA9">
        <w:t>land use</w:t>
      </w:r>
      <w:r w:rsidR="00835BFA">
        <w:t xml:space="preserve"> (e.g. paved areas and airports)</w:t>
      </w:r>
      <w:r w:rsidR="004577A5" w:rsidRPr="00EC1FA9">
        <w:t>, and distance</w:t>
      </w:r>
      <w:r w:rsidR="00835BFA">
        <w:t xml:space="preserve"> to other urban developed areas </w:t>
      </w:r>
      <w:r w:rsidR="00835BFA">
        <w:fldChar w:fldCharType="begin"/>
      </w:r>
      <w:r w:rsidR="00B62EE8">
        <w:instrText xml:space="preserve"> ADDIN EN.CITE &lt;EndNote&gt;&lt;Cite&gt;&lt;Author&gt;Bureau&lt;/Author&gt;&lt;Year&gt;2016, December 8&lt;/Year&gt;&lt;RecNum&gt;427&lt;/RecNum&gt;&lt;DisplayText&gt;(US Census Bureau, 2016)&lt;/DisplayText&gt;&lt;record&gt;&lt;rec-number&gt;427&lt;/rec-number&gt;&lt;foreign-keys&gt;&lt;key app="EN" db-id="sepddp20s9p0fsetespvfzwjv0d9tat2092f" timestamp="1560791588"&gt;427&lt;/key&gt;&lt;/foreign-keys&gt;&lt;ref-type name="Web Page"&gt;12&lt;/ref-type&gt;&lt;contributors&gt;&lt;authors&gt;&lt;author&gt;US Census Bureau, &lt;/author&gt;&lt;/authors&gt;&lt;/contributors&gt;&lt;titles&gt;&lt;title&gt;Defining rural at the U.S. census bureau&lt;/title&gt;&lt;/titles&gt;&lt;dates&gt;&lt;year&gt;2016&lt;/year&gt;&lt;pub-dates&gt;&lt;date&gt;2016, December 8&amp;#xD;&lt;/date&gt;&lt;/pub-dates&gt;&lt;/dates&gt;&lt;urls&gt;&lt;related-urls&gt;&lt;url&gt;https://www.census.gov/library/publications/2016/acs/acsgeo-1.html&lt;/url&gt;&lt;/related-urls&gt;&lt;/urls&gt;&lt;/record&gt;&lt;/Cite&gt;&lt;/EndNote&gt;</w:instrText>
      </w:r>
      <w:r w:rsidR="00835BFA">
        <w:fldChar w:fldCharType="separate"/>
      </w:r>
      <w:r w:rsidR="00B62EE8">
        <w:rPr>
          <w:noProof/>
        </w:rPr>
        <w:t>(US Census Bureau, 2016)</w:t>
      </w:r>
      <w:r w:rsidR="00835BFA">
        <w:fldChar w:fldCharType="end"/>
      </w:r>
      <w:r w:rsidR="00835BFA">
        <w:t>.</w:t>
      </w:r>
      <w:r w:rsidR="004577A5" w:rsidRPr="00EC1FA9">
        <w:t xml:space="preserve"> </w:t>
      </w:r>
      <w:r w:rsidR="00835BFA">
        <w:t>C</w:t>
      </w:r>
      <w:r w:rsidR="004577A5" w:rsidRPr="00EC1FA9">
        <w:t xml:space="preserve">ensus blocks </w:t>
      </w:r>
      <w:r w:rsidR="00B62EE8">
        <w:t>are</w:t>
      </w:r>
      <w:r w:rsidR="00835BFA" w:rsidRPr="00EC1FA9">
        <w:t xml:space="preserve"> </w:t>
      </w:r>
      <w:r w:rsidR="004577A5" w:rsidRPr="00EC1FA9">
        <w:t>the basic geographical units of urban areas. Further</w:t>
      </w:r>
      <w:r w:rsidR="00104CF7" w:rsidRPr="00EC1FA9">
        <w:t>,</w:t>
      </w:r>
      <w:r w:rsidR="004577A5" w:rsidRPr="00EC1FA9">
        <w:t xml:space="preserve"> </w:t>
      </w:r>
      <w:r w:rsidR="00FA345C">
        <w:t>census-</w:t>
      </w:r>
      <w:r w:rsidR="00104CF7" w:rsidRPr="00EC1FA9">
        <w:t>designated</w:t>
      </w:r>
      <w:r w:rsidR="004F2F0E">
        <w:t xml:space="preserve"> </w:t>
      </w:r>
      <w:commentRangeStart w:id="2"/>
      <w:commentRangeStart w:id="3"/>
      <w:r w:rsidR="004F2F0E">
        <w:t>urban</w:t>
      </w:r>
      <w:r w:rsidR="00104CF7" w:rsidRPr="00EC1FA9">
        <w:t xml:space="preserve"> </w:t>
      </w:r>
      <w:commentRangeEnd w:id="2"/>
      <w:r w:rsidR="004F2F0E">
        <w:rPr>
          <w:rStyle w:val="CommentReference"/>
        </w:rPr>
        <w:commentReference w:id="2"/>
      </w:r>
      <w:commentRangeEnd w:id="3"/>
      <w:r w:rsidR="007F26A5">
        <w:rPr>
          <w:rStyle w:val="CommentReference"/>
        </w:rPr>
        <w:commentReference w:id="3"/>
      </w:r>
      <w:r w:rsidR="004577A5" w:rsidRPr="00EC1FA9">
        <w:t>areas are classified into two subtypes</w:t>
      </w:r>
      <w:r w:rsidR="00104CF7" w:rsidRPr="00EC1FA9">
        <w:t>; urban clusters or urbanized areas. U</w:t>
      </w:r>
      <w:r w:rsidR="00135341" w:rsidRPr="00EC1FA9">
        <w:t xml:space="preserve">rban </w:t>
      </w:r>
      <w:r w:rsidR="004577A5" w:rsidRPr="00EC1FA9">
        <w:t xml:space="preserve">clusters </w:t>
      </w:r>
      <w:r w:rsidR="00104CF7" w:rsidRPr="00EC1FA9">
        <w:t>have</w:t>
      </w:r>
      <w:r w:rsidR="004577A5" w:rsidRPr="00EC1FA9">
        <w:t xml:space="preserve"> a population threshold of </w:t>
      </w:r>
      <w:r w:rsidR="00135341" w:rsidRPr="00EC1FA9">
        <w:rPr>
          <w:rFonts w:cstheme="minorHAnsi"/>
        </w:rPr>
        <w:t>≥2,500 and &lt;50,000</w:t>
      </w:r>
      <w:r w:rsidR="004577A5" w:rsidRPr="00EC1FA9">
        <w:rPr>
          <w:rFonts w:cstheme="minorHAnsi"/>
        </w:rPr>
        <w:t xml:space="preserve">, </w:t>
      </w:r>
      <w:r w:rsidR="00104CF7" w:rsidRPr="00EC1FA9">
        <w:rPr>
          <w:rFonts w:cstheme="minorHAnsi"/>
        </w:rPr>
        <w:t>while</w:t>
      </w:r>
      <w:r w:rsidR="004577A5" w:rsidRPr="00EC1FA9">
        <w:rPr>
          <w:rFonts w:cstheme="minorHAnsi"/>
        </w:rPr>
        <w:t xml:space="preserve"> </w:t>
      </w:r>
      <w:r w:rsidR="00135341" w:rsidRPr="00EC1FA9">
        <w:rPr>
          <w:rFonts w:cstheme="minorHAnsi"/>
        </w:rPr>
        <w:t xml:space="preserve">urbanized areas </w:t>
      </w:r>
      <w:r w:rsidR="00104CF7" w:rsidRPr="00EC1FA9">
        <w:t>have</w:t>
      </w:r>
      <w:r w:rsidR="004577A5" w:rsidRPr="00EC1FA9">
        <w:t xml:space="preserve"> a population threshold of </w:t>
      </w:r>
      <w:r w:rsidR="00135341" w:rsidRPr="00EC1FA9">
        <w:rPr>
          <w:rFonts w:cstheme="minorHAnsi"/>
        </w:rPr>
        <w:t>≥</w:t>
      </w:r>
      <w:r w:rsidR="00135341" w:rsidRPr="00EC1FA9">
        <w:t>50,000 people</w:t>
      </w:r>
      <w:r w:rsidR="00343B26" w:rsidRPr="00EC1FA9">
        <w:t>.</w:t>
      </w:r>
      <w:r w:rsidR="004F11AE" w:rsidRPr="00EC1FA9">
        <w:t xml:space="preserve"> </w:t>
      </w:r>
      <w:commentRangeStart w:id="4"/>
      <w:commentRangeStart w:id="5"/>
      <w:r w:rsidR="00104CF7" w:rsidRPr="00EC1FA9">
        <w:t xml:space="preserve">The </w:t>
      </w:r>
      <w:r w:rsidR="00343B26" w:rsidRPr="00EC1FA9">
        <w:t>median household income</w:t>
      </w:r>
      <w:r w:rsidR="00D070F1">
        <w:t xml:space="preserve"> in the past 12 months using 2010 inflation adjusted dollars</w:t>
      </w:r>
      <w:r w:rsidR="00343B26" w:rsidRPr="00EC1FA9">
        <w:t xml:space="preserve"> </w:t>
      </w:r>
      <w:r w:rsidR="00104CF7" w:rsidRPr="00EC1FA9">
        <w:t xml:space="preserve">was divided </w:t>
      </w:r>
      <w:commentRangeEnd w:id="4"/>
      <w:r w:rsidR="004F2F0E">
        <w:rPr>
          <w:rStyle w:val="CommentReference"/>
        </w:rPr>
        <w:commentReference w:id="4"/>
      </w:r>
      <w:commentRangeEnd w:id="5"/>
      <w:r w:rsidR="007F26A5">
        <w:rPr>
          <w:rStyle w:val="CommentReference"/>
        </w:rPr>
        <w:commentReference w:id="5"/>
      </w:r>
      <w:r w:rsidR="004F11AE" w:rsidRPr="00EC1FA9">
        <w:t xml:space="preserve">into five </w:t>
      </w:r>
      <w:r w:rsidR="00104CF7" w:rsidRPr="00EC1FA9">
        <w:t xml:space="preserve">categories </w:t>
      </w:r>
      <w:r w:rsidR="00CB6391" w:rsidRPr="00EC1FA9">
        <w:t>consistent with two previous relevant publications</w:t>
      </w:r>
      <w:r w:rsidR="004F11AE" w:rsidRPr="00EC1FA9">
        <w:t>: &lt;$20,000, $20,000 to &lt;$35,000, $35,000 to &lt;$50,000, $50,000 to &lt;$75,000 and ≥$75,000</w:t>
      </w:r>
      <w:r w:rsidR="00343B26" w:rsidRPr="00EC1FA9">
        <w:t xml:space="preserve"> </w:t>
      </w:r>
      <w:r w:rsidR="00343B26" w:rsidRPr="00EC1FA9">
        <w:fldChar w:fldCharType="begin"/>
      </w:r>
      <w:r w:rsidR="00680316">
        <w:instrText xml:space="preserve"> ADDIN EN.CITE &lt;EndNote&gt;&lt;Cite&gt;&lt;Author&gt;Clark&lt;/Author&gt;&lt;Year&gt;2017&lt;/Year&gt;&lt;RecNum&gt;173&lt;/RecNum&gt;&lt;DisplayText&gt;(Clark et al., 2017, Alotaibi et al., 2019)&lt;/DisplayText&gt;&lt;record&gt;&lt;rec-number&gt;173&lt;/rec-number&gt;&lt;foreign-keys&gt;&lt;key app="EN" db-id="sepddp20s9p0fsetespvfzwjv0d9tat2092f" timestamp="1553104560"&gt;173&lt;/key&gt;&lt;/foreign-keys&gt;&lt;ref-type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419&lt;/RecNum&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343B26" w:rsidRPr="00EC1FA9">
        <w:fldChar w:fldCharType="separate"/>
      </w:r>
      <w:r w:rsidR="0000470F">
        <w:rPr>
          <w:noProof/>
        </w:rPr>
        <w:t>(Clark et al., 2017, Alotaibi et al., 2019)</w:t>
      </w:r>
      <w:r w:rsidR="00343B26" w:rsidRPr="00EC1FA9">
        <w:fldChar w:fldCharType="end"/>
      </w:r>
      <w:r w:rsidR="004F11AE" w:rsidRPr="00EC1FA9">
        <w:t xml:space="preserve">. </w:t>
      </w:r>
      <w:r w:rsidR="00104CF7" w:rsidRPr="00EC1FA9">
        <w:t xml:space="preserve">Census blocks were assigned </w:t>
      </w:r>
      <w:r w:rsidR="00B40193">
        <w:t>the same</w:t>
      </w:r>
      <w:r w:rsidR="00104CF7" w:rsidRPr="00EC1FA9">
        <w:t xml:space="preserve"> median household income of the census block group they reside</w:t>
      </w:r>
      <w:r w:rsidR="00B40193">
        <w:t>d</w:t>
      </w:r>
      <w:r w:rsidR="00104CF7" w:rsidRPr="00EC1FA9">
        <w:t xml:space="preserve"> </w:t>
      </w:r>
      <w:r w:rsidR="00B40193">
        <w:t>within</w:t>
      </w:r>
      <w:r w:rsidR="00104CF7" w:rsidRPr="00EC1FA9">
        <w:t>.</w:t>
      </w:r>
    </w:p>
    <w:p w14:paraId="3DD05AB9" w14:textId="524EB95B" w:rsidR="00863D01" w:rsidRPr="00EC1FA9" w:rsidRDefault="004F11AE" w:rsidP="007F26A5">
      <w:r w:rsidRPr="00EC1FA9">
        <w:lastRenderedPageBreak/>
        <w:t>There were 2</w:t>
      </w:r>
      <w:r w:rsidR="000C4671" w:rsidRPr="00EC1FA9">
        <w:t>,</w:t>
      </w:r>
      <w:r w:rsidRPr="00EC1FA9">
        <w:t>686 (0.04%) census blocks with missing median</w:t>
      </w:r>
      <w:r w:rsidR="00DD501C" w:rsidRPr="00DD501C">
        <w:t xml:space="preserve"> household</w:t>
      </w:r>
      <w:r w:rsidRPr="00EC1FA9">
        <w:t xml:space="preserve"> income data in 2010</w:t>
      </w:r>
      <w:r w:rsidR="00DD501C">
        <w:t>. These census blocks</w:t>
      </w:r>
      <w:r w:rsidR="00D67421">
        <w:t xml:space="preserve"> </w:t>
      </w:r>
      <w:r w:rsidRPr="00EC1FA9">
        <w:t xml:space="preserve">were </w:t>
      </w:r>
      <w:r w:rsidR="00863D01" w:rsidRPr="00EC1FA9">
        <w:t xml:space="preserve">assigned </w:t>
      </w:r>
      <w:r w:rsidR="00DD501C">
        <w:t>a</w:t>
      </w:r>
      <w:r w:rsidR="00DD501C" w:rsidRPr="00EC1FA9">
        <w:t xml:space="preserve"> </w:t>
      </w:r>
      <w:r w:rsidR="00343B26" w:rsidRPr="00EC1FA9">
        <w:t>“Not defined”</w:t>
      </w:r>
      <w:r w:rsidR="00863D01" w:rsidRPr="00EC1FA9">
        <w:t xml:space="preserve"> </w:t>
      </w:r>
      <w:r w:rsidR="00DD501C">
        <w:t xml:space="preserve">status </w:t>
      </w:r>
      <w:r w:rsidR="00863D01" w:rsidRPr="00EC1FA9">
        <w:t xml:space="preserve">in </w:t>
      </w:r>
      <w:r w:rsidRPr="00EC1FA9">
        <w:t xml:space="preserve">the analysis of median household income. </w:t>
      </w:r>
      <w:commentRangeStart w:id="6"/>
      <w:del w:id="7" w:author="Alotaibi, Raed" w:date="2019-07-11T10:23:00Z">
        <w:r w:rsidR="00925D5A" w:rsidRPr="00EC1FA9" w:rsidDel="007F26A5">
          <w:fldChar w:fldCharType="begin"/>
        </w:r>
        <w:r w:rsidR="00925D5A" w:rsidRPr="00EC1FA9" w:rsidDel="007F26A5">
          <w:delInstrText xml:space="preserve"> REF _Ref9331011 \h  \* MERGEFORMAT </w:delInstrText>
        </w:r>
        <w:r w:rsidR="00925D5A" w:rsidRPr="00EC1FA9" w:rsidDel="007F26A5">
          <w:fldChar w:fldCharType="separate"/>
        </w:r>
        <w:r w:rsidR="00220191" w:rsidDel="007F26A5">
          <w:rPr>
            <w:b/>
            <w:bCs/>
          </w:rPr>
          <w:delText>Error! Reference source not found.</w:delText>
        </w:r>
        <w:r w:rsidR="00925D5A" w:rsidRPr="00EC1FA9" w:rsidDel="007F26A5">
          <w:fldChar w:fldCharType="end"/>
        </w:r>
        <w:commentRangeEnd w:id="6"/>
        <w:r w:rsidR="00B37BB4" w:rsidDel="007F26A5">
          <w:rPr>
            <w:rStyle w:val="CommentReference"/>
          </w:rPr>
          <w:commentReference w:id="6"/>
        </w:r>
        <w:r w:rsidRPr="00EC1FA9" w:rsidDel="007F26A5">
          <w:delText xml:space="preserve"> </w:delText>
        </w:r>
      </w:del>
      <w:ins w:id="8" w:author="Alotaibi, Raed" w:date="2019-07-11T10:22:00Z">
        <w:r w:rsidR="007F26A5">
          <w:fldChar w:fldCharType="begin"/>
        </w:r>
        <w:r w:rsidR="007F26A5">
          <w:instrText xml:space="preserve"> REF _Ref13732993 \h </w:instrText>
        </w:r>
      </w:ins>
      <w:r w:rsidR="007F26A5">
        <w:fldChar w:fldCharType="separate"/>
      </w:r>
      <w:ins w:id="9" w:author="Alotaibi, Raed" w:date="2019-07-11T10:22:00Z">
        <w:r w:rsidR="007F26A5" w:rsidRPr="00D70AF7">
          <w:rPr>
            <w:sz w:val="20"/>
          </w:rPr>
          <w:t xml:space="preserve">Table </w:t>
        </w:r>
        <w:r w:rsidR="007F26A5">
          <w:rPr>
            <w:noProof/>
            <w:sz w:val="20"/>
          </w:rPr>
          <w:t>1</w:t>
        </w:r>
        <w:r w:rsidR="007F26A5">
          <w:fldChar w:fldCharType="end"/>
        </w:r>
      </w:ins>
      <w:ins w:id="10" w:author="Alotaibi, Raed" w:date="2019-07-11T10:23:00Z">
        <w:r w:rsidR="007F26A5">
          <w:t xml:space="preserve"> </w:t>
        </w:r>
      </w:ins>
      <w:r w:rsidRPr="00EC1FA9">
        <w:t xml:space="preserve">summarizes the geographical and </w:t>
      </w:r>
      <w:r w:rsidR="00C928CB" w:rsidRPr="00EC1FA9">
        <w:t>demographic data</w:t>
      </w:r>
      <w:r w:rsidR="000C4671" w:rsidRPr="00EC1FA9">
        <w:t xml:space="preserve"> across all census blocks included in this analysis.</w:t>
      </w:r>
    </w:p>
    <w:p w14:paraId="426A379F" w14:textId="3B9FB02C" w:rsidR="00D70AF7" w:rsidRPr="00D70AF7" w:rsidRDefault="00D70AF7" w:rsidP="00D70AF7">
      <w:pPr>
        <w:pStyle w:val="Caption"/>
        <w:keepNext/>
        <w:rPr>
          <w:sz w:val="20"/>
        </w:rPr>
      </w:pPr>
      <w:bookmarkStart w:id="11" w:name="_Ref13732993"/>
      <w:r w:rsidRPr="00D70AF7">
        <w:rPr>
          <w:sz w:val="20"/>
        </w:rPr>
        <w:t xml:space="preserve">Table </w:t>
      </w:r>
      <w:r w:rsidRPr="00D70AF7">
        <w:rPr>
          <w:noProof/>
          <w:sz w:val="20"/>
        </w:rPr>
        <w:fldChar w:fldCharType="begin"/>
      </w:r>
      <w:r w:rsidRPr="00D70AF7">
        <w:rPr>
          <w:noProof/>
          <w:sz w:val="20"/>
        </w:rPr>
        <w:instrText xml:space="preserve"> SEQ Table \* ARABIC </w:instrText>
      </w:r>
      <w:r w:rsidRPr="00D70AF7">
        <w:rPr>
          <w:noProof/>
          <w:sz w:val="20"/>
        </w:rPr>
        <w:fldChar w:fldCharType="separate"/>
      </w:r>
      <w:r w:rsidR="00220191">
        <w:rPr>
          <w:noProof/>
          <w:sz w:val="20"/>
        </w:rPr>
        <w:t>1</w:t>
      </w:r>
      <w:r w:rsidRPr="00D70AF7">
        <w:rPr>
          <w:noProof/>
          <w:sz w:val="20"/>
        </w:rPr>
        <w:fldChar w:fldCharType="end"/>
      </w:r>
      <w:bookmarkEnd w:id="11"/>
      <w:r w:rsidRPr="00D70AF7">
        <w:rPr>
          <w:sz w:val="20"/>
        </w:rPr>
        <w:t>: Census data description, year 2010</w:t>
      </w:r>
    </w:p>
    <w:tbl>
      <w:tblPr>
        <w:tblStyle w:val="TableGrid"/>
        <w:tblW w:w="5000" w:type="pct"/>
        <w:tblLook w:val="04A0" w:firstRow="1" w:lastRow="0" w:firstColumn="1" w:lastColumn="0" w:noHBand="0" w:noVBand="1"/>
      </w:tblPr>
      <w:tblGrid>
        <w:gridCol w:w="1952"/>
        <w:gridCol w:w="4750"/>
        <w:gridCol w:w="2314"/>
      </w:tblGrid>
      <w:tr w:rsidR="00D70AF7" w:rsidRPr="00EC1FA9" w14:paraId="5B321200"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7FE4A108" w14:textId="77777777" w:rsidR="00D70AF7" w:rsidRPr="00EC1FA9" w:rsidRDefault="00D70AF7" w:rsidP="00C673A9">
            <w:pPr>
              <w:rPr>
                <w:b/>
                <w:bCs/>
              </w:rPr>
            </w:pPr>
            <w:r w:rsidRPr="00EC1FA9">
              <w:rPr>
                <w:b/>
                <w:bCs/>
              </w:rPr>
              <w:t>Geographic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01029AAF" w14:textId="77777777" w:rsidR="00D70AF7" w:rsidRPr="00EC1FA9" w:rsidRDefault="00D70AF7" w:rsidP="00C673A9">
            <w:pPr>
              <w:rPr>
                <w:b/>
                <w:bCs/>
              </w:rPr>
            </w:pPr>
            <w:r w:rsidRPr="00EC1FA9">
              <w:rPr>
                <w:b/>
                <w:bCs/>
              </w:rPr>
              <w:t>Total populated census blocks</w:t>
            </w:r>
          </w:p>
        </w:tc>
        <w:tc>
          <w:tcPr>
            <w:tcW w:w="1283" w:type="pct"/>
            <w:tcBorders>
              <w:top w:val="single" w:sz="4" w:space="0" w:color="auto"/>
              <w:left w:val="single" w:sz="4" w:space="0" w:color="auto"/>
              <w:bottom w:val="single" w:sz="4" w:space="0" w:color="auto"/>
              <w:right w:val="single" w:sz="4" w:space="0" w:color="auto"/>
            </w:tcBorders>
            <w:hideMark/>
          </w:tcPr>
          <w:p w14:paraId="5BF4D8E8" w14:textId="77777777" w:rsidR="00D70AF7" w:rsidRPr="00EC1FA9" w:rsidRDefault="00D70AF7" w:rsidP="00C673A9">
            <w:pPr>
              <w:jc w:val="right"/>
              <w:rPr>
                <w:rFonts w:ascii="Calibri" w:hAnsi="Calibri" w:cs="Calibri"/>
                <w:color w:val="000000"/>
              </w:rPr>
            </w:pPr>
            <w:r w:rsidRPr="00EC1FA9">
              <w:rPr>
                <w:rFonts w:ascii="Calibri" w:hAnsi="Calibri" w:cs="Calibri"/>
                <w:color w:val="000000"/>
              </w:rPr>
              <w:t>6,182,882</w:t>
            </w:r>
          </w:p>
        </w:tc>
      </w:tr>
      <w:tr w:rsidR="00D70AF7" w:rsidRPr="00EC1FA9" w14:paraId="028C80BD"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2AE96783"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5734DA70" w14:textId="77777777" w:rsidR="00D70AF7" w:rsidRPr="00EC1FA9" w:rsidRDefault="00D70AF7" w:rsidP="00C673A9">
            <w:pPr>
              <w:rPr>
                <w:b/>
                <w:bCs/>
              </w:rPr>
            </w:pPr>
            <w:r w:rsidRPr="00EC1FA9">
              <w:rPr>
                <w:b/>
                <w:bCs/>
              </w:rPr>
              <w:t>Total census-designated urban areas</w:t>
            </w:r>
          </w:p>
        </w:tc>
        <w:tc>
          <w:tcPr>
            <w:tcW w:w="1283" w:type="pct"/>
            <w:tcBorders>
              <w:top w:val="single" w:sz="4" w:space="0" w:color="auto"/>
              <w:left w:val="single" w:sz="4" w:space="0" w:color="auto"/>
              <w:bottom w:val="single" w:sz="4" w:space="0" w:color="auto"/>
              <w:right w:val="single" w:sz="4" w:space="0" w:color="auto"/>
            </w:tcBorders>
            <w:hideMark/>
          </w:tcPr>
          <w:p w14:paraId="21ACF054" w14:textId="77777777" w:rsidR="00D70AF7" w:rsidRPr="00EC1FA9" w:rsidRDefault="00D70AF7" w:rsidP="00C673A9">
            <w:pPr>
              <w:jc w:val="right"/>
              <w:rPr>
                <w:rFonts w:ascii="Calibri" w:hAnsi="Calibri" w:cs="Calibri"/>
                <w:color w:val="000000"/>
              </w:rPr>
            </w:pPr>
            <w:r w:rsidRPr="00EC1FA9">
              <w:rPr>
                <w:rFonts w:ascii="Calibri" w:hAnsi="Calibri" w:cs="Calibri"/>
                <w:color w:val="000000"/>
              </w:rPr>
              <w:t>3,590,278</w:t>
            </w:r>
            <w:r>
              <w:rPr>
                <w:rFonts w:ascii="Calibri" w:hAnsi="Calibri" w:cs="Calibri"/>
                <w:color w:val="000000"/>
              </w:rPr>
              <w:t xml:space="preserve"> (58%)</w:t>
            </w:r>
          </w:p>
        </w:tc>
      </w:tr>
      <w:tr w:rsidR="00D70AF7" w:rsidRPr="00EC1FA9" w14:paraId="20D74893"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63338B4E" w14:textId="77777777" w:rsidR="00D70AF7" w:rsidRPr="00EC1FA9" w:rsidRDefault="00D70AF7" w:rsidP="00C673A9">
            <w:pPr>
              <w:rPr>
                <w:b/>
                <w:bCs/>
              </w:rPr>
            </w:pPr>
            <w:r w:rsidRPr="00EC1FA9">
              <w:rPr>
                <w:b/>
                <w:bCs/>
              </w:rPr>
              <w:t>Demographic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4B741577" w14:textId="77777777" w:rsidR="00D70AF7" w:rsidRPr="00EC1FA9" w:rsidRDefault="00D70AF7" w:rsidP="00C673A9">
            <w:pPr>
              <w:rPr>
                <w:b/>
                <w:bCs/>
              </w:rPr>
            </w:pPr>
            <w:r w:rsidRPr="00EC1FA9">
              <w:rPr>
                <w:b/>
                <w:bCs/>
              </w:rPr>
              <w:t>Total population</w:t>
            </w:r>
          </w:p>
        </w:tc>
        <w:tc>
          <w:tcPr>
            <w:tcW w:w="1283" w:type="pct"/>
            <w:tcBorders>
              <w:top w:val="single" w:sz="4" w:space="0" w:color="auto"/>
              <w:left w:val="single" w:sz="4" w:space="0" w:color="auto"/>
              <w:bottom w:val="single" w:sz="4" w:space="0" w:color="auto"/>
              <w:right w:val="single" w:sz="4" w:space="0" w:color="auto"/>
            </w:tcBorders>
            <w:vAlign w:val="bottom"/>
            <w:hideMark/>
          </w:tcPr>
          <w:p w14:paraId="3F6856D0" w14:textId="77777777" w:rsidR="00D70AF7" w:rsidRPr="00EC1FA9" w:rsidRDefault="00D70AF7" w:rsidP="00C673A9">
            <w:pPr>
              <w:jc w:val="right"/>
            </w:pPr>
            <w:r w:rsidRPr="00EC1FA9">
              <w:t>306,675,006</w:t>
            </w:r>
          </w:p>
        </w:tc>
      </w:tr>
      <w:tr w:rsidR="00D70AF7" w:rsidRPr="00EC1FA9" w14:paraId="1DF092FE"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7E07EF2A"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116F0E34" w14:textId="77777777" w:rsidR="00D70AF7" w:rsidRPr="00EC1FA9" w:rsidRDefault="00D70AF7" w:rsidP="00C673A9">
            <w:pPr>
              <w:rPr>
                <w:b/>
                <w:bCs/>
              </w:rPr>
            </w:pPr>
            <w:r w:rsidRPr="00EC1FA9">
              <w:rPr>
                <w:b/>
                <w:bCs/>
              </w:rPr>
              <w:t>Total population of children (birth – 18)</w:t>
            </w:r>
          </w:p>
        </w:tc>
        <w:tc>
          <w:tcPr>
            <w:tcW w:w="1283" w:type="pct"/>
            <w:tcBorders>
              <w:top w:val="single" w:sz="4" w:space="0" w:color="auto"/>
              <w:left w:val="single" w:sz="4" w:space="0" w:color="auto"/>
              <w:bottom w:val="single" w:sz="4" w:space="0" w:color="auto"/>
              <w:right w:val="single" w:sz="4" w:space="0" w:color="auto"/>
            </w:tcBorders>
            <w:vAlign w:val="bottom"/>
            <w:hideMark/>
          </w:tcPr>
          <w:p w14:paraId="6C80A2C0" w14:textId="77777777" w:rsidR="00D70AF7" w:rsidRPr="00EC1FA9" w:rsidRDefault="00D70AF7" w:rsidP="00C673A9">
            <w:pPr>
              <w:jc w:val="right"/>
            </w:pPr>
            <w:r w:rsidRPr="00EC1FA9">
              <w:rPr>
                <w:rFonts w:ascii="Calibri" w:hAnsi="Calibri" w:cs="Calibri"/>
                <w:color w:val="000000"/>
              </w:rPr>
              <w:t>73,690,271 (24%)</w:t>
            </w:r>
          </w:p>
        </w:tc>
      </w:tr>
      <w:tr w:rsidR="00D70AF7" w:rsidRPr="00EC1FA9" w14:paraId="46892678"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3143DBD6"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1355781D" w14:textId="77777777" w:rsidR="00D70AF7" w:rsidRPr="00EC1FA9" w:rsidRDefault="00D70AF7" w:rsidP="00C673A9">
            <w:pPr>
              <w:rPr>
                <w:b/>
                <w:bCs/>
              </w:rPr>
            </w:pPr>
            <w:r w:rsidRPr="00EC1FA9">
              <w:rPr>
                <w:b/>
                <w:bCs/>
              </w:rPr>
              <w:t>Mean (range) number of children in census blocks</w:t>
            </w:r>
          </w:p>
        </w:tc>
        <w:tc>
          <w:tcPr>
            <w:tcW w:w="1283" w:type="pct"/>
            <w:tcBorders>
              <w:top w:val="single" w:sz="4" w:space="0" w:color="auto"/>
              <w:left w:val="single" w:sz="4" w:space="0" w:color="auto"/>
              <w:bottom w:val="single" w:sz="4" w:space="0" w:color="auto"/>
              <w:right w:val="single" w:sz="4" w:space="0" w:color="auto"/>
            </w:tcBorders>
            <w:hideMark/>
          </w:tcPr>
          <w:p w14:paraId="50ED9C11" w14:textId="77777777" w:rsidR="00D70AF7" w:rsidRPr="00EC1FA9" w:rsidRDefault="00D70AF7" w:rsidP="00C673A9">
            <w:pPr>
              <w:jc w:val="right"/>
            </w:pPr>
            <w:r w:rsidRPr="00EC1FA9">
              <w:t>12 (0-2214)</w:t>
            </w:r>
          </w:p>
        </w:tc>
      </w:tr>
      <w:tr w:rsidR="00D70AF7" w:rsidRPr="00EC1FA9" w14:paraId="10814BB4"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1695B1D2" w14:textId="77777777" w:rsidR="00D70AF7" w:rsidRPr="00EC1FA9" w:rsidRDefault="00D70AF7" w:rsidP="00C673A9">
            <w:pPr>
              <w:rPr>
                <w:b/>
                <w:bCs/>
              </w:rPr>
            </w:pPr>
            <w:r w:rsidRPr="00EC1FA9">
              <w:rPr>
                <w:b/>
                <w:bCs/>
              </w:rPr>
              <w:t>Population of children by living location</w:t>
            </w:r>
          </w:p>
        </w:tc>
        <w:tc>
          <w:tcPr>
            <w:tcW w:w="2634" w:type="pct"/>
            <w:tcBorders>
              <w:top w:val="single" w:sz="4" w:space="0" w:color="auto"/>
              <w:left w:val="single" w:sz="4" w:space="0" w:color="auto"/>
              <w:bottom w:val="single" w:sz="4" w:space="0" w:color="auto"/>
              <w:right w:val="single" w:sz="4" w:space="0" w:color="auto"/>
            </w:tcBorders>
            <w:hideMark/>
          </w:tcPr>
          <w:p w14:paraId="07D3922B" w14:textId="77777777" w:rsidR="00D70AF7" w:rsidRPr="00EC1FA9" w:rsidRDefault="00D70AF7" w:rsidP="00C673A9">
            <w:pPr>
              <w:rPr>
                <w:b/>
                <w:bCs/>
              </w:rPr>
            </w:pPr>
            <w:r w:rsidRPr="00EC1FA9">
              <w:rPr>
                <w:b/>
                <w:bCs/>
              </w:rPr>
              <w:t>Rural</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A9B3D08" w14:textId="77777777" w:rsidR="00D70AF7" w:rsidRPr="00EC1FA9" w:rsidRDefault="00D70AF7" w:rsidP="00C673A9">
            <w:pPr>
              <w:jc w:val="right"/>
              <w:rPr>
                <w:b/>
                <w:bCs/>
              </w:rPr>
            </w:pPr>
            <w:r w:rsidRPr="00EC1FA9">
              <w:rPr>
                <w:rFonts w:ascii="Calibri" w:hAnsi="Calibri" w:cs="Calibri"/>
                <w:color w:val="000000"/>
              </w:rPr>
              <w:t>13,763,183 (19%)</w:t>
            </w:r>
          </w:p>
        </w:tc>
      </w:tr>
      <w:tr w:rsidR="00D70AF7" w:rsidRPr="00EC1FA9" w14:paraId="2BE787C0"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4B41EC2A"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B0DF4CE" w14:textId="77777777" w:rsidR="00D70AF7" w:rsidRPr="00EC1FA9" w:rsidRDefault="00D70AF7" w:rsidP="00C673A9">
            <w:pPr>
              <w:rPr>
                <w:b/>
                <w:bCs/>
              </w:rPr>
            </w:pPr>
            <w:r w:rsidRPr="00EC1FA9">
              <w:rPr>
                <w:b/>
                <w:bCs/>
              </w:rPr>
              <w:t>Urban clusters (</w:t>
            </w:r>
            <w:r w:rsidRPr="00EC1FA9">
              <w:rPr>
                <w:rFonts w:cstheme="minorHAnsi"/>
                <w:b/>
                <w:bCs/>
              </w:rPr>
              <w:t>≥2,500 and &lt;50,000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1754BBE" w14:textId="77777777" w:rsidR="00D70AF7" w:rsidRPr="00EC1FA9" w:rsidRDefault="00D70AF7" w:rsidP="00C673A9">
            <w:pPr>
              <w:jc w:val="right"/>
              <w:rPr>
                <w:b/>
                <w:bCs/>
              </w:rPr>
            </w:pPr>
            <w:r w:rsidRPr="00EC1FA9">
              <w:rPr>
                <w:rFonts w:ascii="Calibri" w:hAnsi="Calibri" w:cs="Calibri"/>
                <w:color w:val="000000"/>
              </w:rPr>
              <w:t>6,994,464 (9%)</w:t>
            </w:r>
          </w:p>
        </w:tc>
      </w:tr>
      <w:tr w:rsidR="00D70AF7" w:rsidRPr="00EC1FA9" w14:paraId="07667C0E"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6C4F8E6A"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43176527" w14:textId="77777777" w:rsidR="00D70AF7" w:rsidRPr="00EC1FA9" w:rsidRDefault="00D70AF7" w:rsidP="00C673A9">
            <w:pPr>
              <w:rPr>
                <w:b/>
                <w:bCs/>
              </w:rPr>
            </w:pPr>
            <w:r w:rsidRPr="00EC1FA9">
              <w:rPr>
                <w:b/>
                <w:bCs/>
              </w:rPr>
              <w:t>Urbanized area (</w:t>
            </w:r>
            <w:r w:rsidRPr="00EC1FA9">
              <w:rPr>
                <w:rFonts w:cstheme="minorHAnsi"/>
                <w:b/>
                <w:bCs/>
              </w:rPr>
              <w:t>≥</w:t>
            </w:r>
            <w:r w:rsidRPr="00EC1FA9">
              <w:rPr>
                <w:b/>
                <w:bCs/>
              </w:rPr>
              <w: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739071B1" w14:textId="77777777" w:rsidR="00D70AF7" w:rsidRPr="00EC1FA9" w:rsidRDefault="00D70AF7" w:rsidP="00C673A9">
            <w:pPr>
              <w:jc w:val="right"/>
              <w:rPr>
                <w:b/>
                <w:bCs/>
              </w:rPr>
            </w:pPr>
            <w:r w:rsidRPr="00EC1FA9">
              <w:rPr>
                <w:rFonts w:ascii="Calibri" w:hAnsi="Calibri" w:cs="Calibri"/>
                <w:color w:val="000000"/>
              </w:rPr>
              <w:t>52,932,624 (72%)</w:t>
            </w:r>
          </w:p>
        </w:tc>
      </w:tr>
      <w:tr w:rsidR="00D70AF7" w:rsidRPr="00EC1FA9" w14:paraId="24FD06EE"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1B1D62B" w14:textId="77777777" w:rsidR="00D70AF7" w:rsidRPr="00EC1FA9" w:rsidRDefault="00D70AF7" w:rsidP="00C673A9">
            <w:pPr>
              <w:rPr>
                <w:b/>
                <w:bCs/>
              </w:rPr>
            </w:pPr>
            <w:r w:rsidRPr="00EC1FA9">
              <w:rPr>
                <w:b/>
                <w:bCs/>
              </w:rPr>
              <w:t>Population of children by median household income</w:t>
            </w:r>
          </w:p>
        </w:tc>
        <w:tc>
          <w:tcPr>
            <w:tcW w:w="2634" w:type="pct"/>
            <w:tcBorders>
              <w:top w:val="single" w:sz="4" w:space="0" w:color="auto"/>
              <w:left w:val="single" w:sz="4" w:space="0" w:color="auto"/>
              <w:bottom w:val="single" w:sz="4" w:space="0" w:color="auto"/>
              <w:right w:val="single" w:sz="4" w:space="0" w:color="auto"/>
            </w:tcBorders>
            <w:hideMark/>
          </w:tcPr>
          <w:p w14:paraId="1E71E220" w14:textId="77777777" w:rsidR="00D70AF7" w:rsidRPr="00EC1FA9" w:rsidRDefault="00D70AF7" w:rsidP="00C673A9">
            <w:pPr>
              <w:rPr>
                <w:b/>
                <w:bCs/>
              </w:rPr>
            </w:pPr>
            <w:r w:rsidRPr="00EC1FA9">
              <w:rPr>
                <w:b/>
                <w:bCs/>
              </w:rPr>
              <w:t>&lt;$20,000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11FCA971" w14:textId="77777777" w:rsidR="00D70AF7" w:rsidRPr="00EC1FA9" w:rsidRDefault="00D70AF7" w:rsidP="00C673A9">
            <w:pPr>
              <w:jc w:val="right"/>
              <w:rPr>
                <w:b/>
                <w:bCs/>
              </w:rPr>
            </w:pPr>
            <w:r w:rsidRPr="00EC1FA9">
              <w:rPr>
                <w:rFonts w:ascii="Calibri" w:hAnsi="Calibri" w:cs="Calibri"/>
                <w:color w:val="000000"/>
              </w:rPr>
              <w:t>2,614,804 (4%)</w:t>
            </w:r>
          </w:p>
        </w:tc>
      </w:tr>
      <w:tr w:rsidR="00D70AF7" w:rsidRPr="00EC1FA9" w14:paraId="484809F6"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19FF98C1"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D93D1BE" w14:textId="77777777" w:rsidR="00D70AF7" w:rsidRPr="00EC1FA9" w:rsidRDefault="00D70AF7" w:rsidP="00C673A9">
            <w:pPr>
              <w:rPr>
                <w:b/>
                <w:bCs/>
              </w:rPr>
            </w:pPr>
            <w:r w:rsidRPr="00EC1FA9">
              <w:rPr>
                <w:b/>
                <w:bCs/>
              </w:rPr>
              <w:t>$20,000 to &lt;$35,000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AE2579E" w14:textId="77777777" w:rsidR="00D70AF7" w:rsidRPr="00EC1FA9" w:rsidRDefault="00D70AF7" w:rsidP="00C673A9">
            <w:pPr>
              <w:jc w:val="right"/>
              <w:rPr>
                <w:b/>
                <w:bCs/>
              </w:rPr>
            </w:pPr>
            <w:r w:rsidRPr="00EC1FA9">
              <w:rPr>
                <w:rFonts w:ascii="Calibri" w:hAnsi="Calibri" w:cs="Calibri"/>
                <w:color w:val="000000"/>
              </w:rPr>
              <w:t>12,770,843 (17%)</w:t>
            </w:r>
          </w:p>
        </w:tc>
      </w:tr>
      <w:tr w:rsidR="00D70AF7" w:rsidRPr="00EC1FA9" w14:paraId="638E39F2"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0EB2F9BD"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03237333" w14:textId="77777777" w:rsidR="00D70AF7" w:rsidRPr="00EC1FA9" w:rsidRDefault="00D70AF7" w:rsidP="00C673A9">
            <w:pPr>
              <w:rPr>
                <w:b/>
                <w:bCs/>
              </w:rPr>
            </w:pPr>
            <w:r w:rsidRPr="00EC1FA9">
              <w:rPr>
                <w:b/>
                <w:bCs/>
              </w:rPr>
              <w:t>$35,000 to &lt;$50,000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2070D19" w14:textId="77777777" w:rsidR="00D70AF7" w:rsidRPr="00EC1FA9" w:rsidRDefault="00D70AF7" w:rsidP="00C673A9">
            <w:pPr>
              <w:jc w:val="right"/>
              <w:rPr>
                <w:b/>
                <w:bCs/>
              </w:rPr>
            </w:pPr>
            <w:r w:rsidRPr="00EC1FA9">
              <w:rPr>
                <w:rFonts w:ascii="Calibri" w:hAnsi="Calibri" w:cs="Calibri"/>
                <w:color w:val="000000"/>
              </w:rPr>
              <w:t>18,573,954 (25%)</w:t>
            </w:r>
          </w:p>
        </w:tc>
      </w:tr>
      <w:tr w:rsidR="00D70AF7" w:rsidRPr="00EC1FA9" w14:paraId="2C9023C0"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6251DCC9"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9900872" w14:textId="77777777" w:rsidR="00D70AF7" w:rsidRPr="00EC1FA9" w:rsidRDefault="00D70AF7" w:rsidP="00C673A9">
            <w:pPr>
              <w:rPr>
                <w:b/>
                <w:bCs/>
              </w:rPr>
            </w:pPr>
            <w:r w:rsidRPr="00EC1FA9">
              <w:rPr>
                <w:b/>
                <w:bCs/>
              </w:rPr>
              <w:t>$50,000 to &lt;$75,000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5A1002A" w14:textId="77777777" w:rsidR="00D70AF7" w:rsidRPr="00EC1FA9" w:rsidRDefault="00D70AF7" w:rsidP="00C673A9">
            <w:pPr>
              <w:jc w:val="right"/>
              <w:rPr>
                <w:b/>
                <w:bCs/>
              </w:rPr>
            </w:pPr>
            <w:r w:rsidRPr="00EC1FA9">
              <w:rPr>
                <w:rFonts w:ascii="Calibri" w:hAnsi="Calibri" w:cs="Calibri"/>
                <w:color w:val="000000"/>
              </w:rPr>
              <w:t>21,953,876 (30%)</w:t>
            </w:r>
          </w:p>
        </w:tc>
      </w:tr>
      <w:tr w:rsidR="00D70AF7" w:rsidRPr="00EC1FA9" w14:paraId="11408278"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30B84415"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818B079" w14:textId="77777777" w:rsidR="00D70AF7" w:rsidRPr="00EC1FA9" w:rsidRDefault="00D70AF7" w:rsidP="00C673A9">
            <w:pPr>
              <w:rPr>
                <w:b/>
                <w:bCs/>
              </w:rPr>
            </w:pPr>
            <w:r w:rsidRPr="00EC1FA9">
              <w:rPr>
                <w:rFonts w:cstheme="minorHAnsi"/>
                <w:b/>
                <w:bCs/>
              </w:rPr>
              <w: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636D970" w14:textId="77777777" w:rsidR="00D70AF7" w:rsidRPr="00EC1FA9" w:rsidRDefault="00D70AF7" w:rsidP="00C673A9">
            <w:pPr>
              <w:jc w:val="right"/>
              <w:rPr>
                <w:b/>
                <w:bCs/>
              </w:rPr>
            </w:pPr>
            <w:r w:rsidRPr="00EC1FA9">
              <w:rPr>
                <w:rFonts w:ascii="Calibri" w:hAnsi="Calibri" w:cs="Calibri"/>
                <w:color w:val="000000"/>
              </w:rPr>
              <w:t>17,763,239 (24%)</w:t>
            </w:r>
          </w:p>
        </w:tc>
      </w:tr>
    </w:tbl>
    <w:p w14:paraId="484EDEEE" w14:textId="77777777" w:rsidR="00D70AF7" w:rsidRDefault="00D70AF7" w:rsidP="00C46BEF">
      <w:pPr>
        <w:rPr>
          <w:i/>
          <w:iCs/>
        </w:rPr>
      </w:pPr>
    </w:p>
    <w:p w14:paraId="28D20AF6" w14:textId="234C7C72" w:rsidR="00C46BEF" w:rsidRPr="00EC1FA9" w:rsidRDefault="00C46BEF" w:rsidP="00C46BEF">
      <w:pPr>
        <w:rPr>
          <w:i/>
          <w:iCs/>
        </w:rPr>
      </w:pPr>
      <w:r w:rsidRPr="00EC1FA9">
        <w:rPr>
          <w:i/>
          <w:iCs/>
        </w:rPr>
        <w:t>NO</w:t>
      </w:r>
      <w:r w:rsidRPr="00EC1FA9">
        <w:rPr>
          <w:i/>
          <w:iCs/>
          <w:vertAlign w:val="subscript"/>
        </w:rPr>
        <w:t>2</w:t>
      </w:r>
      <w:r w:rsidRPr="00EC1FA9">
        <w:rPr>
          <w:i/>
          <w:iCs/>
        </w:rPr>
        <w:t xml:space="preserve"> exposure assessment</w:t>
      </w:r>
    </w:p>
    <w:p w14:paraId="7A9FC157" w14:textId="20112676" w:rsidR="00D26FDC" w:rsidRPr="00D70AF7" w:rsidDel="007F26A5" w:rsidRDefault="00C46BEF" w:rsidP="00342C4A">
      <w:pPr>
        <w:rPr>
          <w:del w:id="12" w:author="Alotaibi, Raed" w:date="2019-07-11T10:23:00Z"/>
        </w:rPr>
      </w:pPr>
      <w:r w:rsidRPr="00342C4A">
        <w:t>Annual average NO</w:t>
      </w:r>
      <w:r w:rsidRPr="00342C4A">
        <w:rPr>
          <w:vertAlign w:val="subscript"/>
        </w:rPr>
        <w:t xml:space="preserve">2 </w:t>
      </w:r>
      <w:r w:rsidRPr="00342C4A">
        <w:t xml:space="preserve">concentrations for each populated census block were available at the centroid location for the year 2010. </w:t>
      </w:r>
    </w:p>
    <w:p w14:paraId="51B6FDCB" w14:textId="72F6C220" w:rsidR="007A750B" w:rsidRPr="00EC1FA9" w:rsidRDefault="00C46BEF" w:rsidP="00680316">
      <w:r w:rsidRPr="00342C4A">
        <w:t>Concentrations were derived from a land use regression model</w:t>
      </w:r>
      <w:r w:rsidR="00D70AF7">
        <w:t xml:space="preserve"> (LUR)</w:t>
      </w:r>
      <w:r w:rsidR="00D26FDC">
        <w:t xml:space="preserve"> developed by </w:t>
      </w:r>
      <w:commentRangeStart w:id="13"/>
      <w:r w:rsidR="004E616C">
        <w:fldChar w:fldCharType="begin"/>
      </w:r>
      <w:r w:rsidR="00680316">
        <w:instrText xml:space="preserve"> ADDIN EN.CITE &lt;EndNote&gt;&lt;Cite AuthorYear="1"&gt;&lt;Author&gt;Bechle&lt;/Author&gt;&lt;Year&gt;2015&lt;/Year&gt;&lt;RecNum&gt;145&lt;/RecNum&gt;&lt;DisplayText&gt;Bechle et al. (2015)&lt;/DisplayText&gt;&lt;record&gt;&lt;rec-number&gt;145&lt;/rec-number&gt;&lt;foreign-keys&gt;&lt;key app="EN" db-id="sepddp20s9p0fsetespvfzwjv0d9tat2092f" timestamp="1553104558"&gt;145&lt;/key&gt;&lt;/foreign-keys&gt;&lt;ref-type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004E616C">
        <w:fldChar w:fldCharType="separate"/>
      </w:r>
      <w:r w:rsidR="0000470F">
        <w:rPr>
          <w:noProof/>
        </w:rPr>
        <w:t>Bechle et al. (2015)</w:t>
      </w:r>
      <w:r w:rsidR="004E616C">
        <w:fldChar w:fldCharType="end"/>
      </w:r>
      <w:r w:rsidR="00D26FDC">
        <w:t xml:space="preserve">. </w:t>
      </w:r>
      <w:commentRangeEnd w:id="13"/>
      <w:r w:rsidR="00D70AF7">
        <w:rPr>
          <w:rStyle w:val="CommentReference"/>
        </w:rPr>
        <w:commentReference w:id="13"/>
      </w:r>
      <w:r w:rsidR="00D26FDC">
        <w:t xml:space="preserve">The model incorporates spatial and temporal air pollutant data. The spatial </w:t>
      </w:r>
      <w:del w:id="14" w:author="Alotaibi, Raed" w:date="2019-07-11T10:28:00Z">
        <w:r w:rsidR="00D26FDC" w:rsidDel="00906C3B">
          <w:delText xml:space="preserve">aspect </w:delText>
        </w:r>
      </w:del>
      <w:ins w:id="15" w:author="Alotaibi, Raed" w:date="2019-07-11T10:28:00Z">
        <w:r w:rsidR="00906C3B">
          <w:t xml:space="preserve">data </w:t>
        </w:r>
      </w:ins>
      <w:r w:rsidR="00D26FDC">
        <w:t xml:space="preserve">is derived from the </w:t>
      </w:r>
      <w:r w:rsidR="00C6500C">
        <w:t>U.S.</w:t>
      </w:r>
      <w:r w:rsidR="00D67421">
        <w:t xml:space="preserve"> </w:t>
      </w:r>
      <w:r w:rsidRPr="00342C4A">
        <w:t>Environmental Protection Agency (EPA)</w:t>
      </w:r>
      <w:r w:rsidR="00D070F1" w:rsidRPr="006C12D2">
        <w:t xml:space="preserve"> air </w:t>
      </w:r>
      <w:r w:rsidR="00D26FDC" w:rsidRPr="006C12D2">
        <w:t>quality</w:t>
      </w:r>
      <w:r w:rsidR="00D070F1" w:rsidRPr="006C12D2">
        <w:t xml:space="preserve"> monitoring data</w:t>
      </w:r>
      <w:r w:rsidRPr="00342C4A">
        <w:t>, satellite data and several GIS covariates</w:t>
      </w:r>
      <w:r w:rsidR="00D26FDC" w:rsidRPr="006C12D2">
        <w:t xml:space="preserve"> including impervious surfaces, elevation, major, minor and residential roads, and distance to </w:t>
      </w:r>
      <w:commentRangeStart w:id="16"/>
      <w:r w:rsidR="00D26FDC" w:rsidRPr="006C12D2">
        <w:t>co</w:t>
      </w:r>
      <w:ins w:id="17" w:author="Alotaibi, Raed" w:date="2019-07-11T10:24:00Z">
        <w:r w:rsidR="007F26A5">
          <w:t>a</w:t>
        </w:r>
      </w:ins>
      <w:r w:rsidR="00D26FDC" w:rsidRPr="006C12D2">
        <w:t>st</w:t>
      </w:r>
      <w:commentRangeEnd w:id="16"/>
      <w:r w:rsidR="004E4428">
        <w:rPr>
          <w:rStyle w:val="CommentReference"/>
        </w:rPr>
        <w:commentReference w:id="16"/>
      </w:r>
      <w:r w:rsidRPr="00342C4A">
        <w:t xml:space="preserve">. </w:t>
      </w:r>
      <w:r w:rsidR="00D26FDC">
        <w:t xml:space="preserve">The </w:t>
      </w:r>
      <w:commentRangeStart w:id="18"/>
      <w:commentRangeStart w:id="19"/>
      <w:r w:rsidR="00D26FDC">
        <w:t xml:space="preserve">temporal </w:t>
      </w:r>
      <w:ins w:id="20" w:author="Alotaibi, Raed" w:date="2019-07-11T10:25:00Z">
        <w:r w:rsidR="007F26A5">
          <w:t xml:space="preserve">data </w:t>
        </w:r>
      </w:ins>
      <w:del w:id="21" w:author="Alotaibi, Raed" w:date="2019-07-11T10:24:00Z">
        <w:r w:rsidR="00D26FDC" w:rsidDel="007F26A5">
          <w:delText xml:space="preserve">data </w:delText>
        </w:r>
      </w:del>
      <w:ins w:id="22" w:author="Alotaibi, Raed" w:date="2019-07-11T10:24:00Z">
        <w:r w:rsidR="007F26A5">
          <w:t xml:space="preserve">of the LUR model </w:t>
        </w:r>
      </w:ins>
      <w:ins w:id="23" w:author="Alotaibi, Raed" w:date="2019-07-11T10:25:00Z">
        <w:r w:rsidR="007F26A5">
          <w:t>is incorp</w:t>
        </w:r>
      </w:ins>
      <w:ins w:id="24" w:author="Alotaibi, Raed" w:date="2019-07-11T10:26:00Z">
        <w:r w:rsidR="007F26A5">
          <w:t>orated by</w:t>
        </w:r>
      </w:ins>
      <w:del w:id="25" w:author="Alotaibi, Raed" w:date="2019-07-11T10:25:00Z">
        <w:r w:rsidR="00D26FDC" w:rsidDel="007F26A5">
          <w:delText>is</w:delText>
        </w:r>
      </w:del>
      <w:r w:rsidR="00D26FDC">
        <w:t xml:space="preserve"> </w:t>
      </w:r>
      <w:del w:id="26" w:author="Alotaibi, Raed" w:date="2019-07-11T10:26:00Z">
        <w:r w:rsidR="00D26FDC" w:rsidDel="007F26A5">
          <w:delText xml:space="preserve">scaled </w:delText>
        </w:r>
        <w:commentRangeEnd w:id="18"/>
        <w:r w:rsidR="008008A8" w:rsidDel="007F26A5">
          <w:rPr>
            <w:rStyle w:val="CommentReference"/>
          </w:rPr>
          <w:commentReference w:id="18"/>
        </w:r>
        <w:commentRangeEnd w:id="19"/>
        <w:r w:rsidR="007F26A5" w:rsidDel="007F26A5">
          <w:rPr>
            <w:rStyle w:val="CommentReference"/>
          </w:rPr>
          <w:commentReference w:id="19"/>
        </w:r>
      </w:del>
      <w:ins w:id="27" w:author="Alotaibi, Raed" w:date="2019-07-11T10:26:00Z">
        <w:r w:rsidR="007F26A5">
          <w:t>scaling</w:t>
        </w:r>
      </w:ins>
      <w:ins w:id="28" w:author="Alotaibi, Raed" w:date="2019-07-11T10:28:00Z">
        <w:r w:rsidR="00906C3B">
          <w:t xml:space="preserve"> the spatial data with</w:t>
        </w:r>
      </w:ins>
      <w:ins w:id="29" w:author="Alotaibi, Raed" w:date="2019-07-11T10:26:00Z">
        <w:r w:rsidR="007F26A5">
          <w:t xml:space="preserve"> </w:t>
        </w:r>
      </w:ins>
      <w:del w:id="30" w:author="Alotaibi, Raed" w:date="2019-07-11T10:26:00Z">
        <w:r w:rsidR="00D26FDC" w:rsidDel="007F26A5">
          <w:delText xml:space="preserve">using </w:delText>
        </w:r>
      </w:del>
      <w:ins w:id="31" w:author="Alotaibi, Raed" w:date="2019-07-11T10:26:00Z">
        <w:r w:rsidR="007F26A5">
          <w:t xml:space="preserve">the </w:t>
        </w:r>
      </w:ins>
      <w:r w:rsidR="00D26FDC">
        <w:t xml:space="preserve">average monthly </w:t>
      </w:r>
      <w:del w:id="32" w:author="Alotaibi, Raed" w:date="2019-07-11T10:29:00Z">
        <w:r w:rsidR="00D26FDC" w:rsidDel="00906C3B">
          <w:delText xml:space="preserve">monitor </w:delText>
        </w:r>
      </w:del>
      <w:r w:rsidR="00D26FDC">
        <w:t xml:space="preserve">readings for 11 consecutive years. The model achieves a relatively high predictive power using hold-out cross validation </w:t>
      </w:r>
      <w:r w:rsidR="004E616C">
        <w:t xml:space="preserve">when </w:t>
      </w:r>
      <w:r w:rsidR="00D26FDC">
        <w:t xml:space="preserve">compared to similar </w:t>
      </w:r>
      <w:ins w:id="33" w:author="Alotaibi, Raed" w:date="2019-07-11T10:36:00Z">
        <w:r w:rsidR="00906C3B">
          <w:t>NO</w:t>
        </w:r>
        <w:r w:rsidR="00906C3B" w:rsidRPr="00906C3B">
          <w:rPr>
            <w:vertAlign w:val="subscript"/>
            <w:rPrChange w:id="34" w:author="Alotaibi, Raed" w:date="2019-07-11T10:36:00Z">
              <w:rPr/>
            </w:rPrChange>
          </w:rPr>
          <w:t>2</w:t>
        </w:r>
      </w:ins>
      <w:ins w:id="35" w:author="Alotaibi, Raed" w:date="2019-07-11T10:37:00Z">
        <w:r w:rsidR="00906C3B">
          <w:t xml:space="preserve"> </w:t>
        </w:r>
      </w:ins>
      <w:r w:rsidR="008C7DA0">
        <w:t>LUR</w:t>
      </w:r>
      <w:r w:rsidR="004E616C">
        <w:t xml:space="preserve"> models </w:t>
      </w:r>
      <w:r w:rsidR="004E616C">
        <w:fldChar w:fldCharType="begin">
          <w:fldData xml:space="preserve">PEVuZE5vdGU+PENpdGU+PEF1dGhvcj5WaWVubmVhdTwvQXV0aG9yPjxZZWFyPjIwMTM8L1llYXI+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</w:fldData>
        </w:fldChar>
      </w:r>
      <w:r w:rsidR="00680316">
        <w:instrText xml:space="preserve"> ADDIN EN.CITE </w:instrText>
      </w:r>
      <w:r w:rsidR="00680316">
        <w:fldChar w:fldCharType="begin">
          <w:fldData xml:space="preserve">PEVuZE5vdGU+PENpdGU+PEF1dGhvcj5WaWVubmVhdTwvQXV0aG9yPjxZZWFyPjIwMTM8L1llYXI+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</w:fldData>
        </w:fldChar>
      </w:r>
      <w:r w:rsidR="00680316">
        <w:instrText xml:space="preserve"> ADDIN EN.CITE.DATA </w:instrText>
      </w:r>
      <w:r w:rsidR="00680316">
        <w:fldChar w:fldCharType="end"/>
      </w:r>
      <w:r w:rsidR="004E616C">
        <w:fldChar w:fldCharType="separate"/>
      </w:r>
      <w:r w:rsidR="0000470F">
        <w:rPr>
          <w:noProof/>
        </w:rPr>
        <w:t>(Vienneau et al., 2013, Beelen et al., 2009, Hystad et al., 2011, Novotny et al., 2011)</w:t>
      </w:r>
      <w:r w:rsidR="004E616C">
        <w:fldChar w:fldCharType="end"/>
      </w:r>
      <w:r w:rsidR="00D26FDC">
        <w:t xml:space="preserve"> with an R</w:t>
      </w:r>
      <w:r w:rsidR="00D26FDC" w:rsidRPr="004E616C">
        <w:rPr>
          <w:vertAlign w:val="superscript"/>
        </w:rPr>
        <w:t>2</w:t>
      </w:r>
      <w:r w:rsidR="00D26FDC">
        <w:t xml:space="preserve"> reaching </w:t>
      </w:r>
      <w:commentRangeStart w:id="36"/>
      <w:commentRangeStart w:id="37"/>
      <w:r w:rsidR="00D26FDC">
        <w:t>82</w:t>
      </w:r>
      <w:commentRangeEnd w:id="36"/>
      <w:r w:rsidR="008C7DA0">
        <w:rPr>
          <w:rStyle w:val="CommentReference"/>
        </w:rPr>
        <w:commentReference w:id="36"/>
      </w:r>
      <w:commentRangeEnd w:id="37"/>
      <w:r w:rsidR="00680316">
        <w:rPr>
          <w:rStyle w:val="CommentReference"/>
        </w:rPr>
        <w:commentReference w:id="37"/>
      </w:r>
      <w:r w:rsidR="00D26FDC">
        <w:t xml:space="preserve">%. </w:t>
      </w:r>
      <w:r w:rsidR="004E616C">
        <w:t>The LUR model has been used in multiple studies including</w:t>
      </w:r>
      <w:r w:rsidR="00680316">
        <w:t xml:space="preserve"> </w:t>
      </w:r>
      <w:r w:rsidR="00680316">
        <w:fldChar w:fldCharType="begin"/>
      </w:r>
      <w:r w:rsidR="00680316">
        <w:instrText xml:space="preserve"> ADDIN EN.CITE &lt;EndNote&gt;&lt;Cite AuthorYear="1"&gt;&lt;Author&gt;Clark&lt;/Author&gt;&lt;Year&gt;2017&lt;/Year&gt;&lt;RecNum&gt;173&lt;/RecNum&gt;&lt;DisplayText&gt;Clark et al. (2017)&lt;/DisplayText&gt;&lt;record&gt;&lt;rec-number&gt;173&lt;/rec-number&gt;&lt;foreign-keys&gt;&lt;key app="EN" db-id="sepddp20s9p0fsetespvfzwjv0d9tat2092f" timestamp="1553104560"&gt;173&lt;/key&gt;&lt;/foreign-keys&gt;&lt;ref-type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EndNote&gt;</w:instrText>
      </w:r>
      <w:r w:rsidR="00680316">
        <w:fldChar w:fldCharType="separate"/>
      </w:r>
      <w:r w:rsidR="00680316">
        <w:rPr>
          <w:noProof/>
        </w:rPr>
        <w:t>Clark et al. (2017)</w:t>
      </w:r>
      <w:r w:rsidR="00680316">
        <w:fldChar w:fldCharType="end"/>
      </w:r>
      <w:r w:rsidR="004E616C">
        <w:t xml:space="preserve"> </w:t>
      </w:r>
      <w:r w:rsidR="00680316">
        <w:t xml:space="preserve">and </w:t>
      </w:r>
      <w:r w:rsidR="00680316">
        <w:fldChar w:fldCharType="begin"/>
      </w:r>
      <w:r w:rsidR="00680316">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680316">
        <w:fldChar w:fldCharType="separate"/>
      </w:r>
      <w:r w:rsidR="00680316">
        <w:rPr>
          <w:noProof/>
        </w:rPr>
        <w:t>Alotaibi et al. (2019)</w:t>
      </w:r>
      <w:r w:rsidR="00680316">
        <w:fldChar w:fldCharType="end"/>
      </w:r>
      <w:r w:rsidR="00680316">
        <w:t xml:space="preserve">. </w:t>
      </w:r>
      <w:r w:rsidRPr="00342C4A">
        <w:t xml:space="preserve">A detailed description of the model can be found at </w:t>
      </w:r>
      <w:r w:rsidRPr="00342C4A">
        <w:fldChar w:fldCharType="begin"/>
      </w:r>
      <w:r w:rsidR="00680316">
        <w:instrText xml:space="preserve"> ADDIN EN.CITE &lt;EndNote&gt;&lt;Cite AuthorYear="1"&gt;&lt;Author&gt;Bechle&lt;/Author&gt;&lt;Year&gt;2015&lt;/Year&gt;&lt;RecNum&gt;145&lt;/RecNum&gt;&lt;DisplayText&gt;Bechle et al. (2015)&lt;/DisplayText&gt;&lt;record&gt;&lt;rec-number&gt;145&lt;/rec-number&gt;&lt;foreign-keys&gt;&lt;key app="EN" db-id="sepddp20s9p0fsetespvfzwjv0d9tat2092f" timestamp="1553104558"&gt;145&lt;/key&gt;&lt;/foreign-keys&gt;&lt;ref-type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Pr="00342C4A">
        <w:fldChar w:fldCharType="separate"/>
      </w:r>
      <w:r w:rsidRPr="00342C4A">
        <w:rPr>
          <w:noProof/>
        </w:rPr>
        <w:t>Bechle et al. (2015)</w:t>
      </w:r>
      <w:r w:rsidRPr="00342C4A">
        <w:fldChar w:fldCharType="end"/>
      </w:r>
      <w:r w:rsidRPr="00342C4A">
        <w:t>. NO</w:t>
      </w:r>
      <w:r w:rsidRPr="00342C4A">
        <w:rPr>
          <w:vertAlign w:val="subscript"/>
        </w:rPr>
        <w:t>2</w:t>
      </w:r>
      <w:r w:rsidRPr="00342C4A">
        <w:t xml:space="preserve"> concentrations were converted from ppb to ug/m</w:t>
      </w:r>
      <w:r w:rsidRPr="00342C4A">
        <w:rPr>
          <w:vertAlign w:val="superscript"/>
        </w:rPr>
        <w:t>3</w:t>
      </w:r>
      <w:r w:rsidRPr="00342C4A">
        <w:rPr>
          <w:vertAlign w:val="subscript"/>
        </w:rPr>
        <w:t xml:space="preserve"> </w:t>
      </w:r>
      <w:r w:rsidRPr="00342C4A">
        <w:t xml:space="preserve">through multiplying by 1.88 </w:t>
      </w:r>
      <w:r w:rsidRPr="00342C4A">
        <w:fldChar w:fldCharType="begin"/>
      </w:r>
      <w:r w:rsidR="00680316">
        <w:instrText xml:space="preserve"> ADDIN EN.CITE &lt;EndNote&gt;&lt;Cite&gt;&lt;Author&gt;WHO&lt;/Author&gt;&lt;Year&gt;2005&lt;/Year&gt;&lt;RecNum&gt;96&lt;/RecNum&gt;&lt;DisplayText&gt;(WHO, 2005)&lt;/DisplayText&gt;&lt;record&gt;&lt;rec-number&gt;96&lt;/rec-number&gt;&lt;foreign-keys&gt;&lt;key app="EN" db-id="sepddp20s9p0fsetespvfzwjv0d9tat2092f" timestamp="1553104555"&gt;96&lt;/key&gt;&lt;/foreign-keys&gt;&lt;ref-type name="Report"&gt;27&lt;/ref-type&gt;&lt;contributors&gt;&lt;authors&gt;&lt;author&gt;WHO&lt;/author&gt;&lt;/authors&gt;&lt;/contributors&gt;&lt;titles&gt;&lt;title&gt;Air Quality Guidlines Global Update 2005&lt;/title&gt;&lt;/titles&gt;&lt;dates&gt;&lt;year&gt;2005&lt;/year&gt;&lt;/dates&gt;&lt;urls&gt;&lt;related-urls&gt;&lt;url&gt;www.euro.who.int&lt;/url&gt;&lt;/related-urls&gt;&lt;/urls&gt;&lt;/record&gt;&lt;/Cite&gt;&lt;/EndNote&gt;</w:instrText>
      </w:r>
      <w:r w:rsidRPr="00342C4A">
        <w:fldChar w:fldCharType="separate"/>
      </w:r>
      <w:r w:rsidRPr="00342C4A">
        <w:rPr>
          <w:noProof/>
        </w:rPr>
        <w:t>(WHO, 2005)</w:t>
      </w:r>
      <w:r w:rsidRPr="00342C4A">
        <w:fldChar w:fldCharType="end"/>
      </w:r>
      <w:r w:rsidRPr="00342C4A">
        <w:t>.</w:t>
      </w:r>
      <w:r w:rsidRPr="00EC1FA9">
        <w:t xml:space="preserve"> </w:t>
      </w:r>
      <w:r w:rsidR="007A750B">
        <w:t>Exposure data was matched with census blocks using a unique identifier for each census block</w:t>
      </w:r>
      <w:r w:rsidR="006C12D2">
        <w:t xml:space="preserve"> as provided from the NHGIS dataset</w:t>
      </w:r>
      <w:r w:rsidR="007A750B">
        <w:t xml:space="preserve">. </w:t>
      </w:r>
    </w:p>
    <w:p w14:paraId="518C88CF" w14:textId="5C76ED1E" w:rsidR="00C46BEF" w:rsidRPr="00EC1FA9" w:rsidRDefault="00C46BEF" w:rsidP="00C46BEF">
      <w:pPr>
        <w:rPr>
          <w:i/>
          <w:iCs/>
        </w:rPr>
      </w:pPr>
      <w:r w:rsidRPr="00EC1FA9">
        <w:rPr>
          <w:i/>
          <w:iCs/>
        </w:rPr>
        <w:t>Concentration-response function</w:t>
      </w:r>
      <w:r w:rsidR="00276DDC">
        <w:rPr>
          <w:i/>
          <w:iCs/>
        </w:rPr>
        <w:t>s</w:t>
      </w:r>
    </w:p>
    <w:p w14:paraId="2FE993DD" w14:textId="223FFC96" w:rsidR="00C46BEF" w:rsidRPr="00EC1FA9" w:rsidRDefault="00C46BEF" w:rsidP="00680316">
      <w:r w:rsidRPr="00EC1FA9">
        <w:t>We used a</w:t>
      </w:r>
      <w:r w:rsidR="00276DDC">
        <w:t>n asthma development</w:t>
      </w:r>
      <w:r w:rsidR="00D67421">
        <w:t xml:space="preserve"> </w:t>
      </w:r>
      <w:r w:rsidRPr="00EC1FA9">
        <w:t>concentration-response function (CRF) of 1.05 (95% CI = 1.02-1.07) per 4</w:t>
      </w:r>
      <w:r w:rsidR="00FA345C">
        <w:t xml:space="preserve"> </w:t>
      </w:r>
      <w:r w:rsidRPr="00EC1FA9">
        <w:t>ug/m</w:t>
      </w:r>
      <w:r w:rsidRPr="00EC1FA9">
        <w:rPr>
          <w:vertAlign w:val="superscript"/>
        </w:rPr>
        <w:t xml:space="preserve">3 </w:t>
      </w:r>
      <w:r w:rsidRPr="00EC1FA9">
        <w:t>of NO</w:t>
      </w:r>
      <w:r w:rsidRPr="00EC1FA9">
        <w:rPr>
          <w:vertAlign w:val="subscript"/>
        </w:rPr>
        <w:t>2</w:t>
      </w:r>
      <w:r w:rsidRPr="00EC1FA9">
        <w:t xml:space="preserve">. The CRF was obtained from a meta-analysis of 20 studies examining the association between exposure to TRAP and </w:t>
      </w:r>
      <w:r w:rsidR="003B6AB8">
        <w:t xml:space="preserve">the </w:t>
      </w:r>
      <w:r w:rsidRPr="00EC1FA9">
        <w:t xml:space="preserve">risk of developing asthma among children </w:t>
      </w:r>
      <w:r w:rsidR="003B6AB8">
        <w:t xml:space="preserve">from birth to 18 years of age </w:t>
      </w:r>
      <w:r w:rsidRPr="00EC1FA9">
        <w:fldChar w:fldCharType="begin"/>
      </w:r>
      <w:r w:rsidR="00680316">
        <w:instrText xml:space="preserve"> ADDIN EN.CITE &lt;EndNote&gt;&lt;Cite&gt;&lt;Author&gt;Khreis&lt;/Author&gt;&lt;Year&gt;2017&lt;/Year&gt;&lt;RecNum&gt;116&lt;/RecNum&gt;&lt;DisplayText&gt;(Khreis et al., 2017)&lt;/DisplayText&gt;&lt;record&gt;&lt;rec-number&gt;116&lt;/rec-number&gt;&lt;foreign-keys&gt;&lt;key app="EN" db-id="sepddp20s9p0fsetespvfzwjv0d9tat2092f" timestamp="1553104556"&gt;116&lt;/key&gt;&lt;/foreign-keys&gt;&lt;ref-type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Pr="00EC1FA9">
        <w:fldChar w:fldCharType="separate"/>
      </w:r>
      <w:r w:rsidR="0000470F">
        <w:rPr>
          <w:noProof/>
        </w:rPr>
        <w:t>(Khreis et al., 2017)</w:t>
      </w:r>
      <w:r w:rsidRPr="00EC1FA9">
        <w:fldChar w:fldCharType="end"/>
      </w:r>
      <w:r w:rsidRPr="00EC1FA9">
        <w:t>.</w:t>
      </w:r>
      <w:r w:rsidR="002262A3" w:rsidRPr="00EC1FA9">
        <w:t xml:space="preserve"> These CRF represent data from the most up-to-date and widest analysis on traffic-related air pollution and the onset of childhood asthma, and </w:t>
      </w:r>
      <w:r w:rsidR="0043154A">
        <w:t>has</w:t>
      </w:r>
      <w:r w:rsidR="002262A3" w:rsidRPr="00EC1FA9">
        <w:t xml:space="preserve"> been used in several published peer-reviewed </w:t>
      </w:r>
      <w:r w:rsidR="00FB3DBD">
        <w:t>BoD</w:t>
      </w:r>
      <w:r w:rsidR="002262A3" w:rsidRPr="00EC1FA9">
        <w:t xml:space="preserve"> assessments</w:t>
      </w:r>
      <w:r w:rsidR="00BC37DD" w:rsidRPr="00EC1FA9">
        <w:t xml:space="preserve"> </w:t>
      </w:r>
      <w:commentRangeStart w:id="38"/>
      <w:commentRangeStart w:id="39"/>
      <w:commentRangeStart w:id="40"/>
      <w:r w:rsidR="00BC37DD" w:rsidRPr="00EC1FA9">
        <w:fldChar w:fldCharType="begin">
          <w:fldData xml:space="preserve">PEVuZE5vdGU+PENpdGU+PEF1dGhvcj5LaHJlaXM8L0F1dGhvcj48WWVhcj4yMDE4PC9ZZWFyPjxS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</w:fldData>
        </w:fldChar>
      </w:r>
      <w:r w:rsidR="00680316">
        <w:instrText xml:space="preserve"> ADDIN EN.CITE </w:instrText>
      </w:r>
      <w:r w:rsidR="00680316">
        <w:fldChar w:fldCharType="begin">
          <w:fldData xml:space="preserve">PEVuZE5vdGU+PENpdGU+PEF1dGhvcj5LaHJlaXM8L0F1dGhvcj48WWVhcj4yMDE4PC9ZZWFyPjxS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</w:fldData>
        </w:fldChar>
      </w:r>
      <w:r w:rsidR="00680316">
        <w:instrText xml:space="preserve"> ADDIN EN.CITE.DATA </w:instrText>
      </w:r>
      <w:r w:rsidR="00680316">
        <w:fldChar w:fldCharType="end"/>
      </w:r>
      <w:r w:rsidR="00BC37DD" w:rsidRPr="00EC1FA9">
        <w:fldChar w:fldCharType="separate"/>
      </w:r>
      <w:r w:rsidR="00680316">
        <w:rPr>
          <w:noProof/>
        </w:rPr>
        <w:t>(Khreis et al., 2018b, Khreis et al., 2018a, Achakulwisut et al., 2019, Alotaibi et al., 2019, Khreis, In press)</w:t>
      </w:r>
      <w:r w:rsidR="00BC37DD" w:rsidRPr="00EC1FA9">
        <w:fldChar w:fldCharType="end"/>
      </w:r>
      <w:commentRangeEnd w:id="38"/>
      <w:r w:rsidR="00C61332">
        <w:rPr>
          <w:rStyle w:val="CommentReference"/>
        </w:rPr>
        <w:commentReference w:id="38"/>
      </w:r>
      <w:commentRangeEnd w:id="39"/>
      <w:r w:rsidR="00FE5B17">
        <w:rPr>
          <w:rStyle w:val="CommentReference"/>
        </w:rPr>
        <w:commentReference w:id="39"/>
      </w:r>
      <w:commentRangeEnd w:id="40"/>
      <w:r w:rsidR="00E217A2">
        <w:rPr>
          <w:rStyle w:val="CommentReference"/>
        </w:rPr>
        <w:commentReference w:id="40"/>
      </w:r>
      <w:r w:rsidR="002262A3" w:rsidRPr="00EC1FA9">
        <w:t>.</w:t>
      </w:r>
    </w:p>
    <w:p w14:paraId="17882C1A" w14:textId="0B4E20CA" w:rsidR="00B53E33" w:rsidRPr="00EC1FA9" w:rsidRDefault="00B53E33" w:rsidP="00877AD6">
      <w:r w:rsidRPr="00EC1FA9">
        <w:rPr>
          <w:i/>
          <w:iCs/>
        </w:rPr>
        <w:lastRenderedPageBreak/>
        <w:t>Asthma incidence and prevalence rate</w:t>
      </w:r>
    </w:p>
    <w:p w14:paraId="26C36252" w14:textId="703B313D" w:rsidR="002C2A22" w:rsidRDefault="002C2A22" w:rsidP="00845F40">
      <w:r w:rsidRPr="00EC1FA9">
        <w:t xml:space="preserve">An incidence rate </w:t>
      </w:r>
      <w:r w:rsidR="00003157">
        <w:t xml:space="preserve">(IR) </w:t>
      </w:r>
      <w:r w:rsidRPr="00EC1FA9">
        <w:t>is defined as the number of new cases of a disease within a specified time period among an at-risk population</w:t>
      </w:r>
      <w:r w:rsidR="00B53E33" w:rsidRPr="00EC1FA9">
        <w:t xml:space="preserve"> </w:t>
      </w:r>
      <w:r w:rsidR="00B53E33" w:rsidRPr="00EC1FA9">
        <w:fldChar w:fldCharType="begin"/>
      </w:r>
      <w:r w:rsidR="0000470F">
        <w:instrText xml:space="preserve"> ADDIN EN.CITE &lt;EndNote&gt;&lt;Cite&gt;&lt;Author&gt;Mausner&lt;/Author&gt;&lt;Year&gt;1985&lt;/Year&gt;&lt;RecNum&gt;423&lt;/RecNum&gt;&lt;DisplayText&gt;(Mausner and Kramer, 1985)&lt;/DisplayText&gt;&lt;record&gt;&lt;rec-number&gt;423&lt;/rec-number&gt;&lt;foreign-keys&gt;&lt;key app="EN" db-id="sepddp20s9p0fsetespvfzwjv0d9tat2092f" timestamp="1559238595"&gt;423&lt;/key&gt;&lt;/foreign-keys&gt;&lt;ref-type name="Journal Article"&gt;17&lt;/ref-type&gt;&lt;contributors&gt;&lt;authors&gt;&lt;author&gt;Mausner, JS&lt;/author&gt;&lt;author&gt;Kramer, S&lt;/author&gt;&lt;/authors&gt;&lt;/contributors&gt;&lt;titles&gt;&lt;title&gt;Epidemiology: An Introductory Text. Phila-delphia&lt;/title&gt;&lt;secondary-title&gt;PA: Saunders&lt;/secondary-title&gt;&lt;/titles&gt;&lt;periodical&gt;&lt;full-title&gt;PA: Saunders&lt;/full-title&gt;&lt;/periodical&gt;&lt;dates&gt;&lt;year&gt;1985&lt;/year&gt;&lt;/dates&gt;&lt;urls&gt;&lt;/urls&gt;&lt;/record&gt;&lt;/Cite&gt;&lt;/EndNote&gt;</w:instrText>
      </w:r>
      <w:r w:rsidR="00B53E33" w:rsidRPr="00EC1FA9">
        <w:fldChar w:fldCharType="separate"/>
      </w:r>
      <w:r w:rsidR="0000470F">
        <w:rPr>
          <w:noProof/>
        </w:rPr>
        <w:t>(Mausner and Kramer, 1985)</w:t>
      </w:r>
      <w:r w:rsidR="00B53E33" w:rsidRPr="00EC1FA9">
        <w:fldChar w:fldCharType="end"/>
      </w:r>
      <w:r w:rsidRPr="00EC1FA9">
        <w:t xml:space="preserve">. To estimate the </w:t>
      </w:r>
      <w:r w:rsidR="0036237D">
        <w:rPr>
          <w:rStyle w:val="CommentReference"/>
        </w:rPr>
        <w:commentReference w:id="41"/>
      </w:r>
      <w:r w:rsidR="00680316">
        <w:rPr>
          <w:rStyle w:val="CommentReference"/>
        </w:rPr>
        <w:commentReference w:id="42"/>
      </w:r>
      <w:r w:rsidR="00680316">
        <w:rPr>
          <w:rStyle w:val="CommentReference"/>
        </w:rPr>
        <w:commentReference w:id="43"/>
      </w:r>
      <w:r w:rsidRPr="00EC1FA9">
        <w:t xml:space="preserve">childhood asthma </w:t>
      </w:r>
      <w:r w:rsidR="000E4839">
        <w:t>IR</w:t>
      </w:r>
      <w:r w:rsidR="00342E7A">
        <w:t xml:space="preserve"> </w:t>
      </w:r>
      <w:r w:rsidR="00680316">
        <w:t xml:space="preserve">aggregated </w:t>
      </w:r>
      <w:r w:rsidR="00342E7A">
        <w:t>for the year</w:t>
      </w:r>
      <w:r w:rsidR="000E4839">
        <w:t>s</w:t>
      </w:r>
      <w:r w:rsidR="00342E7A">
        <w:t xml:space="preserve"> 2006 through 2010 among U.S. states</w:t>
      </w:r>
      <w:r w:rsidRPr="00EC1FA9">
        <w:t xml:space="preserve">, </w:t>
      </w:r>
      <w:r w:rsidR="00877AD6" w:rsidRPr="00EC1FA9">
        <w:t xml:space="preserve">we obtained the </w:t>
      </w:r>
      <w:r w:rsidR="009B00C1">
        <w:t>Behavioral Risk Factor Surveillance System (</w:t>
      </w:r>
      <w:r w:rsidR="00877AD6" w:rsidRPr="00EC1FA9">
        <w:t>BRFSS</w:t>
      </w:r>
      <w:r w:rsidR="009B00C1">
        <w:t>)</w:t>
      </w:r>
      <w:r w:rsidR="00877AD6" w:rsidRPr="00EC1FA9">
        <w:t xml:space="preserve"> and </w:t>
      </w:r>
      <w:r w:rsidR="009B00C1">
        <w:t xml:space="preserve">Asthma </w:t>
      </w:r>
      <w:r w:rsidR="00496FA5">
        <w:t>C</w:t>
      </w:r>
      <w:r w:rsidR="009B00C1">
        <w:t>all Back Survey (</w:t>
      </w:r>
      <w:r w:rsidR="00877AD6" w:rsidRPr="00342C4A">
        <w:t>ACBS</w:t>
      </w:r>
      <w:r w:rsidR="009B00C1">
        <w:t xml:space="preserve">) </w:t>
      </w:r>
      <w:r w:rsidR="00877AD6" w:rsidRPr="00EC1FA9">
        <w:fldChar w:fldCharType="begin"/>
      </w:r>
      <w:r w:rsidR="00680316">
        <w:instrText xml:space="preserve"> ADDIN EN.CITE &lt;EndNote&gt;&lt;Cite&gt;&lt;Author&gt;CDC&lt;/Author&gt;&lt;Year&gt;2011&lt;/Year&gt;&lt;RecNum&gt;133&lt;/RecNum&gt;&lt;DisplayText&gt;(CDC, 2011, CDC, 2009)&lt;/DisplayText&gt;&lt;record&gt;&lt;rec-number&gt;133&lt;/rec-number&gt;&lt;foreign-keys&gt;&lt;key app="EN" db-id="sepddp20s9p0fsetespvfzwjv0d9tat2092f" timestamp="1553104557"&gt;133&lt;/key&gt;&lt;/foreign-keys&gt;&lt;ref-type name="Report"&gt;27&lt;/ref-type&gt;&lt;contributors&gt;&lt;authors&gt;&lt;author&gt;CDC&lt;/author&gt;&lt;/authors&gt;&lt;/contributors&gt;&lt;titles&gt;&lt;title&gt;Centers for Disease Control and Prevention. 2006-2008 ACBS Summary Data Qulaity Report. 2011&lt;/title&gt;&lt;/titles&gt;&lt;dates&gt;&lt;year&gt;2011&lt;/year&gt;&lt;/dates&gt;&lt;urls&gt;&lt;related-urls&gt;&lt;url&gt;https://www.cdc.gov/brfss/acbs/2008 \_ documentation.htm&lt;/url&gt;&lt;/related-urls&gt;&lt;/urls&gt;&lt;/record&gt;&lt;/Cite&gt;&lt;Cite&gt;&lt;Author&gt;CDC&lt;/Author&gt;&lt;Year&gt;2009&lt;/Year&gt;&lt;RecNum&gt;167&lt;/RecNum&gt;&lt;record&gt;&lt;rec-number&gt;167&lt;/rec-number&gt;&lt;foreign-keys&gt;&lt;key app="EN" db-id="sepddp20s9p0fsetespvfzwjv0d9tat2092f" timestamp="1553104559"&gt;167&lt;/key&gt;&lt;/foreign-keys&gt;&lt;ref-type name="Generic"&gt;13&lt;/ref-type&gt;&lt;contributors&gt;&lt;authors&gt;&lt;author&gt;CDC&lt;/author&gt;&lt;/authors&gt;&lt;/contributors&gt;&lt;titles&gt;&lt;title&gt;Centers for Disease Control and Prevention. Behavioral Risk Factor Surveillance System Survey Data. Atlanta, Georgia: U.S. Department of Health and Human Services, Centers for Disease Control and Prevention, 2019&lt;/title&gt;&lt;/titles&gt;&lt;dates&gt;&lt;year&gt;2009&lt;/year&gt;&lt;/dates&gt;&lt;urls&gt;&lt;related-urls&gt;&lt;url&gt;https://www.cdc.gov/brfss/&lt;/url&gt;&lt;/related-urls&gt;&lt;/urls&gt;&lt;/record&gt;&lt;/Cite&gt;&lt;/EndNote&gt;</w:instrText>
      </w:r>
      <w:r w:rsidR="00877AD6" w:rsidRPr="00EC1FA9">
        <w:fldChar w:fldCharType="separate"/>
      </w:r>
      <w:r w:rsidR="0000470F">
        <w:rPr>
          <w:noProof/>
        </w:rPr>
        <w:t>(CDC, 2011, CDC, 2009)</w:t>
      </w:r>
      <w:r w:rsidR="00877AD6" w:rsidRPr="00EC1FA9">
        <w:fldChar w:fldCharType="end"/>
      </w:r>
      <w:r w:rsidR="00E9377E">
        <w:t xml:space="preserve"> </w:t>
      </w:r>
      <w:r w:rsidR="00346634">
        <w:t xml:space="preserve">child </w:t>
      </w:r>
      <w:r w:rsidR="00E9377E">
        <w:t xml:space="preserve">data </w:t>
      </w:r>
      <w:r w:rsidR="00877AD6" w:rsidRPr="00EC1FA9">
        <w:t xml:space="preserve">sets from the </w:t>
      </w:r>
      <w:r w:rsidR="009B00C1">
        <w:t xml:space="preserve">Center for Disease Control </w:t>
      </w:r>
      <w:r w:rsidR="00C6500C">
        <w:t xml:space="preserve">and Prevention </w:t>
      </w:r>
      <w:r w:rsidR="009B00C1">
        <w:t>(</w:t>
      </w:r>
      <w:r w:rsidR="00877AD6" w:rsidRPr="00342C4A">
        <w:t>CDC</w:t>
      </w:r>
      <w:r w:rsidR="009B00C1">
        <w:t>)</w:t>
      </w:r>
      <w:r w:rsidR="00877AD6" w:rsidRPr="00EC1FA9">
        <w:t xml:space="preserve"> website</w:t>
      </w:r>
      <w:ins w:id="44" w:author="Alotaibi, Raed" w:date="2019-07-11T10:46:00Z">
        <w:r w:rsidR="00680316">
          <w:t xml:space="preserve"> </w:t>
        </w:r>
      </w:ins>
      <w:del w:id="45" w:author="Alotaibi, Raed" w:date="2019-07-11T10:46:00Z">
        <w:r w:rsidR="00877AD6" w:rsidRPr="00EC1FA9" w:rsidDel="00680316">
          <w:delText xml:space="preserve"> </w:delText>
        </w:r>
      </w:del>
      <w:hyperlink r:id="rId11" w:history="1">
        <w:r w:rsidR="00877AD6" w:rsidRPr="00EC1FA9">
          <w:rPr>
            <w:rStyle w:val="Hyperlink"/>
          </w:rPr>
          <w:t>https://www.cdc.gov/brfss/</w:t>
        </w:r>
      </w:hyperlink>
      <w:r w:rsidR="00342E7A">
        <w:t xml:space="preserve"> and followed</w:t>
      </w:r>
      <w:r w:rsidR="002042F8">
        <w:t xml:space="preserve"> </w:t>
      </w:r>
      <w:r w:rsidRPr="00EC1FA9">
        <w:t xml:space="preserve">methods described by </w:t>
      </w:r>
      <w:r w:rsidRPr="00EC1FA9">
        <w:fldChar w:fldCharType="begin"/>
      </w:r>
      <w:r w:rsidR="00680316">
        <w:instrText xml:space="preserve"> ADDIN EN.CITE &lt;EndNote&gt;&lt;Cite AuthorYear="1"&gt;&lt;Author&gt;Winer&lt;/Author&gt;&lt;Year&gt;2012&lt;/Year&gt;&lt;RecNum&gt;417&lt;/RecNum&gt;&lt;DisplayText&gt;Winer et al. (2012)&lt;/DisplayText&gt;&lt;record&gt;&lt;rec-number&gt;417&lt;/rec-number&gt;&lt;foreign-keys&gt;&lt;key app="EN" db-id="sepddp20s9p0fsetespvfzwjv0d9tat2092f" timestamp="1556739621"&gt;417&lt;/key&gt;&lt;/foreign-keys&gt;&lt;ref-type name="Journal Article"&gt;17&lt;/ref-type&gt;&lt;contributors&gt;&lt;authors&gt;&lt;author&gt;Winer, Rachel A&lt;/author&gt;&lt;author&gt;Qin, Xiaoting&lt;/author&gt;&lt;author&gt;Harrington, Theresa&lt;/author&gt;&lt;author&gt;Moorman, Jeanne&lt;/author&gt;&lt;author&gt;Zahran, Hatice&lt;/author&gt;&lt;/authors&gt;&lt;/contributors&gt;&lt;titles&gt;&lt;title&gt;Asthma incidence among children and adults: findings from the Behavioral Risk Factor Surveillance system asthma call-back survey—United States, 2006–2008&lt;/title&gt;&lt;secondary-title&gt;Journal of Asthma&lt;/secondary-title&gt;&lt;/titles&gt;&lt;periodical&gt;&lt;full-title&gt;Journal of Asthma&lt;/full-title&gt;&lt;/periodical&gt;&lt;pages&gt;16-22&lt;/pages&gt;&lt;volume&gt;49&lt;/volume&gt;&lt;number&gt;1&lt;/number&gt;&lt;dates&gt;&lt;year&gt;2012&lt;/year&gt;&lt;/dates&gt;&lt;isbn&gt;0277-0903&lt;/isbn&gt;&lt;urls&gt;&lt;/urls&gt;&lt;/record&gt;&lt;/Cite&gt;&lt;/EndNote&gt;</w:instrText>
      </w:r>
      <w:r w:rsidRPr="00EC1FA9">
        <w:fldChar w:fldCharType="separate"/>
      </w:r>
      <w:r w:rsidRPr="00EC1FA9">
        <w:rPr>
          <w:noProof/>
        </w:rPr>
        <w:t>Winer et al. (2012)</w:t>
      </w:r>
      <w:r w:rsidRPr="00EC1FA9">
        <w:fldChar w:fldCharType="end"/>
      </w:r>
      <w:r w:rsidR="00E522F5">
        <w:t xml:space="preserve"> </w:t>
      </w:r>
      <w:del w:id="46" w:author="Alotaibi, Raed" w:date="2019-07-11T10:48:00Z">
        <w:r w:rsidR="006E2EC6" w:rsidDel="00680532">
          <w:delText xml:space="preserve">and </w:delText>
        </w:r>
      </w:del>
      <w:ins w:id="47" w:author="Alotaibi, Raed" w:date="2019-07-11T10:48:00Z">
        <w:r w:rsidR="00680532">
          <w:t xml:space="preserve">as </w:t>
        </w:r>
      </w:ins>
      <w:r w:rsidR="006E2EC6">
        <w:t>shown in</w:t>
      </w:r>
      <w:ins w:id="48" w:author="Alotaibi, Raed" w:date="2019-07-11T10:47:00Z">
        <w:r w:rsidR="00680316">
          <w:t xml:space="preserve"> </w:t>
        </w:r>
        <w:r w:rsidR="00680316" w:rsidRPr="00845F40">
          <w:fldChar w:fldCharType="begin"/>
        </w:r>
        <w:r w:rsidR="00680316" w:rsidRPr="00680316">
          <w:rPr>
            <w:rPrChange w:id="49" w:author="Alotaibi, Raed" w:date="2019-07-11T10:47:00Z">
              <w:rPr/>
            </w:rPrChange>
          </w:rPr>
          <w:instrText xml:space="preserve"> REF _Ref13734451 \h </w:instrText>
        </w:r>
        <w:r w:rsidR="00680316" w:rsidRPr="00680316">
          <w:rPr>
            <w:rPrChange w:id="50" w:author="Alotaibi, Raed" w:date="2019-07-11T10:47:00Z">
              <w:rPr/>
            </w:rPrChange>
          </w:rPr>
        </w:r>
      </w:ins>
      <w:r w:rsidR="00680316" w:rsidRPr="00680316">
        <w:rPr>
          <w:rPrChange w:id="51" w:author="Alotaibi, Raed" w:date="2019-07-11T10:47:00Z">
            <w:rPr>
              <w:sz w:val="24"/>
              <w:szCs w:val="24"/>
            </w:rPr>
          </w:rPrChange>
        </w:rPr>
        <w:instrText xml:space="preserve"> \* MERGEFORMAT </w:instrText>
      </w:r>
      <w:r w:rsidR="00680316" w:rsidRPr="00680316">
        <w:rPr>
          <w:rPrChange w:id="52" w:author="Alotaibi, Raed" w:date="2019-07-11T10:47:00Z">
            <w:rPr/>
          </w:rPrChange>
        </w:rPr>
        <w:fldChar w:fldCharType="separate"/>
      </w:r>
      <w:ins w:id="53" w:author="Alotaibi, Raed" w:date="2019-07-11T10:47:00Z">
        <w:r w:rsidR="00680316" w:rsidRPr="00680316">
          <w:rPr>
            <w:rPrChange w:id="54" w:author="Alotaibi, Raed" w:date="2019-07-11T10:47:00Z">
              <w:rPr>
                <w:sz w:val="20"/>
              </w:rPr>
            </w:rPrChange>
          </w:rPr>
          <w:t>Fig</w:t>
        </w:r>
        <w:r w:rsidR="00680316" w:rsidRPr="00680316">
          <w:rPr>
            <w:rPrChange w:id="55" w:author="Alotaibi, Raed" w:date="2019-07-11T10:47:00Z">
              <w:rPr>
                <w:sz w:val="20"/>
              </w:rPr>
            </w:rPrChange>
          </w:rPr>
          <w:t>u</w:t>
        </w:r>
        <w:r w:rsidR="00680316" w:rsidRPr="00680316">
          <w:rPr>
            <w:rPrChange w:id="56" w:author="Alotaibi, Raed" w:date="2019-07-11T10:47:00Z">
              <w:rPr>
                <w:sz w:val="20"/>
              </w:rPr>
            </w:rPrChange>
          </w:rPr>
          <w:t xml:space="preserve">re </w:t>
        </w:r>
        <w:r w:rsidR="00680316" w:rsidRPr="00680316">
          <w:rPr>
            <w:noProof/>
            <w:rPrChange w:id="57" w:author="Alotaibi, Raed" w:date="2019-07-11T10:47:00Z">
              <w:rPr>
                <w:noProof/>
                <w:sz w:val="20"/>
              </w:rPr>
            </w:rPrChange>
          </w:rPr>
          <w:t>1</w:t>
        </w:r>
        <w:r w:rsidR="00680316" w:rsidRPr="00845F40">
          <w:fldChar w:fldCharType="end"/>
        </w:r>
        <w:r w:rsidR="00680316">
          <w:t>.</w:t>
        </w:r>
      </w:ins>
      <w:r w:rsidR="006E2EC6">
        <w:t xml:space="preserve"> </w:t>
      </w:r>
      <w:ins w:id="58" w:author="Alotaibi, Raed" w:date="2019-07-11T10:49:00Z">
        <w:r w:rsidR="00680532">
          <w:t xml:space="preserve">The ACBS and BRFSS define children as birth to 18 years of age. </w:t>
        </w:r>
      </w:ins>
      <w:commentRangeStart w:id="59"/>
      <w:del w:id="60" w:author="Alotaibi, Raed" w:date="2019-07-11T10:47:00Z">
        <w:r w:rsidR="00E522F5" w:rsidDel="00680316">
          <w:fldChar w:fldCharType="begin"/>
        </w:r>
        <w:r w:rsidR="00E522F5" w:rsidDel="00680316">
          <w:delInstrText xml:space="preserve"> REF _Ref9422501 \h </w:delInstrText>
        </w:r>
        <w:r w:rsidR="00E522F5" w:rsidDel="00680316">
          <w:fldChar w:fldCharType="separate"/>
        </w:r>
        <w:r w:rsidR="00220191" w:rsidDel="00680316">
          <w:rPr>
            <w:b/>
            <w:bCs/>
          </w:rPr>
          <w:delText>Error! Reference source not found.</w:delText>
        </w:r>
        <w:r w:rsidR="00E522F5" w:rsidDel="00680316">
          <w:fldChar w:fldCharType="end"/>
        </w:r>
        <w:commentRangeEnd w:id="59"/>
        <w:r w:rsidR="00B37BB4" w:rsidDel="00680316">
          <w:rPr>
            <w:rStyle w:val="CommentReference"/>
          </w:rPr>
          <w:commentReference w:id="59"/>
        </w:r>
        <w:r w:rsidR="00877AD6" w:rsidRPr="00EC1FA9" w:rsidDel="00680316">
          <w:delText xml:space="preserve">. </w:delText>
        </w:r>
      </w:del>
      <w:r w:rsidR="00877AD6" w:rsidRPr="00EC1FA9">
        <w:t xml:space="preserve">The </w:t>
      </w:r>
      <w:r w:rsidRPr="00EC1FA9">
        <w:t xml:space="preserve">following variables </w:t>
      </w:r>
      <w:r w:rsidR="00877AD6" w:rsidRPr="00EC1FA9">
        <w:t>were extracted</w:t>
      </w:r>
      <w:r w:rsidR="006C660A">
        <w:t>:</w:t>
      </w:r>
      <w:r w:rsidRPr="00EC1FA9">
        <w:t xml:space="preserve"> the state, asthma status</w:t>
      </w:r>
      <w:r w:rsidR="00877AD6" w:rsidRPr="00EC1FA9">
        <w:t xml:space="preserve"> question (BRFSS)</w:t>
      </w:r>
      <w:r w:rsidRPr="00EC1FA9">
        <w:t>, incident status</w:t>
      </w:r>
      <w:r w:rsidR="00877AD6" w:rsidRPr="00EC1FA9">
        <w:t xml:space="preserve"> question (ACBS)</w:t>
      </w:r>
      <w:r w:rsidRPr="00EC1FA9">
        <w:t xml:space="preserve">, and </w:t>
      </w:r>
      <w:commentRangeStart w:id="61"/>
      <w:r w:rsidRPr="00EC1FA9">
        <w:t xml:space="preserve">children </w:t>
      </w:r>
      <w:commentRangeEnd w:id="61"/>
      <w:r w:rsidR="00FD2C61">
        <w:rPr>
          <w:rStyle w:val="CommentReference"/>
        </w:rPr>
        <w:commentReference w:id="61"/>
      </w:r>
      <w:r w:rsidRPr="00EC1FA9">
        <w:t>sample weights.</w:t>
      </w:r>
      <w:r w:rsidR="00877AD6" w:rsidRPr="00EC1FA9">
        <w:t xml:space="preserve"> All analysis was conducted using R statistical software </w:t>
      </w:r>
      <w:r w:rsidR="00877AD6" w:rsidRPr="00EC1FA9">
        <w:fldChar w:fldCharType="begin"/>
      </w:r>
      <w:r w:rsidR="00877AD6" w:rsidRPr="00EC1FA9">
        <w:instrText xml:space="preserve"> ADDIN EN.CITE &lt;EndNote&gt;&lt;Cite&gt;&lt;Author&gt;R Core Team&lt;/Author&gt;&lt;Year&gt;2018&lt;/Year&gt;&lt;RecNum&gt;61&lt;/RecNum&gt;&lt;DisplayText&gt;(R Core Team, 2018)&lt;/DisplayText&gt;&lt;record&gt;&lt;rec-number&gt;61&lt;/rec-number&gt;&lt;foreign-keys&gt;&lt;key app="EN" db-id="sepddp20s9p0fsetespvfzwjv0d9tat2092f" timestamp="1553104552"&gt;61&lt;/key&gt;&lt;/foreign-keys&gt;&lt;ref-type name="Computer Program"&gt;9&lt;/ref-type&gt;&lt;contributors&gt;&lt;authors&gt;&lt;author&gt;R Core 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Computing&lt;/publisher&gt;&lt;urls&gt;&lt;related-urls&gt;&lt;url&gt;https://www.R-project.org/&lt;/url&gt;&lt;/related-urls&gt;&lt;/urls&gt;&lt;/record&gt;&lt;/Cite&gt;&lt;/EndNote&gt;</w:instrText>
      </w:r>
      <w:r w:rsidR="00877AD6" w:rsidRPr="00EC1FA9">
        <w:fldChar w:fldCharType="separate"/>
      </w:r>
      <w:r w:rsidR="00877AD6" w:rsidRPr="00EC1FA9">
        <w:rPr>
          <w:noProof/>
        </w:rPr>
        <w:t>(R Core Team, 2018)</w:t>
      </w:r>
      <w:r w:rsidR="00877AD6" w:rsidRPr="00EC1FA9">
        <w:fldChar w:fldCharType="end"/>
      </w:r>
      <w:r w:rsidR="00877AD6" w:rsidRPr="00EC1FA9">
        <w:t xml:space="preserve">. </w:t>
      </w:r>
      <w:r w:rsidRPr="00EC1FA9">
        <w:t xml:space="preserve">States and territories not within the contiguous U.S. were excluded from the analysis, namely Alaska, Hawaii and Puerto Rico. </w:t>
      </w:r>
    </w:p>
    <w:p w14:paraId="3D705468" w14:textId="0FBD6157" w:rsidR="006770C0" w:rsidRPr="006770C0" w:rsidRDefault="006770C0" w:rsidP="006770C0">
      <w:pPr>
        <w:pStyle w:val="Caption"/>
        <w:keepNext/>
        <w:rPr>
          <w:sz w:val="20"/>
        </w:rPr>
      </w:pPr>
      <w:bookmarkStart w:id="62" w:name="_Ref13734451"/>
      <w:r w:rsidRPr="006770C0">
        <w:rPr>
          <w:sz w:val="20"/>
        </w:rPr>
        <w:lastRenderedPageBreak/>
        <w:t xml:space="preserve">Figure </w:t>
      </w:r>
      <w:r w:rsidRPr="006770C0">
        <w:rPr>
          <w:noProof/>
          <w:sz w:val="20"/>
        </w:rPr>
        <w:fldChar w:fldCharType="begin"/>
      </w:r>
      <w:r w:rsidRPr="006770C0">
        <w:rPr>
          <w:noProof/>
          <w:sz w:val="20"/>
        </w:rPr>
        <w:instrText xml:space="preserve"> SEQ Figure \* ARABIC </w:instrText>
      </w:r>
      <w:r w:rsidRPr="006770C0">
        <w:rPr>
          <w:noProof/>
          <w:sz w:val="20"/>
        </w:rPr>
        <w:fldChar w:fldCharType="separate"/>
      </w:r>
      <w:r w:rsidR="00220191">
        <w:rPr>
          <w:noProof/>
          <w:sz w:val="20"/>
        </w:rPr>
        <w:t>1</w:t>
      </w:r>
      <w:r w:rsidRPr="006770C0">
        <w:rPr>
          <w:noProof/>
          <w:sz w:val="20"/>
        </w:rPr>
        <w:fldChar w:fldCharType="end"/>
      </w:r>
      <w:bookmarkEnd w:id="62"/>
      <w:r w:rsidRPr="006770C0">
        <w:rPr>
          <w:sz w:val="20"/>
        </w:rPr>
        <w:t xml:space="preserve">: Childhood asthma incidence rate </w:t>
      </w:r>
      <w:r>
        <w:rPr>
          <w:sz w:val="20"/>
        </w:rPr>
        <w:t xml:space="preserve">estimation </w:t>
      </w:r>
      <w:r w:rsidRPr="006770C0">
        <w:rPr>
          <w:sz w:val="20"/>
        </w:rPr>
        <w:t>flow chart</w:t>
      </w:r>
    </w:p>
    <w:p w14:paraId="1962DF05" w14:textId="753237BC" w:rsidR="006770C0" w:rsidRPr="00EC1FA9" w:rsidRDefault="006770C0" w:rsidP="006770C0">
      <w:pPr>
        <w:spacing w:line="256" w:lineRule="auto"/>
        <w:rPr>
          <w:b/>
          <w:bCs/>
        </w:rPr>
      </w:pPr>
      <w:r>
        <w:rPr>
          <w:rStyle w:val="CommentReference"/>
        </w:rPr>
        <w:commentReference w:id="63"/>
      </w:r>
      <w:commentRangeStart w:id="64"/>
      <w:commentRangeStart w:id="65"/>
      <w:commentRangeEnd w:id="64"/>
      <w:commentRangeEnd w:id="65"/>
      <w:r>
        <w:rPr>
          <w:b/>
          <w:bCs/>
          <w:noProof/>
        </w:rPr>
        <w:drawing>
          <wp:inline distT="0" distB="0" distL="0" distR="0" wp14:anchorId="3372F8EA" wp14:editId="04CF539B">
            <wp:extent cx="5943600" cy="6792595"/>
            <wp:effectExtent l="0" t="0" r="0" b="8255"/>
            <wp:docPr id="4" name="Picture 4" descr="Asthma Flow Chart-Asthma incidente rate v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sthma Flow Chart-Asthma incidente rate ve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792595"/>
                    </a:xfrm>
                    <a:prstGeom prst="rect">
                      <a:avLst/>
                    </a:prstGeom>
                    <a:noFill/>
                    <a:ln>
                      <a:noFill/>
                    </a:ln>
                  </pic:spPr>
                </pic:pic>
              </a:graphicData>
            </a:graphic>
          </wp:inline>
        </w:drawing>
      </w:r>
      <w:r>
        <w:rPr>
          <w:rStyle w:val="CommentReference"/>
        </w:rPr>
        <w:commentReference w:id="64"/>
      </w:r>
      <w:r w:rsidR="00E86672">
        <w:rPr>
          <w:rStyle w:val="CommentReference"/>
        </w:rPr>
        <w:commentReference w:id="65"/>
      </w:r>
    </w:p>
    <w:p w14:paraId="3F302224" w14:textId="77777777" w:rsidR="006770C0" w:rsidRPr="00EC1FA9" w:rsidRDefault="006770C0"/>
    <w:p w14:paraId="47FA93E2" w14:textId="7778C2F9" w:rsidR="002C2A22" w:rsidRPr="00EC1FA9" w:rsidRDefault="00143846" w:rsidP="00E605A3">
      <w:r w:rsidRPr="00EC1FA9">
        <w:t>To</w:t>
      </w:r>
      <w:r w:rsidR="00373189" w:rsidRPr="00EC1FA9">
        <w:t xml:space="preserve"> determine the </w:t>
      </w:r>
      <w:r w:rsidR="00877AD6" w:rsidRPr="00EC1FA9">
        <w:t>“A</w:t>
      </w:r>
      <w:r w:rsidR="00373189" w:rsidRPr="00EC1FA9">
        <w:t>sthma status</w:t>
      </w:r>
      <w:r w:rsidR="00877AD6" w:rsidRPr="00EC1FA9">
        <w:t>”</w:t>
      </w:r>
      <w:r w:rsidR="00373189" w:rsidRPr="00EC1FA9">
        <w:t xml:space="preserve"> of children, respondents to </w:t>
      </w:r>
      <w:r w:rsidR="00D84AB5" w:rsidRPr="00EC1FA9">
        <w:t>the BRFSS we</w:t>
      </w:r>
      <w:r w:rsidR="00337D46" w:rsidRPr="00EC1FA9">
        <w:t xml:space="preserve">re asked “Has a doctor, nurse, or other health professional </w:t>
      </w:r>
      <w:r w:rsidR="00E605A3">
        <w:t>EVER</w:t>
      </w:r>
      <w:r w:rsidR="00337D46" w:rsidRPr="00EC1FA9">
        <w:t xml:space="preserve"> said that the </w:t>
      </w:r>
      <w:r w:rsidR="00E605A3">
        <w:t>child</w:t>
      </w:r>
      <w:r w:rsidR="00337D46" w:rsidRPr="00EC1FA9">
        <w:t xml:space="preserve"> has asthma?</w:t>
      </w:r>
      <w:r w:rsidR="00373189" w:rsidRPr="00EC1FA9">
        <w:t>”,</w:t>
      </w:r>
      <w:r w:rsidR="00565FA9" w:rsidRPr="00EC1FA9">
        <w:t xml:space="preserve"> I</w:t>
      </w:r>
      <w:r w:rsidR="00877AD6" w:rsidRPr="00EC1FA9">
        <w:t xml:space="preserve">f the answer </w:t>
      </w:r>
      <w:r w:rsidR="006C660A">
        <w:t>was</w:t>
      </w:r>
      <w:r w:rsidR="006C660A" w:rsidRPr="00EC1FA9">
        <w:t xml:space="preserve"> </w:t>
      </w:r>
      <w:r w:rsidR="00877AD6" w:rsidRPr="00EC1FA9">
        <w:t>“Y</w:t>
      </w:r>
      <w:r w:rsidR="00337D46" w:rsidRPr="00EC1FA9">
        <w:t xml:space="preserve">es”, the respondent </w:t>
      </w:r>
      <w:r w:rsidR="002C35ED">
        <w:t>was</w:t>
      </w:r>
      <w:r w:rsidR="002C35ED" w:rsidRPr="00EC1FA9">
        <w:t xml:space="preserve"> </w:t>
      </w:r>
      <w:r w:rsidR="0099548C" w:rsidRPr="00EC1FA9">
        <w:t>designated as “Ever asthma”</w:t>
      </w:r>
      <w:r w:rsidR="00496FA5">
        <w:t xml:space="preserve">. </w:t>
      </w:r>
      <w:r w:rsidR="009376CC" w:rsidRPr="00EC1FA9">
        <w:t>I</w:t>
      </w:r>
      <w:r w:rsidR="0099548C" w:rsidRPr="00EC1FA9">
        <w:t xml:space="preserve">f the answer </w:t>
      </w:r>
      <w:r w:rsidR="002C35ED">
        <w:t>was</w:t>
      </w:r>
      <w:r w:rsidR="002C35ED" w:rsidRPr="00EC1FA9">
        <w:t xml:space="preserve"> </w:t>
      </w:r>
      <w:r w:rsidR="0099548C" w:rsidRPr="00EC1FA9">
        <w:t>“</w:t>
      </w:r>
      <w:r w:rsidR="00877AD6" w:rsidRPr="00EC1FA9">
        <w:t>N</w:t>
      </w:r>
      <w:r w:rsidR="0099548C" w:rsidRPr="00EC1FA9">
        <w:t>o”</w:t>
      </w:r>
      <w:r w:rsidR="009376CC" w:rsidRPr="00EC1FA9">
        <w:t>,</w:t>
      </w:r>
      <w:r w:rsidR="0099548C" w:rsidRPr="00EC1FA9">
        <w:t xml:space="preserve"> the respondent </w:t>
      </w:r>
      <w:r w:rsidR="00BA691F">
        <w:t>was</w:t>
      </w:r>
      <w:r w:rsidR="00BA691F" w:rsidRPr="00EC1FA9">
        <w:t xml:space="preserve"> </w:t>
      </w:r>
      <w:r w:rsidR="0099548C" w:rsidRPr="00EC1FA9">
        <w:t>designated as “Never asthma”</w:t>
      </w:r>
      <w:r w:rsidR="00337D46" w:rsidRPr="00EC1FA9">
        <w:t>.</w:t>
      </w:r>
      <w:r w:rsidR="00373189" w:rsidRPr="00EC1FA9">
        <w:t xml:space="preserve"> Respondents with children designated as “Ever asthma” </w:t>
      </w:r>
      <w:r w:rsidR="00BA691F">
        <w:t>were</w:t>
      </w:r>
      <w:r w:rsidR="00BA691F" w:rsidRPr="00EC1FA9">
        <w:t xml:space="preserve"> </w:t>
      </w:r>
      <w:r w:rsidR="00373189" w:rsidRPr="00EC1FA9">
        <w:t xml:space="preserve">requested to participate in the ACBS follow up. To </w:t>
      </w:r>
      <w:r w:rsidR="00565FA9" w:rsidRPr="00EC1FA9">
        <w:t xml:space="preserve">determine the </w:t>
      </w:r>
      <w:r w:rsidR="00877AD6" w:rsidRPr="00EC1FA9">
        <w:t>“I</w:t>
      </w:r>
      <w:r w:rsidR="00565FA9" w:rsidRPr="00EC1FA9">
        <w:t>ncident status</w:t>
      </w:r>
      <w:r w:rsidR="00877AD6" w:rsidRPr="00EC1FA9">
        <w:t>”</w:t>
      </w:r>
      <w:r w:rsidR="00BA691F">
        <w:t xml:space="preserve"> of children</w:t>
      </w:r>
      <w:r w:rsidR="00565FA9" w:rsidRPr="00EC1FA9">
        <w:t xml:space="preserve">, </w:t>
      </w:r>
      <w:r w:rsidRPr="00EC1FA9">
        <w:t xml:space="preserve">respondents to the </w:t>
      </w:r>
      <w:r w:rsidR="00373189" w:rsidRPr="00EC1FA9">
        <w:t xml:space="preserve">ACBS </w:t>
      </w:r>
      <w:r w:rsidRPr="00EC1FA9">
        <w:t>were asked</w:t>
      </w:r>
      <w:r w:rsidR="00565FA9" w:rsidRPr="00EC1FA9">
        <w:t>:</w:t>
      </w:r>
      <w:r w:rsidR="00337D46" w:rsidRPr="00EC1FA9">
        <w:t xml:space="preserve"> “How old was the [name of child] when a doctor or other health professional first said [he/she] had asthma? How long ago was that?</w:t>
      </w:r>
      <w:r w:rsidR="00E605A3" w:rsidRPr="00EC1FA9">
        <w:t>”</w:t>
      </w:r>
      <w:r w:rsidR="00565FA9" w:rsidRPr="00EC1FA9">
        <w:t xml:space="preserve"> I</w:t>
      </w:r>
      <w:r w:rsidR="0099548C" w:rsidRPr="00EC1FA9">
        <w:t>f the answer</w:t>
      </w:r>
      <w:r w:rsidR="00565FA9" w:rsidRPr="00EC1FA9">
        <w:t xml:space="preserve"> to the </w:t>
      </w:r>
      <w:r w:rsidR="00565FA9" w:rsidRPr="00EC1FA9">
        <w:lastRenderedPageBreak/>
        <w:t>latter part of this question wa</w:t>
      </w:r>
      <w:r w:rsidR="0099548C" w:rsidRPr="00EC1FA9">
        <w:t xml:space="preserve">s </w:t>
      </w:r>
      <w:r w:rsidR="00337D46" w:rsidRPr="00EC1FA9">
        <w:t>“within the past 12 months”</w:t>
      </w:r>
      <w:r w:rsidR="00565FA9" w:rsidRPr="00EC1FA9">
        <w:t xml:space="preserve">, the respondent </w:t>
      </w:r>
      <w:r w:rsidR="00545452">
        <w:t>was</w:t>
      </w:r>
      <w:r w:rsidR="00545452" w:rsidRPr="00EC1FA9">
        <w:t xml:space="preserve"> </w:t>
      </w:r>
      <w:r w:rsidR="00565FA9" w:rsidRPr="00EC1FA9">
        <w:t>designated as an “Incident asthma”</w:t>
      </w:r>
      <w:r w:rsidR="00BC4956" w:rsidRPr="00EC1FA9">
        <w:t xml:space="preserve">, </w:t>
      </w:r>
      <w:r w:rsidR="00545452">
        <w:t xml:space="preserve">while </w:t>
      </w:r>
      <w:r w:rsidR="00BC4956" w:rsidRPr="00EC1FA9">
        <w:t xml:space="preserve">other responses were </w:t>
      </w:r>
      <w:r w:rsidR="00E605A3">
        <w:t>not relevant to the analysis</w:t>
      </w:r>
      <w:r w:rsidR="00496FA5">
        <w:t xml:space="preserve"> described next</w:t>
      </w:r>
      <w:r w:rsidR="00BC4956" w:rsidRPr="00EC1FA9">
        <w:t xml:space="preserve">. </w:t>
      </w:r>
    </w:p>
    <w:p w14:paraId="7ADBB460" w14:textId="309CBB9C" w:rsidR="002C2A22" w:rsidRPr="00EC1FA9" w:rsidRDefault="00BC4956">
      <w:r w:rsidRPr="00EC1FA9">
        <w:t>Each respondent (s</w:t>
      </w:r>
      <w:r w:rsidR="006B4B66" w:rsidRPr="00EC1FA9">
        <w:t>ample</w:t>
      </w:r>
      <w:r w:rsidRPr="00EC1FA9">
        <w:t>)</w:t>
      </w:r>
      <w:r w:rsidR="006B4B66" w:rsidRPr="00EC1FA9">
        <w:t xml:space="preserve"> </w:t>
      </w:r>
      <w:r w:rsidR="00AB720C" w:rsidRPr="00EC1FA9">
        <w:t>from the BRFSS</w:t>
      </w:r>
      <w:r w:rsidR="00022326">
        <w:t xml:space="preserve"> and </w:t>
      </w:r>
      <w:r w:rsidR="00022326" w:rsidRPr="00EC1FA9">
        <w:t>ACBS</w:t>
      </w:r>
      <w:r w:rsidR="00AB720C" w:rsidRPr="00EC1FA9">
        <w:t xml:space="preserve"> </w:t>
      </w:r>
      <w:r w:rsidR="00022326">
        <w:t>was</w:t>
      </w:r>
      <w:r w:rsidR="00022326" w:rsidRPr="00EC1FA9">
        <w:t xml:space="preserve"> </w:t>
      </w:r>
      <w:r w:rsidR="00AB720C" w:rsidRPr="00EC1FA9">
        <w:t xml:space="preserve">assigned </w:t>
      </w:r>
      <w:r w:rsidRPr="00EC1FA9">
        <w:t xml:space="preserve">a </w:t>
      </w:r>
      <w:r w:rsidR="00AB720C" w:rsidRPr="00EC1FA9">
        <w:t xml:space="preserve">weight </w:t>
      </w:r>
      <w:r w:rsidR="006B4B66" w:rsidRPr="00EC1FA9">
        <w:t xml:space="preserve">to adjust for </w:t>
      </w:r>
      <w:r w:rsidR="001E4BBE" w:rsidRPr="00EC1FA9">
        <w:t xml:space="preserve">the disproportionate population </w:t>
      </w:r>
      <w:r w:rsidR="00677071">
        <w:t>sample</w:t>
      </w:r>
      <w:r w:rsidR="00677071" w:rsidRPr="00EC1FA9">
        <w:t xml:space="preserve"> </w:t>
      </w:r>
      <w:r w:rsidR="001E4BBE" w:rsidRPr="00EC1FA9">
        <w:t xml:space="preserve">selection </w:t>
      </w:r>
      <w:r w:rsidR="00B67793">
        <w:t xml:space="preserve">as compared </w:t>
      </w:r>
      <w:r w:rsidR="001E4BBE" w:rsidRPr="00EC1FA9">
        <w:t xml:space="preserve">to the state’s </w:t>
      </w:r>
      <w:r w:rsidR="00677071">
        <w:t xml:space="preserve">overall </w:t>
      </w:r>
      <w:r w:rsidR="001E4BBE" w:rsidRPr="00EC1FA9">
        <w:t xml:space="preserve">population distribution, the variation in probability of selection, the actual </w:t>
      </w:r>
      <w:r w:rsidR="006B4B66" w:rsidRPr="00EC1FA9">
        <w:t>response of each respondent,</w:t>
      </w:r>
      <w:r w:rsidR="001E4BBE" w:rsidRPr="00EC1FA9">
        <w:t xml:space="preserve"> or</w:t>
      </w:r>
      <w:r w:rsidR="006B4B66" w:rsidRPr="00EC1FA9">
        <w:t xml:space="preserve"> </w:t>
      </w:r>
      <w:r w:rsidR="001E4BBE" w:rsidRPr="00EC1FA9">
        <w:t>nonresponse</w:t>
      </w:r>
      <w:r w:rsidR="00474D08" w:rsidRPr="00474D08">
        <w:t xml:space="preserve"> </w:t>
      </w:r>
      <w:r w:rsidR="00474D08" w:rsidRPr="00EC1FA9">
        <w:fldChar w:fldCharType="begin"/>
      </w:r>
      <w:r w:rsidR="0000470F">
        <w:instrText xml:space="preserve"> ADDIN EN.CITE &lt;EndNote&gt;&lt;Cite&gt;&lt;Author&gt;Garbe&lt;/Author&gt;&lt;RecNum&gt;421&lt;/RecNum&gt;&lt;DisplayText&gt;(Garbe et al., 2011, Korn and Graubard,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474D08" w:rsidRPr="00EC1FA9">
        <w:fldChar w:fldCharType="separate"/>
      </w:r>
      <w:r w:rsidR="0000470F">
        <w:rPr>
          <w:noProof/>
        </w:rPr>
        <w:t>(Garbe et al., 2011, Korn and Graubard, 2011)</w:t>
      </w:r>
      <w:r w:rsidR="00474D08" w:rsidRPr="00EC1FA9">
        <w:fldChar w:fldCharType="end"/>
      </w:r>
      <w:r w:rsidR="00BF6555" w:rsidRPr="00EC1FA9">
        <w:t xml:space="preserve">. </w:t>
      </w:r>
      <w:r w:rsidR="00BA0614">
        <w:t>The w</w:t>
      </w:r>
      <w:r w:rsidR="00BF6555" w:rsidRPr="00EC1FA9">
        <w:t>eight</w:t>
      </w:r>
      <w:r w:rsidR="00BA0614">
        <w:t xml:space="preserve"> of each sample</w:t>
      </w:r>
      <w:r w:rsidR="00BF6555" w:rsidRPr="00EC1FA9">
        <w:t xml:space="preserve"> represents the number of </w:t>
      </w:r>
      <w:r w:rsidR="00AB720C" w:rsidRPr="00EC1FA9">
        <w:t>children within</w:t>
      </w:r>
      <w:r w:rsidR="00BF6555" w:rsidRPr="00EC1FA9">
        <w:t xml:space="preserve"> </w:t>
      </w:r>
      <w:r w:rsidR="00AB720C" w:rsidRPr="00EC1FA9">
        <w:t xml:space="preserve">each </w:t>
      </w:r>
      <w:r w:rsidR="00BF6555" w:rsidRPr="00EC1FA9">
        <w:t xml:space="preserve">state, with similar </w:t>
      </w:r>
      <w:commentRangeStart w:id="66"/>
      <w:r w:rsidR="00BF6555" w:rsidRPr="00EC1FA9">
        <w:t xml:space="preserve">characteristics </w:t>
      </w:r>
      <w:commentRangeEnd w:id="66"/>
      <w:r w:rsidR="00D65820">
        <w:rPr>
          <w:rStyle w:val="CommentReference"/>
        </w:rPr>
        <w:commentReference w:id="66"/>
      </w:r>
      <w:r w:rsidR="00BF6555" w:rsidRPr="00EC1FA9">
        <w:t xml:space="preserve">to the </w:t>
      </w:r>
      <w:r w:rsidR="00BA0614">
        <w:t>sample</w:t>
      </w:r>
      <w:r w:rsidRPr="00EC1FA9">
        <w:t xml:space="preserve">. Weights </w:t>
      </w:r>
      <w:commentRangeStart w:id="67"/>
      <w:r w:rsidR="00700754">
        <w:t>were</w:t>
      </w:r>
      <w:r w:rsidRPr="00EC1FA9">
        <w:t xml:space="preserve"> </w:t>
      </w:r>
      <w:commentRangeEnd w:id="67"/>
      <w:r w:rsidR="00700754">
        <w:rPr>
          <w:rStyle w:val="CommentReference"/>
        </w:rPr>
        <w:commentReference w:id="67"/>
      </w:r>
      <w:r w:rsidRPr="00EC1FA9">
        <w:t xml:space="preserve">used to convert </w:t>
      </w:r>
      <w:r w:rsidR="00BA0614">
        <w:t xml:space="preserve">samples </w:t>
      </w:r>
      <w:r w:rsidR="00E54591">
        <w:t xml:space="preserve">to </w:t>
      </w:r>
      <w:r w:rsidR="00E54591" w:rsidRPr="00EC1FA9">
        <w:t>population</w:t>
      </w:r>
      <w:r w:rsidR="00143846" w:rsidRPr="00EC1FA9">
        <w:t xml:space="preserve"> estimates</w:t>
      </w:r>
      <w:r w:rsidR="00BA0614">
        <w:t xml:space="preserve"> of children</w:t>
      </w:r>
      <w:r w:rsidRPr="00EC1FA9">
        <w:t xml:space="preserve">. </w:t>
      </w:r>
      <w:r w:rsidR="00143846" w:rsidRPr="00EC1FA9">
        <w:t xml:space="preserve">For </w:t>
      </w:r>
      <w:r w:rsidR="00A74B90" w:rsidRPr="00EC1FA9">
        <w:t>example,</w:t>
      </w:r>
      <w:r w:rsidR="00143846" w:rsidRPr="00EC1FA9">
        <w:t xml:space="preserve"> if respondent</w:t>
      </w:r>
      <w:r w:rsidRPr="00EC1FA9">
        <w:t xml:space="preserve"> (X)</w:t>
      </w:r>
      <w:r w:rsidR="00143846" w:rsidRPr="00EC1FA9">
        <w:t xml:space="preserve"> had a</w:t>
      </w:r>
      <w:r w:rsidRPr="00EC1FA9">
        <w:t xml:space="preserve"> weight of 150, </w:t>
      </w:r>
      <w:r w:rsidR="00A74B90">
        <w:t>her/</w:t>
      </w:r>
      <w:r w:rsidRPr="00EC1FA9">
        <w:t>his response to</w:t>
      </w:r>
      <w:r w:rsidR="00143846" w:rsidRPr="00EC1FA9">
        <w:t xml:space="preserve"> survey questions represent</w:t>
      </w:r>
      <w:r w:rsidR="00556A82">
        <w:t>ed</w:t>
      </w:r>
      <w:r w:rsidR="00143846" w:rsidRPr="00EC1FA9">
        <w:t xml:space="preserve"> answer</w:t>
      </w:r>
      <w:r w:rsidRPr="00EC1FA9">
        <w:t>s</w:t>
      </w:r>
      <w:r w:rsidR="00143846" w:rsidRPr="00EC1FA9">
        <w:t xml:space="preserve"> o</w:t>
      </w:r>
      <w:r w:rsidRPr="00EC1FA9">
        <w:t>f 150 children within the</w:t>
      </w:r>
      <w:r w:rsidR="00E649C0">
        <w:t>ir</w:t>
      </w:r>
      <w:r w:rsidRPr="00EC1FA9">
        <w:t xml:space="preserve"> state</w:t>
      </w:r>
      <w:r w:rsidR="00143846" w:rsidRPr="00EC1FA9">
        <w:t xml:space="preserve">. </w:t>
      </w:r>
      <w:r w:rsidR="00CD6B50">
        <w:t>T</w:t>
      </w:r>
      <w:r w:rsidR="001740A4">
        <w:t>he s</w:t>
      </w:r>
      <w:r w:rsidR="00D5209D" w:rsidRPr="00EC1FA9">
        <w:t xml:space="preserve">um </w:t>
      </w:r>
      <w:r w:rsidR="00143846" w:rsidRPr="00EC1FA9">
        <w:t xml:space="preserve">of </w:t>
      </w:r>
      <w:r w:rsidRPr="00EC1FA9">
        <w:t xml:space="preserve">childhood </w:t>
      </w:r>
      <w:r w:rsidR="00143846" w:rsidRPr="00EC1FA9">
        <w:t xml:space="preserve">weights for the BRFSS </w:t>
      </w:r>
      <w:r w:rsidRPr="00EC1FA9">
        <w:t>represent the</w:t>
      </w:r>
      <w:r w:rsidR="00D5209D" w:rsidRPr="00EC1FA9">
        <w:t xml:space="preserve"> total population </w:t>
      </w:r>
      <w:r w:rsidR="00AB720C" w:rsidRPr="00EC1FA9">
        <w:t xml:space="preserve">of children within </w:t>
      </w:r>
      <w:r w:rsidRPr="00EC1FA9">
        <w:t>each</w:t>
      </w:r>
      <w:r w:rsidR="00AB720C" w:rsidRPr="00EC1FA9">
        <w:t xml:space="preserve"> </w:t>
      </w:r>
      <w:r w:rsidR="00D5209D" w:rsidRPr="00EC1FA9">
        <w:t xml:space="preserve">state, while the sum of </w:t>
      </w:r>
      <w:r w:rsidR="00143846" w:rsidRPr="00EC1FA9">
        <w:t xml:space="preserve">weights for the </w:t>
      </w:r>
      <w:r w:rsidR="00D5209D" w:rsidRPr="00EC1FA9">
        <w:t xml:space="preserve">ACBS represent the total </w:t>
      </w:r>
      <w:r w:rsidRPr="00EC1FA9">
        <w:t xml:space="preserve">population of </w:t>
      </w:r>
      <w:r w:rsidR="00D5209D" w:rsidRPr="00EC1FA9">
        <w:t xml:space="preserve">children with </w:t>
      </w:r>
      <w:r w:rsidR="00143846" w:rsidRPr="00EC1FA9">
        <w:t xml:space="preserve">“Ever asthma” </w:t>
      </w:r>
      <w:r w:rsidR="00AB720C" w:rsidRPr="00EC1FA9">
        <w:t xml:space="preserve">within </w:t>
      </w:r>
      <w:r w:rsidRPr="00EC1FA9">
        <w:t xml:space="preserve">each </w:t>
      </w:r>
      <w:r w:rsidR="0099548C" w:rsidRPr="00EC1FA9">
        <w:t>state</w:t>
      </w:r>
      <w:r w:rsidR="00BA0614">
        <w:t>.</w:t>
      </w:r>
      <w:r w:rsidR="0099548C" w:rsidRPr="00EC1FA9">
        <w:t xml:space="preserve"> </w:t>
      </w:r>
    </w:p>
    <w:p w14:paraId="33B73C16" w14:textId="7573752C" w:rsidR="00956C0F" w:rsidRDefault="002C2A22" w:rsidP="00956C0F">
      <w:r w:rsidRPr="00EC1FA9">
        <w:t xml:space="preserve">“At-risk children” </w:t>
      </w:r>
      <w:r w:rsidR="00F86B8C">
        <w:t>were</w:t>
      </w:r>
      <w:r w:rsidR="00F86B8C" w:rsidRPr="00EC1FA9">
        <w:t xml:space="preserve"> </w:t>
      </w:r>
      <w:r w:rsidR="00BC4956" w:rsidRPr="00EC1FA9">
        <w:t xml:space="preserve">then estimated </w:t>
      </w:r>
      <w:r w:rsidRPr="00EC1FA9">
        <w:t>by taking the weighted</w:t>
      </w:r>
      <w:r w:rsidR="00D67421">
        <w:t xml:space="preserve"> </w:t>
      </w:r>
      <w:r w:rsidRPr="00EC1FA9">
        <w:t>sum of respondents designated as “Incident asthma” and “Never asthma”</w:t>
      </w:r>
      <w:r w:rsidR="007E431E">
        <w:t>, as shown in Equation 1</w:t>
      </w:r>
      <w:r w:rsidR="00E87518">
        <w:t>.</w:t>
      </w:r>
      <w:r w:rsidRPr="00EC1FA9">
        <w:t xml:space="preserve"> </w:t>
      </w:r>
    </w:p>
    <w:p w14:paraId="05178CBC" w14:textId="6164B761" w:rsidR="002C2A22" w:rsidRPr="00EC1FA9" w:rsidRDefault="002C2A22">
      <w:pPr>
        <w:keepNext/>
        <w:jc w:val="center"/>
      </w:pPr>
      <m:oMathPara>
        <m:oMath>
          <m:r>
            <w:rPr>
              <w:rFonts w:ascii="Cambria Math" w:hAnsi="Cambria Math"/>
            </w:rPr>
            <m:t xml:space="preserve">At-risk children = </m:t>
          </m:r>
          <m:sSub>
            <m:sSubPr>
              <m:ctrlPr>
                <w:rPr>
                  <w:rFonts w:ascii="Cambria Math" w:hAnsi="Cambria Math"/>
                  <w:i/>
                </w:rPr>
              </m:ctrlPr>
            </m:sSubPr>
            <m:e>
              <m:r>
                <w:rPr>
                  <w:rFonts w:ascii="Cambria Math" w:hAnsi="Cambria Math"/>
                </w:rPr>
                <m:t>Incident asthma</m:t>
              </m:r>
            </m:e>
            <m:sub>
              <m:r>
                <w:rPr>
                  <w:rFonts w:ascii="Cambria Math" w:hAnsi="Cambria Math"/>
                </w:rPr>
                <m:t>weighted(w)</m:t>
              </m:r>
            </m:sub>
          </m:sSub>
          <m:r>
            <w:rPr>
              <w:rFonts w:ascii="Cambria Math" w:hAnsi="Cambria Math"/>
            </w:rPr>
            <m:t xml:space="preserve">+ </m:t>
          </m:r>
          <m:sSub>
            <m:sSubPr>
              <m:ctrlPr>
                <w:rPr>
                  <w:rFonts w:ascii="Cambria Math" w:hAnsi="Cambria Math"/>
                  <w:i/>
                </w:rPr>
              </m:ctrlPr>
            </m:sSubPr>
            <m:e>
              <m:r>
                <w:rPr>
                  <w:rFonts w:ascii="Cambria Math" w:hAnsi="Cambria Math"/>
                </w:rPr>
                <m:t>Never asthma</m:t>
              </m:r>
            </m:e>
            <m:sub>
              <m:r>
                <w:rPr>
                  <w:rFonts w:ascii="Cambria Math" w:hAnsi="Cambria Math"/>
                </w:rPr>
                <m:t>w</m:t>
              </m:r>
            </m:sub>
          </m:sSub>
        </m:oMath>
      </m:oMathPara>
    </w:p>
    <w:p w14:paraId="65D3CCDA" w14:textId="7E600503" w:rsidR="00AB720C" w:rsidRPr="00EC1FA9" w:rsidRDefault="002C2A22" w:rsidP="002C2A22">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220191">
        <w:rPr>
          <w:noProof/>
        </w:rPr>
        <w:t>1</w:t>
      </w:r>
      <w:r w:rsidR="003A36B2">
        <w:rPr>
          <w:noProof/>
        </w:rPr>
        <w:fldChar w:fldCharType="end"/>
      </w:r>
    </w:p>
    <w:p w14:paraId="47EF65C5" w14:textId="0817F498" w:rsidR="0068303A" w:rsidRPr="00EC1FA9" w:rsidRDefault="00BC4956" w:rsidP="00BC4956">
      <w:r w:rsidRPr="00EC1FA9">
        <w:t xml:space="preserve">The asthma </w:t>
      </w:r>
      <w:r w:rsidR="00A340E2" w:rsidRPr="00A340E2">
        <w:t>IR</w:t>
      </w:r>
      <w:r w:rsidRPr="00EC1FA9">
        <w:t xml:space="preserve"> </w:t>
      </w:r>
      <w:r w:rsidR="00431551">
        <w:t>was</w:t>
      </w:r>
      <w:r w:rsidR="00431551" w:rsidRPr="00EC1FA9">
        <w:t xml:space="preserve"> </w:t>
      </w:r>
      <w:r w:rsidRPr="00EC1FA9">
        <w:t>the weighted “Incident asthma” divided by “At-risk children”</w:t>
      </w:r>
      <w:r w:rsidR="007E431E">
        <w:t>, as shown in Equation 2</w:t>
      </w:r>
      <w:r w:rsidR="00E87518">
        <w:t>.</w:t>
      </w:r>
    </w:p>
    <w:p w14:paraId="33380756" w14:textId="39AFF4BE" w:rsidR="00272195" w:rsidRPr="00EC1FA9" w:rsidRDefault="00272195" w:rsidP="00956C0F">
      <w:pPr>
        <w:keepNext/>
      </w:pPr>
      <m:oMathPara>
        <m:oMath>
          <m:r>
            <w:rPr>
              <w:rFonts w:ascii="Cambria Math" w:hAnsi="Cambria Math"/>
            </w:rPr>
            <m:t>Asthma incdence rate (IR)=</m:t>
          </m:r>
          <m:sSub>
            <m:sSubPr>
              <m:ctrlPr>
                <w:rPr>
                  <w:rFonts w:ascii="Cambria Math" w:hAnsi="Cambria Math"/>
                  <w:i/>
                </w:rPr>
              </m:ctrlPr>
            </m:sSubPr>
            <m:e>
              <m:r>
                <w:rPr>
                  <w:rFonts w:ascii="Cambria Math" w:hAnsi="Cambria Math"/>
                </w:rPr>
                <m:t>Incident asthma</m:t>
              </m:r>
            </m:e>
            <m:sub>
              <m:r>
                <w:rPr>
                  <w:rFonts w:ascii="Cambria Math" w:hAnsi="Cambria Math"/>
                </w:rPr>
                <m:t>w</m:t>
              </m:r>
            </m:sub>
          </m:sSub>
          <m:r>
            <w:rPr>
              <w:rFonts w:ascii="Cambria Math" w:hAnsi="Cambria Math"/>
            </w:rPr>
            <m:t xml:space="preserve"> / At-risk children </m:t>
          </m:r>
        </m:oMath>
      </m:oMathPara>
    </w:p>
    <w:p w14:paraId="35FC8596" w14:textId="4F05DBD7"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220191">
        <w:rPr>
          <w:noProof/>
        </w:rPr>
        <w:t>2</w:t>
      </w:r>
      <w:r w:rsidR="003A36B2">
        <w:rPr>
          <w:noProof/>
        </w:rPr>
        <w:fldChar w:fldCharType="end"/>
      </w:r>
    </w:p>
    <w:p w14:paraId="5B71E074" w14:textId="1DEDEB6D" w:rsidR="00CD2EA8" w:rsidRPr="00EC1FA9" w:rsidRDefault="00CD2EA8" w:rsidP="00CD2EA8">
      <w:r w:rsidRPr="00EC1FA9">
        <w:t>The asthma prevalence rate</w:t>
      </w:r>
      <w:r w:rsidR="003B5D4E">
        <w:t xml:space="preserve"> (PR)</w:t>
      </w:r>
      <w:r w:rsidRPr="00EC1FA9">
        <w:t xml:space="preserve"> </w:t>
      </w:r>
      <w:r w:rsidR="006B1CD2">
        <w:t>was</w:t>
      </w:r>
      <w:r w:rsidR="006B1CD2" w:rsidRPr="00EC1FA9">
        <w:t xml:space="preserve"> </w:t>
      </w:r>
      <w:r w:rsidRPr="00EC1FA9">
        <w:t>the</w:t>
      </w:r>
      <w:r w:rsidR="00430E52">
        <w:t xml:space="preserve"> </w:t>
      </w:r>
      <w:r w:rsidRPr="00EC1FA9">
        <w:t xml:space="preserve">weighted “Ever asthma” divided by the sum of weighted “Ever asthma” and </w:t>
      </w:r>
      <w:r w:rsidR="00833D39" w:rsidRPr="00833D39">
        <w:t xml:space="preserve">weighted </w:t>
      </w:r>
      <w:r w:rsidRPr="00EC1FA9">
        <w:t>“Never asthma”</w:t>
      </w:r>
      <w:r w:rsidR="007E431E">
        <w:t>, as shown in Equation 3</w:t>
      </w:r>
      <w:r w:rsidR="00E87518">
        <w:t>.</w:t>
      </w:r>
    </w:p>
    <w:p w14:paraId="46E43574" w14:textId="5FD082A6" w:rsidR="00412978" w:rsidRPr="00EC1FA9" w:rsidRDefault="00EC4AE2" w:rsidP="00956C0F">
      <w:pPr>
        <w:keepNext/>
        <w:jc w:val="center"/>
      </w:pPr>
      <m:oMathPara>
        <m:oMath>
          <m:r>
            <w:rPr>
              <w:rFonts w:ascii="Cambria Math" w:hAnsi="Cambria Math"/>
            </w:rPr>
            <m:t>Asthma prevalence rate (PR)=</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hAnsi="Cambria Math"/>
            </w:rPr>
            <m:t xml:space="preserve"> / </m:t>
          </m:r>
          <m:r>
            <w:rPr>
              <w:rFonts w:ascii="Cambria Math" w:eastAsiaTheme="minorEastAsia" w:hAnsi="Cambria Math"/>
            </w:rPr>
            <m:t>(</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eastAsiaTheme="minorEastAsia" w:hAnsi="Cambria Math"/>
            </w:rPr>
            <m:t>+</m:t>
          </m:r>
          <m:sSub>
            <m:sSubPr>
              <m:ctrlPr>
                <w:rPr>
                  <w:rFonts w:ascii="Cambria Math" w:hAnsi="Cambria Math"/>
                  <w:i/>
                </w:rPr>
              </m:ctrlPr>
            </m:sSubPr>
            <m:e>
              <m:r>
                <w:rPr>
                  <w:rFonts w:ascii="Cambria Math" w:hAnsi="Cambria Math"/>
                </w:rPr>
                <m:t>Never asthma</m:t>
              </m:r>
            </m:e>
            <m:sub>
              <m:r>
                <w:rPr>
                  <w:rFonts w:ascii="Cambria Math" w:hAnsi="Cambria Math"/>
                </w:rPr>
                <m:t>w</m:t>
              </m:r>
            </m:sub>
          </m:sSub>
          <m:r>
            <w:rPr>
              <w:rFonts w:ascii="Cambria Math" w:eastAsiaTheme="minorEastAsia" w:hAnsi="Cambria Math"/>
            </w:rPr>
            <m:t>)</m:t>
          </m:r>
        </m:oMath>
      </m:oMathPara>
    </w:p>
    <w:p w14:paraId="0B2DF369" w14:textId="2E1FFBC2"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220191">
        <w:rPr>
          <w:noProof/>
        </w:rPr>
        <w:t>3</w:t>
      </w:r>
      <w:r w:rsidR="003A36B2">
        <w:rPr>
          <w:noProof/>
        </w:rPr>
        <w:fldChar w:fldCharType="end"/>
      </w:r>
    </w:p>
    <w:p w14:paraId="5685F31A" w14:textId="7CFF6C68" w:rsidR="00990BB2" w:rsidRDefault="00AD750C" w:rsidP="007C1756">
      <w:r w:rsidRPr="00EC1FA9">
        <w:t xml:space="preserve">The </w:t>
      </w:r>
      <w:r w:rsidR="007C1756">
        <w:t xml:space="preserve">asthma </w:t>
      </w:r>
      <w:r w:rsidR="00B457EE">
        <w:t>IR</w:t>
      </w:r>
      <w:r w:rsidR="007C1756">
        <w:t xml:space="preserve"> was then aggregated across the all available years</w:t>
      </w:r>
      <w:r w:rsidR="00D67421">
        <w:t xml:space="preserve"> </w:t>
      </w:r>
      <w:r w:rsidR="00B53E33" w:rsidRPr="00EC1FA9">
        <w:t>by taking the sum of weighted “Incident asthma” divided by the sum of “At-risk children” for the years 2006 through 2010</w:t>
      </w:r>
      <w:r w:rsidR="00E87518">
        <w:t>, as shown in Equation 4.</w:t>
      </w:r>
    </w:p>
    <w:p w14:paraId="05CAE591" w14:textId="500F401D" w:rsidR="00990BB2" w:rsidRPr="00EC1FA9" w:rsidRDefault="007A6173">
      <w:pPr>
        <w:keepNext/>
      </w:pPr>
      <m:oMathPara>
        <m:oMath>
          <m:r>
            <w:rPr>
              <w:rFonts w:ascii="Cambria Math" w:hAnsi="Cambria Math"/>
            </w:rPr>
            <m:t>Aggregate IR=∑</m:t>
          </m:r>
          <m:sSub>
            <m:sSubPr>
              <m:ctrlPr>
                <w:rPr>
                  <w:rFonts w:ascii="Cambria Math" w:hAnsi="Cambria Math"/>
                  <w:i/>
                </w:rPr>
              </m:ctrlPr>
            </m:sSubPr>
            <m:e>
              <m:r>
                <w:rPr>
                  <w:rFonts w:ascii="Cambria Math" w:hAnsi="Cambria Math"/>
                </w:rPr>
                <m:t>Incident asthma</m:t>
              </m:r>
            </m:e>
            <m:sub>
              <m:r>
                <w:rPr>
                  <w:rFonts w:ascii="Cambria Math" w:hAnsi="Cambria Math"/>
                </w:rPr>
                <m:t>w</m:t>
              </m:r>
            </m:sub>
          </m:sSub>
          <m:r>
            <w:rPr>
              <w:rFonts w:ascii="Cambria Math" w:hAnsi="Cambria Math"/>
            </w:rPr>
            <m:t xml:space="preserve"> / ∑At-risk children </m:t>
          </m:r>
        </m:oMath>
      </m:oMathPara>
    </w:p>
    <w:p w14:paraId="16705658" w14:textId="462C27E5" w:rsidR="00990BB2" w:rsidRDefault="00990BB2" w:rsidP="00B457EE">
      <w:pPr>
        <w:pStyle w:val="Caption"/>
        <w:jc w:val="center"/>
        <w:rPr>
          <w:noProof/>
        </w:rPr>
      </w:pPr>
      <w:r w:rsidRPr="00EC1FA9">
        <w:t xml:space="preserve">Equation </w:t>
      </w:r>
      <w:r>
        <w:rPr>
          <w:noProof/>
        </w:rPr>
        <w:t>4</w:t>
      </w:r>
    </w:p>
    <w:p w14:paraId="27035A01" w14:textId="6C98B761" w:rsidR="00E87518" w:rsidRPr="00AE3EB0" w:rsidRDefault="00E87518">
      <w:r>
        <w:t xml:space="preserve">The </w:t>
      </w:r>
      <w:r w:rsidR="00BA0614">
        <w:t>aggregate</w:t>
      </w:r>
      <w:r>
        <w:t xml:space="preserve"> asthma </w:t>
      </w:r>
      <w:r w:rsidR="00B457EE">
        <w:t>PR</w:t>
      </w:r>
      <w:r>
        <w:t xml:space="preserve"> across all the states during the same time period was estimated as shown in Equation 5.</w:t>
      </w:r>
    </w:p>
    <w:p w14:paraId="13266917" w14:textId="4A80822D" w:rsidR="00E87518" w:rsidRPr="00EC1FA9" w:rsidRDefault="007A6173">
      <w:pPr>
        <w:keepNext/>
      </w:pPr>
      <m:oMathPara>
        <m:oMath>
          <m:r>
            <w:rPr>
              <w:rFonts w:ascii="Cambria Math" w:hAnsi="Cambria Math"/>
            </w:rPr>
            <m:t>Aggregate PR=</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hAnsi="Cambria Math"/>
            </w:rPr>
            <m:t xml:space="preserve"> / </m:t>
          </m:r>
          <m:r>
            <w:rPr>
              <w:rFonts w:ascii="Cambria Math" w:eastAsiaTheme="minorEastAsia" w:hAnsi="Cambria Math"/>
            </w:rPr>
            <m:t>(</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eastAsiaTheme="minorEastAsia" w:hAnsi="Cambria Math"/>
            </w:rPr>
            <m:t>+</m:t>
          </m:r>
          <m:sSub>
            <m:sSubPr>
              <m:ctrlPr>
                <w:rPr>
                  <w:rFonts w:ascii="Cambria Math" w:hAnsi="Cambria Math"/>
                  <w:i/>
                </w:rPr>
              </m:ctrlPr>
            </m:sSubPr>
            <m:e>
              <m:r>
                <w:rPr>
                  <w:rFonts w:ascii="Cambria Math" w:hAnsi="Cambria Math"/>
                </w:rPr>
                <m:t>∑Never asthma</m:t>
              </m:r>
            </m:e>
            <m:sub>
              <m:r>
                <w:rPr>
                  <w:rFonts w:ascii="Cambria Math" w:hAnsi="Cambria Math"/>
                </w:rPr>
                <m:t>w</m:t>
              </m:r>
            </m:sub>
          </m:sSub>
          <m:r>
            <w:rPr>
              <w:rFonts w:ascii="Cambria Math" w:eastAsiaTheme="minorEastAsia" w:hAnsi="Cambria Math"/>
            </w:rPr>
            <m:t>)</m:t>
          </m:r>
        </m:oMath>
      </m:oMathPara>
    </w:p>
    <w:p w14:paraId="25606AC8" w14:textId="76AF77F1" w:rsidR="00E87518" w:rsidRPr="00956C0F" w:rsidRDefault="00E87518" w:rsidP="00AE3EB0">
      <w:pPr>
        <w:pStyle w:val="Caption"/>
        <w:jc w:val="center"/>
      </w:pPr>
      <w:r w:rsidRPr="00EC1FA9">
        <w:t xml:space="preserve">Equation </w:t>
      </w:r>
      <w:r>
        <w:rPr>
          <w:noProof/>
        </w:rPr>
        <w:t>5</w:t>
      </w:r>
    </w:p>
    <w:p w14:paraId="37142F4D" w14:textId="6F47CC04" w:rsidR="00AD750C" w:rsidRPr="00EC1FA9" w:rsidRDefault="00B749CF">
      <w:pPr>
        <w:rPr>
          <w:i/>
          <w:iCs/>
        </w:rPr>
      </w:pPr>
      <w:r>
        <w:t>To obtain the s</w:t>
      </w:r>
      <w:r w:rsidR="00B53E33" w:rsidRPr="00EC1FA9">
        <w:t xml:space="preserve">tate-specific </w:t>
      </w:r>
      <w:r w:rsidR="007C1756">
        <w:t xml:space="preserve">asthma incidence rates </w:t>
      </w:r>
      <w:r>
        <w:t>we used the above equations for each state</w:t>
      </w:r>
      <w:r w:rsidR="00B53E33" w:rsidRPr="00EC1FA9">
        <w:t xml:space="preserve">. </w:t>
      </w:r>
      <w:r w:rsidR="00AD750C" w:rsidRPr="00EC1FA9">
        <w:t>States that did not participate</w:t>
      </w:r>
      <w:r w:rsidR="00E522F5">
        <w:t xml:space="preserve"> and/or </w:t>
      </w:r>
      <w:r w:rsidR="00D347B9">
        <w:t xml:space="preserve">states that </w:t>
      </w:r>
      <w:r w:rsidR="00E522F5">
        <w:t>did not have available data</w:t>
      </w:r>
      <w:r w:rsidR="00AD750C" w:rsidRPr="00EC1FA9">
        <w:t xml:space="preserve"> in the ACBS during the period 2006</w:t>
      </w:r>
      <w:r w:rsidR="00E522F5">
        <w:t xml:space="preserve"> through </w:t>
      </w:r>
      <w:r w:rsidR="00AD750C" w:rsidRPr="00EC1FA9">
        <w:t>2010</w:t>
      </w:r>
      <w:r w:rsidR="00E522F5">
        <w:t xml:space="preserve"> (n = 19 states)</w:t>
      </w:r>
      <w:r w:rsidR="00D67421">
        <w:t xml:space="preserve"> </w:t>
      </w:r>
      <w:r w:rsidR="00AD750C" w:rsidRPr="00EC1FA9">
        <w:t xml:space="preserve">were assigned the </w:t>
      </w:r>
      <w:r w:rsidR="00BA0614">
        <w:t>aggregate</w:t>
      </w:r>
      <w:r w:rsidR="00BA0614" w:rsidRPr="00EC1FA9">
        <w:t xml:space="preserve"> </w:t>
      </w:r>
      <w:r w:rsidR="00B53E33" w:rsidRPr="00EC1FA9">
        <w:t xml:space="preserve">asthma incidence </w:t>
      </w:r>
      <w:commentRangeStart w:id="68"/>
      <w:r w:rsidR="00D347B9">
        <w:t xml:space="preserve">() </w:t>
      </w:r>
      <w:commentRangeEnd w:id="68"/>
      <w:r w:rsidR="00D347B9">
        <w:rPr>
          <w:rStyle w:val="CommentReference"/>
        </w:rPr>
        <w:commentReference w:id="68"/>
      </w:r>
      <w:r w:rsidR="00B53E33" w:rsidRPr="00EC1FA9">
        <w:t>and prevalence rate</w:t>
      </w:r>
      <w:r w:rsidR="00D347B9">
        <w:t>s</w:t>
      </w:r>
      <w:r w:rsidR="00E522F5">
        <w:t xml:space="preserve"> </w:t>
      </w:r>
      <w:commentRangeStart w:id="69"/>
      <w:r w:rsidR="00D347B9">
        <w:t>()</w:t>
      </w:r>
      <w:commentRangeEnd w:id="69"/>
      <w:r w:rsidR="00993909">
        <w:rPr>
          <w:rStyle w:val="CommentReference"/>
        </w:rPr>
        <w:commentReference w:id="69"/>
      </w:r>
      <w:r w:rsidR="00D347B9">
        <w:t xml:space="preserve"> </w:t>
      </w:r>
      <w:r w:rsidR="00E522F5">
        <w:t>(</w:t>
      </w:r>
      <w:commentRangeStart w:id="70"/>
      <w:r w:rsidR="00E522F5">
        <w:fldChar w:fldCharType="begin"/>
      </w:r>
      <w:r w:rsidR="00E522F5">
        <w:instrText xml:space="preserve"> REF _Ref11838133 \h </w:instrText>
      </w:r>
      <w:r w:rsidR="00E522F5">
        <w:fldChar w:fldCharType="separate"/>
      </w:r>
      <w:r w:rsidR="00220191">
        <w:t>Table S</w:t>
      </w:r>
      <w:r w:rsidR="00220191">
        <w:rPr>
          <w:noProof/>
        </w:rPr>
        <w:t>2</w:t>
      </w:r>
      <w:r w:rsidR="00E522F5">
        <w:fldChar w:fldCharType="end"/>
      </w:r>
      <w:commentRangeEnd w:id="70"/>
      <w:r w:rsidR="00AA6721">
        <w:rPr>
          <w:rStyle w:val="CommentReference"/>
        </w:rPr>
        <w:commentReference w:id="70"/>
      </w:r>
      <w:r w:rsidR="00E522F5">
        <w:t>)</w:t>
      </w:r>
      <w:r w:rsidR="004A2DFF" w:rsidRPr="00EC1FA9">
        <w:t>.</w:t>
      </w:r>
      <w:r w:rsidR="00D67421">
        <w:t xml:space="preserve"> </w:t>
      </w:r>
    </w:p>
    <w:p w14:paraId="0AF3AF02" w14:textId="37CD7D91" w:rsidR="00D16991" w:rsidRPr="00EC1FA9" w:rsidRDefault="00D16991" w:rsidP="004F11AE">
      <w:pPr>
        <w:rPr>
          <w:i/>
          <w:iCs/>
        </w:rPr>
      </w:pPr>
      <w:r w:rsidRPr="00EC1FA9">
        <w:rPr>
          <w:i/>
          <w:iCs/>
        </w:rPr>
        <w:t>Burden of disease estimat</w:t>
      </w:r>
      <w:r w:rsidR="00666B12">
        <w:rPr>
          <w:i/>
          <w:iCs/>
        </w:rPr>
        <w:t>ion</w:t>
      </w:r>
    </w:p>
    <w:p w14:paraId="3DF394EC" w14:textId="2511D579" w:rsidR="00C928CB" w:rsidRPr="00EC1FA9" w:rsidRDefault="00F218D1" w:rsidP="00680316">
      <w:r w:rsidRPr="00EC1FA9">
        <w:lastRenderedPageBreak/>
        <w:t>To estimate the burden of disease</w:t>
      </w:r>
      <w:r w:rsidR="00280003" w:rsidRPr="00EC1FA9">
        <w:t xml:space="preserve">, </w:t>
      </w:r>
      <w:r w:rsidR="00BA0614">
        <w:t xml:space="preserve">we followed </w:t>
      </w:r>
      <w:r w:rsidR="00956C0F">
        <w:t xml:space="preserve">the methods described </w:t>
      </w:r>
      <w:r w:rsidR="00BA0614">
        <w:t>in</w:t>
      </w:r>
      <w:r w:rsidR="00280003" w:rsidRPr="00EC1FA9">
        <w:t xml:space="preserve"> </w:t>
      </w:r>
      <w:r w:rsidR="00956C0F">
        <w:fldChar w:fldCharType="begin"/>
      </w:r>
      <w:r w:rsidR="00680316">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956C0F">
        <w:fldChar w:fldCharType="separate"/>
      </w:r>
      <w:r w:rsidR="00956C0F">
        <w:rPr>
          <w:noProof/>
        </w:rPr>
        <w:t>Alotaibi et al. (2019)</w:t>
      </w:r>
      <w:r w:rsidR="00956C0F">
        <w:fldChar w:fldCharType="end"/>
      </w:r>
      <w:r w:rsidR="00956C0F">
        <w:t xml:space="preserve"> w</w:t>
      </w:r>
      <w:r w:rsidR="00345BC9" w:rsidRPr="00EC1FA9">
        <w:t>ith the following steps:</w:t>
      </w:r>
    </w:p>
    <w:p w14:paraId="50958153" w14:textId="0AB70876" w:rsidR="00345BC9" w:rsidRPr="00EC1FA9" w:rsidRDefault="00BA0614">
      <w:r>
        <w:t xml:space="preserve">The total </w:t>
      </w:r>
      <w:r w:rsidR="00FD0966">
        <w:t xml:space="preserve">number of </w:t>
      </w:r>
      <w:r w:rsidR="004C2A7B" w:rsidRPr="00EC1FA9">
        <w:t>a</w:t>
      </w:r>
      <w:r w:rsidR="00345BC9" w:rsidRPr="00EC1FA9">
        <w:t>t-risk children</w:t>
      </w:r>
      <w:r w:rsidR="004C2A7B" w:rsidRPr="00EC1FA9">
        <w:t xml:space="preserve"> </w:t>
      </w:r>
      <w:r>
        <w:t xml:space="preserve">residing in a census block </w:t>
      </w:r>
      <w:r w:rsidR="004C2A7B" w:rsidRPr="00EC1FA9">
        <w:t>was estimated</w:t>
      </w:r>
      <w:r w:rsidR="00345BC9" w:rsidRPr="00EC1FA9">
        <w:t xml:space="preserve"> </w:t>
      </w:r>
      <w:r>
        <w:t xml:space="preserve">for </w:t>
      </w:r>
      <w:r w:rsidR="00345BC9" w:rsidRPr="00EC1FA9">
        <w:t xml:space="preserve">each state by subtracting </w:t>
      </w:r>
      <w:r w:rsidR="004C2A7B" w:rsidRPr="00EC1FA9">
        <w:t xml:space="preserve">the total </w:t>
      </w:r>
      <w:r w:rsidR="00FD70C3">
        <w:t xml:space="preserve">number of </w:t>
      </w:r>
      <w:r w:rsidR="004C2A7B" w:rsidRPr="00EC1FA9">
        <w:t>children within the census block</w:t>
      </w:r>
      <w:r w:rsidR="00956C0F">
        <w:t xml:space="preserve"> </w:t>
      </w:r>
      <w:r w:rsidR="00956C0F" w:rsidRPr="00EC1FA9">
        <w:t xml:space="preserve">multiplied by the state-specific </w:t>
      </w:r>
      <w:r w:rsidR="00FD70C3">
        <w:t xml:space="preserve">PR from </w:t>
      </w:r>
      <w:r w:rsidR="00FD70C3" w:rsidRPr="00EC1FA9">
        <w:t xml:space="preserve">the total number </w:t>
      </w:r>
      <w:r w:rsidR="00FD70C3">
        <w:t xml:space="preserve">of </w:t>
      </w:r>
      <w:r w:rsidR="00FD70C3" w:rsidRPr="00EC1FA9">
        <w:t xml:space="preserve">children </w:t>
      </w:r>
      <w:r w:rsidR="00FD70C3">
        <w:t>within the same census block</w:t>
      </w:r>
      <w:r w:rsidR="00ED3CCA">
        <w:t xml:space="preserve">, as shown in Equation </w:t>
      </w:r>
      <w:r w:rsidR="00E87518">
        <w:t>6</w:t>
      </w:r>
      <w:r w:rsidR="00345BC9" w:rsidRPr="00EC1FA9">
        <w:t xml:space="preserve">. </w:t>
      </w:r>
    </w:p>
    <w:p w14:paraId="3EA1BDC1" w14:textId="310DD105" w:rsidR="00345BC9" w:rsidRPr="00EC1FA9" w:rsidRDefault="007F26A5">
      <w:pPr>
        <w:keepNext/>
        <w:jc w:val="center"/>
        <w:rPr>
          <w:i/>
          <w:iCs/>
        </w:rPr>
      </w:pPr>
      <m:oMathPara>
        <m:oMath>
          <m:sSub>
            <m:sSubPr>
              <m:ctrlPr>
                <w:rPr>
                  <w:rFonts w:ascii="Cambria Math" w:hAnsi="Cambria Math"/>
                  <w:i/>
                </w:rPr>
              </m:ctrlPr>
            </m:sSubPr>
            <m:e>
              <m:r>
                <w:rPr>
                  <w:rFonts w:ascii="Cambria Math" w:hAnsi="Cambria Math"/>
                </w:rPr>
                <m:t>At-risk children</m:t>
              </m:r>
            </m:e>
            <m:sub>
              <m:r>
                <w:rPr>
                  <w:rFonts w:ascii="Cambria Math" w:hAnsi="Cambria Math"/>
                </w:rPr>
                <m:t>census block</m:t>
              </m:r>
              <m:d>
                <m:dPr>
                  <m:ctrlPr>
                    <w:rPr>
                      <w:rFonts w:ascii="Cambria Math" w:hAnsi="Cambria Math"/>
                      <w:i/>
                    </w:rPr>
                  </m:ctrlPr>
                </m:dPr>
                <m:e>
                  <m:r>
                    <w:rPr>
                      <w:rFonts w:ascii="Cambria Math" w:hAnsi="Cambria Math"/>
                    </w:rPr>
                    <m:t>c</m:t>
                  </m:r>
                </m:e>
              </m:d>
            </m:sub>
          </m:sSub>
          <m:r>
            <w:rPr>
              <w:rFonts w:ascii="Cambria Math" w:hAnsi="Cambria Math"/>
            </w:rPr>
            <m:t>=</m:t>
          </m:r>
          <m:sSub>
            <m:sSubPr>
              <m:ctrlPr>
                <w:rPr>
                  <w:rFonts w:ascii="Cambria Math" w:hAnsi="Cambria Math"/>
                  <w:i/>
                </w:rPr>
              </m:ctrlPr>
            </m:sSubPr>
            <m:e>
              <m:r>
                <w:rPr>
                  <w:rFonts w:ascii="Cambria Math" w:hAnsi="Cambria Math"/>
                </w:rPr>
                <m:t>Total children</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Total children</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Aggregate PR</m:t>
              </m:r>
            </m:e>
            <m:sub>
              <m:r>
                <w:rPr>
                  <w:rFonts w:ascii="Cambria Math" w:hAnsi="Cambria Math"/>
                </w:rPr>
                <m:t>State(s)</m:t>
              </m:r>
            </m:sub>
          </m:sSub>
          <m:r>
            <w:rPr>
              <w:rFonts w:ascii="Cambria Math" w:hAnsi="Cambria Math"/>
            </w:rPr>
            <m:t>)</m:t>
          </m:r>
        </m:oMath>
      </m:oMathPara>
    </w:p>
    <w:p w14:paraId="4325853B" w14:textId="4AD12280" w:rsidR="00272195" w:rsidRPr="00EC1FA9" w:rsidRDefault="00272195">
      <w:pPr>
        <w:pStyle w:val="Caption"/>
        <w:jc w:val="center"/>
      </w:pPr>
      <w:r w:rsidRPr="00EC1FA9">
        <w:t xml:space="preserve">Equation </w:t>
      </w:r>
      <w:r w:rsidR="00E87518">
        <w:rPr>
          <w:noProof/>
        </w:rPr>
        <w:t>6</w:t>
      </w:r>
    </w:p>
    <w:p w14:paraId="77A9D488" w14:textId="71670E4E" w:rsidR="004C2A7B" w:rsidRPr="00EC1FA9" w:rsidRDefault="004C2A7B">
      <w:r w:rsidRPr="00EC1FA9">
        <w:t xml:space="preserve">We then estimated the number of </w:t>
      </w:r>
      <w:r w:rsidR="009819BB">
        <w:t xml:space="preserve">childhood </w:t>
      </w:r>
      <w:r w:rsidRPr="00EC1FA9">
        <w:t>asthma</w:t>
      </w:r>
      <w:r w:rsidR="008A1816">
        <w:t xml:space="preserve"> </w:t>
      </w:r>
      <w:commentRangeStart w:id="71"/>
      <w:r w:rsidR="008A1816">
        <w:t>incident</w:t>
      </w:r>
      <w:r w:rsidRPr="00EC1FA9">
        <w:t xml:space="preserve"> </w:t>
      </w:r>
      <w:commentRangeEnd w:id="71"/>
      <w:r w:rsidR="008A1816">
        <w:rPr>
          <w:rStyle w:val="CommentReference"/>
        </w:rPr>
        <w:commentReference w:id="71"/>
      </w:r>
      <w:r w:rsidRPr="00EC1FA9">
        <w:t xml:space="preserve">cases within each census block by multiplying the state-specific </w:t>
      </w:r>
      <w:commentRangeStart w:id="72"/>
      <w:r w:rsidR="00342130">
        <w:t xml:space="preserve">aggregate </w:t>
      </w:r>
      <w:commentRangeEnd w:id="72"/>
      <w:r w:rsidR="00FD70C3">
        <w:rPr>
          <w:rStyle w:val="CommentReference"/>
        </w:rPr>
        <w:commentReference w:id="72"/>
      </w:r>
      <w:r w:rsidRPr="00EC1FA9">
        <w:t xml:space="preserve">childhood asthma </w:t>
      </w:r>
      <w:r w:rsidR="00FD70C3">
        <w:t>IR</w:t>
      </w:r>
      <w:r w:rsidRPr="00EC1FA9">
        <w:t xml:space="preserve"> </w:t>
      </w:r>
      <w:r w:rsidR="00263A32">
        <w:t>by the</w:t>
      </w:r>
      <w:r w:rsidR="00263A32" w:rsidRPr="00EC1FA9">
        <w:t xml:space="preserve"> </w:t>
      </w:r>
      <w:r w:rsidRPr="00EC1FA9">
        <w:t>at-risk children at the census block</w:t>
      </w:r>
      <w:r w:rsidR="00342130">
        <w:t xml:space="preserve"> level</w:t>
      </w:r>
      <w:r w:rsidR="00ED3CCA">
        <w:t xml:space="preserve">, as shown in Equation </w:t>
      </w:r>
      <w:r w:rsidR="00E87518">
        <w:t>7</w:t>
      </w:r>
      <w:r w:rsidRPr="00EC1FA9">
        <w:t>.</w:t>
      </w:r>
    </w:p>
    <w:p w14:paraId="7E0F4484" w14:textId="36B7139D" w:rsidR="00272195" w:rsidRPr="00EC1FA9" w:rsidRDefault="007F26A5">
      <w:pPr>
        <w:keepNext/>
        <w:jc w:val="center"/>
        <w:rPr>
          <w:i/>
          <w:iCs/>
        </w:rPr>
      </w:pPr>
      <m:oMathPara>
        <m:oMath>
          <m:sSub>
            <m:sSubPr>
              <m:ctrlPr>
                <w:rPr>
                  <w:rFonts w:ascii="Cambria Math" w:hAnsi="Cambria Math"/>
                  <w:i/>
                </w:rPr>
              </m:ctrlPr>
            </m:sSubPr>
            <m:e>
              <m:r>
                <w:rPr>
                  <w:rFonts w:ascii="Cambria Math" w:hAnsi="Cambria Math"/>
                </w:rPr>
                <m:t>Asthma incident cases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At-risk children </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Aggregaget IR</m:t>
              </m:r>
            </m:e>
            <m:sub>
              <m:r>
                <w:rPr>
                  <w:rFonts w:ascii="Cambria Math" w:hAnsi="Cambria Math"/>
                </w:rPr>
                <m:t>s</m:t>
              </m:r>
            </m:sub>
          </m:sSub>
        </m:oMath>
      </m:oMathPara>
    </w:p>
    <w:p w14:paraId="16401CDD" w14:textId="28782BED" w:rsidR="00272195" w:rsidRPr="00EC1FA9" w:rsidRDefault="00272195" w:rsidP="00956C0F">
      <w:pPr>
        <w:pStyle w:val="Caption"/>
        <w:jc w:val="center"/>
      </w:pPr>
      <w:r w:rsidRPr="00EC1FA9">
        <w:t xml:space="preserve">Equation </w:t>
      </w:r>
      <w:r w:rsidR="00E87518">
        <w:rPr>
          <w:noProof/>
        </w:rPr>
        <w:t>7</w:t>
      </w:r>
    </w:p>
    <w:p w14:paraId="44A4EDF0" w14:textId="23FB1857" w:rsidR="00C928CB" w:rsidRPr="00EC1FA9" w:rsidRDefault="00041A08" w:rsidP="00342C4A">
      <w:r w:rsidRPr="00EC1FA9">
        <w:t>We then calculated the relative risk (RR</w:t>
      </w:r>
      <w:r w:rsidRPr="00EC1FA9">
        <w:rPr>
          <w:vertAlign w:val="subscript"/>
        </w:rPr>
        <w:t>diff</w:t>
      </w:r>
      <w:r w:rsidRPr="00EC1FA9">
        <w:t xml:space="preserve">) for asthma </w:t>
      </w:r>
      <w:r w:rsidR="000F1D9F">
        <w:t xml:space="preserve">onset </w:t>
      </w:r>
      <w:r w:rsidRPr="00EC1FA9">
        <w:t>due to</w:t>
      </w:r>
      <w:r w:rsidR="000D4128">
        <w:t xml:space="preserve"> the</w:t>
      </w:r>
      <w:r w:rsidRPr="00EC1FA9">
        <w:t xml:space="preserve"> exposure difference between </w:t>
      </w:r>
      <w:r w:rsidR="000D4128">
        <w:t xml:space="preserve">the </w:t>
      </w:r>
      <w:r w:rsidRPr="00EC1FA9">
        <w:t>estimated exposure levels</w:t>
      </w:r>
      <w:r w:rsidR="000D4128">
        <w:t xml:space="preserve"> from the </w:t>
      </w:r>
      <w:r w:rsidR="000F1D9F">
        <w:t>LUR</w:t>
      </w:r>
      <w:r w:rsidR="000D4128">
        <w:t xml:space="preserve"> model</w:t>
      </w:r>
      <w:r w:rsidRPr="00EC1FA9">
        <w:t xml:space="preserve"> (NO</w:t>
      </w:r>
      <w:r w:rsidRPr="00EC1FA9">
        <w:rPr>
          <w:vertAlign w:val="subscript"/>
        </w:rPr>
        <w:t>2</w:t>
      </w:r>
      <w:r w:rsidRPr="00EC1FA9">
        <w:t xml:space="preserve"> concentration at the census block level) and</w:t>
      </w:r>
      <w:r w:rsidR="00D67421">
        <w:t xml:space="preserve"> </w:t>
      </w:r>
      <w:r w:rsidRPr="00EC1FA9">
        <w:t>no exposure (zero concentration</w:t>
      </w:r>
      <w:r w:rsidR="000533AB">
        <w:t xml:space="preserve"> for </w:t>
      </w:r>
      <w:r w:rsidR="000533AB" w:rsidRPr="00EC1FA9">
        <w:t>NO</w:t>
      </w:r>
      <w:r w:rsidR="000533AB" w:rsidRPr="00EC1FA9">
        <w:rPr>
          <w:vertAlign w:val="subscript"/>
        </w:rPr>
        <w:t>2</w:t>
      </w:r>
      <w:r w:rsidRPr="00EC1FA9">
        <w:t>)</w:t>
      </w:r>
      <w:r w:rsidR="0067108B">
        <w:t xml:space="preserve">, as shown in Equation </w:t>
      </w:r>
      <w:r w:rsidR="00E87518">
        <w:t>8</w:t>
      </w:r>
      <w:r w:rsidR="000533AB">
        <w:t>.</w:t>
      </w:r>
    </w:p>
    <w:p w14:paraId="4480EB4F" w14:textId="044EECE3" w:rsidR="00272195" w:rsidRPr="00EC1FA9" w:rsidRDefault="007F26A5" w:rsidP="00EC1FA9">
      <w:pPr>
        <w:keepNext/>
        <w:jc w:val="center"/>
        <w:rPr>
          <w:i/>
          <w:iCs/>
        </w:rPr>
      </w:pPr>
      <m:oMathPara>
        <m:oMath>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RR</m:t>
                      </m:r>
                    </m:e>
                  </m:d>
                </m:e>
              </m:func>
              <m:r>
                <w:rPr>
                  <w:rFonts w:ascii="Cambria Math" w:hAnsi="Cambria Math"/>
                </w:rPr>
                <m:t xml:space="preserve"> </m:t>
              </m:r>
              <m:sSub>
                <m:sSubPr>
                  <m:ctrlPr>
                    <w:rPr>
                      <w:rFonts w:ascii="Cambria Math" w:hAnsi="Cambria Math"/>
                      <w:i/>
                      <w:iCs/>
                    </w:rPr>
                  </m:ctrlPr>
                </m:sSubPr>
                <m:e>
                  <m:r>
                    <w:rPr>
                      <w:rFonts w:ascii="Cambria Math" w:hAnsi="Cambria Math"/>
                    </w:rPr>
                    <m:t>/ RR</m:t>
                  </m:r>
                </m:e>
                <m:sub>
                  <m:r>
                    <w:rPr>
                      <w:rFonts w:ascii="Cambria Math" w:hAnsi="Cambria Math"/>
                    </w:rPr>
                    <m:t>unit</m:t>
                  </m:r>
                </m:sub>
              </m:sSub>
              <m:r>
                <w:rPr>
                  <w:rFonts w:ascii="Cambria Math" w:hAnsi="Cambria Math"/>
                </w:rPr>
                <m:t xml:space="preserve"> * </m:t>
              </m:r>
              <m:sSub>
                <m:sSubPr>
                  <m:ctrlPr>
                    <w:rPr>
                      <w:rFonts w:ascii="Cambria Math" w:hAnsi="Cambria Math"/>
                      <w:i/>
                    </w:rPr>
                  </m:ctrlPr>
                </m:sSubPr>
                <m:e>
                  <m:r>
                    <w:rPr>
                      <w:rFonts w:ascii="Cambria Math" w:hAnsi="Cambria Math"/>
                    </w:rPr>
                    <m:t>Exposure</m:t>
                  </m:r>
                </m:e>
                <m:sub>
                  <m:r>
                    <w:rPr>
                      <w:rFonts w:ascii="Cambria Math" w:hAnsi="Cambria Math"/>
                    </w:rPr>
                    <m:t>c</m:t>
                  </m:r>
                </m:sub>
              </m:sSub>
              <m:r>
                <w:rPr>
                  <w:rFonts w:ascii="Cambria Math" w:hAnsi="Cambria Math"/>
                </w:rPr>
                <m:t>)</m:t>
              </m:r>
            </m:sup>
          </m:sSup>
        </m:oMath>
      </m:oMathPara>
    </w:p>
    <w:p w14:paraId="107DD463" w14:textId="69B416B3" w:rsidR="00D44198" w:rsidRPr="00EC1FA9" w:rsidRDefault="00D44198" w:rsidP="00956C0F">
      <w:pPr>
        <w:pStyle w:val="Caption"/>
        <w:jc w:val="center"/>
      </w:pPr>
      <w:r w:rsidRPr="00EC1FA9">
        <w:t xml:space="preserve">Equation </w:t>
      </w:r>
      <w:r w:rsidR="00E87518">
        <w:rPr>
          <w:noProof/>
        </w:rPr>
        <w:t>8</w:t>
      </w:r>
    </w:p>
    <w:p w14:paraId="64554D4C" w14:textId="70122A7C" w:rsidR="00313E70" w:rsidRPr="00EC1FA9" w:rsidRDefault="00313E70" w:rsidP="00680316">
      <w:r w:rsidRPr="00EC1FA9">
        <w:t>Where RR is the CRF and RR</w:t>
      </w:r>
      <w:r w:rsidRPr="00EC1FA9">
        <w:rPr>
          <w:vertAlign w:val="subscript"/>
        </w:rPr>
        <w:t>unit</w:t>
      </w:r>
      <w:r w:rsidRPr="00EC1FA9">
        <w:t xml:space="preserve"> is the exposure unit</w:t>
      </w:r>
      <w:r w:rsidR="004C2A7B" w:rsidRPr="00EC1FA9">
        <w:t xml:space="preserve"> (4 ug/m</w:t>
      </w:r>
      <w:r w:rsidR="004C2A7B" w:rsidRPr="00EC1FA9">
        <w:rPr>
          <w:vertAlign w:val="superscript"/>
        </w:rPr>
        <w:t>3</w:t>
      </w:r>
      <w:r w:rsidR="004C2A7B" w:rsidRPr="00EC1FA9">
        <w:t>)</w:t>
      </w:r>
      <w:r w:rsidRPr="00EC1FA9">
        <w:t xml:space="preserve"> for the CRF</w:t>
      </w:r>
      <w:r w:rsidR="008C1A31" w:rsidRPr="00EC1FA9">
        <w:t xml:space="preserve"> as extracted from</w:t>
      </w:r>
      <w:r w:rsidR="00C147C0" w:rsidRPr="00EC1FA9">
        <w:t xml:space="preserve"> </w:t>
      </w:r>
      <w:commentRangeStart w:id="73"/>
      <w:r w:rsidR="00C147C0" w:rsidRPr="00EC1FA9">
        <w:fldChar w:fldCharType="begin"/>
      </w:r>
      <w:r w:rsidR="00680316">
        <w:instrText xml:space="preserve"> ADDIN EN.CITE &lt;EndNote&gt;&lt;Cite AuthorYear="1"&gt;&lt;Author&gt;Khreis&lt;/Author&gt;&lt;Year&gt;2017&lt;/Year&gt;&lt;RecNum&gt;116&lt;/RecNum&gt;&lt;DisplayText&gt;Khreis et al. (2017)&lt;/DisplayText&gt;&lt;record&gt;&lt;rec-number&gt;116&lt;/rec-number&gt;&lt;foreign-keys&gt;&lt;key app="EN" db-id="sepddp20s9p0fsetespvfzwjv0d9tat2092f" timestamp="1553104556"&gt;116&lt;/key&gt;&lt;/foreign-keys&gt;&lt;ref-type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00C147C0" w:rsidRPr="00EC1FA9">
        <w:fldChar w:fldCharType="separate"/>
      </w:r>
      <w:r w:rsidR="0000470F">
        <w:rPr>
          <w:noProof/>
        </w:rPr>
        <w:t>Khreis et al. (2017)</w:t>
      </w:r>
      <w:r w:rsidR="00C147C0" w:rsidRPr="00EC1FA9">
        <w:fldChar w:fldCharType="end"/>
      </w:r>
      <w:commentRangeEnd w:id="73"/>
      <w:r w:rsidR="000F1D9F">
        <w:rPr>
          <w:rStyle w:val="CommentReference"/>
        </w:rPr>
        <w:commentReference w:id="73"/>
      </w:r>
      <w:r w:rsidRPr="00EC1FA9">
        <w:t xml:space="preserve">. The population attributable fraction (PAF) </w:t>
      </w:r>
      <w:r w:rsidR="008A1816">
        <w:t>was</w:t>
      </w:r>
      <w:r w:rsidRPr="00EC1FA9">
        <w:t xml:space="preserve"> then estimated</w:t>
      </w:r>
      <w:r w:rsidR="004C2A7B" w:rsidRPr="00EC1FA9">
        <w:t xml:space="preserve"> using </w:t>
      </w:r>
      <w:r w:rsidR="00E87518">
        <w:t>Equation 9</w:t>
      </w:r>
      <w:r w:rsidR="004C2A7B" w:rsidRPr="00EC1FA9">
        <w:t>:</w:t>
      </w:r>
      <w:r w:rsidRPr="00EC1FA9">
        <w:t xml:space="preserve"> </w:t>
      </w:r>
    </w:p>
    <w:p w14:paraId="32AD94B8" w14:textId="09CF1A0F" w:rsidR="00D44198" w:rsidRPr="00EC1FA9" w:rsidRDefault="007F26A5" w:rsidP="00EC1FA9">
      <w:pPr>
        <w:keepNext/>
        <w:jc w:val="center"/>
        <w:rPr>
          <w:i/>
          <w:iCs/>
        </w:rPr>
      </w:pPr>
      <m:oMathPara>
        <m:oMath>
          <m:sSub>
            <m:sSubPr>
              <m:ctrlPr>
                <w:rPr>
                  <w:rFonts w:ascii="Cambria Math" w:hAnsi="Cambria Math"/>
                  <w:i/>
                </w:rPr>
              </m:ctrlPr>
            </m:sSubPr>
            <m:e>
              <m:r>
                <w:rPr>
                  <w:rFonts w:ascii="Cambria Math" w:hAnsi="Cambria Math"/>
                </w:rPr>
                <m:t>PAF</m:t>
              </m:r>
            </m:e>
            <m:sub>
              <m:r>
                <w:rPr>
                  <w:rFonts w:ascii="Cambria Math" w:hAnsi="Cambria Math"/>
                </w:rPr>
                <m:t>c</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-1</m:t>
              </m:r>
            </m:e>
          </m:d>
          <m:r>
            <w:rPr>
              <w:rFonts w:ascii="Cambria Math" w:hAnsi="Cambria Math"/>
            </w:rPr>
            <m:t xml:space="preserve">/ </m:t>
          </m:r>
          <m:sSub>
            <m:sSubPr>
              <m:ctrlPr>
                <w:rPr>
                  <w:rFonts w:ascii="Cambria Math" w:hAnsi="Cambria Math"/>
                  <w:i/>
                  <w:iCs/>
                </w:rPr>
              </m:ctrlPr>
            </m:sSubPr>
            <m:e>
              <m:r>
                <w:rPr>
                  <w:rFonts w:ascii="Cambria Math" w:hAnsi="Cambria Math"/>
                </w:rPr>
                <m:t>RR</m:t>
              </m:r>
            </m:e>
            <m:sub>
              <m:r>
                <w:rPr>
                  <w:rFonts w:ascii="Cambria Math" w:hAnsi="Cambria Math"/>
                </w:rPr>
                <m:t>diff</m:t>
              </m:r>
            </m:sub>
          </m:sSub>
        </m:oMath>
      </m:oMathPara>
    </w:p>
    <w:p w14:paraId="7076DCCA" w14:textId="6927745C" w:rsidR="00D44198" w:rsidRPr="00EC1FA9" w:rsidRDefault="00D44198" w:rsidP="00956C0F">
      <w:pPr>
        <w:pStyle w:val="Caption"/>
        <w:jc w:val="center"/>
      </w:pPr>
      <w:r w:rsidRPr="00EC1FA9">
        <w:t xml:space="preserve">Equation </w:t>
      </w:r>
      <w:r w:rsidR="00E87518">
        <w:rPr>
          <w:noProof/>
        </w:rPr>
        <w:t>9</w:t>
      </w:r>
    </w:p>
    <w:p w14:paraId="77466C89" w14:textId="689E8EA8" w:rsidR="000533AB" w:rsidRDefault="00313E70" w:rsidP="00956C0F">
      <w:r w:rsidRPr="00EC1FA9">
        <w:t xml:space="preserve">The attributable number of asthma incident cases (AC) </w:t>
      </w:r>
      <w:r w:rsidR="008C1A31" w:rsidRPr="00EC1FA9">
        <w:t xml:space="preserve">was </w:t>
      </w:r>
      <w:r w:rsidRPr="00EC1FA9">
        <w:t xml:space="preserve">estimated by multiplying the PAF with the </w:t>
      </w:r>
      <w:r w:rsidR="00E95FDD">
        <w:t xml:space="preserve">total </w:t>
      </w:r>
      <w:r w:rsidRPr="00EC1FA9">
        <w:t>number of incident asthma cases at each census block</w:t>
      </w:r>
      <w:r w:rsidR="00A35BED">
        <w:t xml:space="preserve"> (</w:t>
      </w:r>
      <w:commentRangeStart w:id="74"/>
      <w:r w:rsidR="00A35BED">
        <w:t xml:space="preserve">Equation </w:t>
      </w:r>
      <w:commentRangeEnd w:id="74"/>
      <w:r w:rsidR="00A35BED">
        <w:rPr>
          <w:rStyle w:val="CommentReference"/>
        </w:rPr>
        <w:commentReference w:id="74"/>
      </w:r>
      <w:r w:rsidR="00A35BED">
        <w:t>7)</w:t>
      </w:r>
      <w:r w:rsidR="000533AB">
        <w:t xml:space="preserve">, as shown in Equation </w:t>
      </w:r>
      <w:r w:rsidR="00E87518">
        <w:t>10.</w:t>
      </w:r>
    </w:p>
    <w:p w14:paraId="35562514" w14:textId="444CE177" w:rsidR="000533AB" w:rsidRPr="00EC1FA9" w:rsidRDefault="007F26A5" w:rsidP="00956C0F">
      <w:pPr>
        <w:keepNext/>
        <w:jc w:val="center"/>
        <w:rPr>
          <w:i/>
          <w:iCs/>
        </w:rPr>
      </w:pPr>
      <m:oMathPara>
        <m:oMath>
          <m:sSub>
            <m:sSubPr>
              <m:ctrlPr>
                <w:rPr>
                  <w:rFonts w:ascii="Cambria Math" w:hAnsi="Cambria Math"/>
                  <w:i/>
                </w:rPr>
              </m:ctrlPr>
            </m:sSubPr>
            <m:e>
              <m:r>
                <w:rPr>
                  <w:rFonts w:ascii="Cambria Math" w:hAnsi="Cambria Math"/>
                </w:rPr>
                <m:t>AC</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PAF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Asthma incident cases</m:t>
              </m:r>
            </m:e>
            <m:sub>
              <m:r>
                <w:rPr>
                  <w:rFonts w:ascii="Cambria Math" w:hAnsi="Cambria Math"/>
                </w:rPr>
                <m:t>c</m:t>
              </m:r>
            </m:sub>
          </m:sSub>
        </m:oMath>
      </m:oMathPara>
    </w:p>
    <w:p w14:paraId="5857B9AA" w14:textId="086437B0" w:rsidR="000533AB" w:rsidRDefault="000533AB" w:rsidP="008A1816">
      <w:pPr>
        <w:pStyle w:val="Caption"/>
        <w:jc w:val="center"/>
      </w:pPr>
      <w:r w:rsidRPr="00EC1FA9">
        <w:t xml:space="preserve">Equation </w:t>
      </w:r>
      <w:r w:rsidR="00E87518">
        <w:t>10</w:t>
      </w:r>
    </w:p>
    <w:p w14:paraId="3C4E1846" w14:textId="5C54279F" w:rsidR="008901C8" w:rsidRDefault="00313E70" w:rsidP="00956C0F">
      <w:r w:rsidRPr="00EC1FA9">
        <w:t>The</w:t>
      </w:r>
      <w:r w:rsidR="00726708" w:rsidRPr="00EC1FA9">
        <w:t xml:space="preserve"> attributable </w:t>
      </w:r>
      <w:r w:rsidR="00E95FDD">
        <w:t xml:space="preserve">number of </w:t>
      </w:r>
      <w:r w:rsidR="00A35BED">
        <w:t xml:space="preserve">asthma incident </w:t>
      </w:r>
      <w:r w:rsidR="00726708" w:rsidRPr="00EC1FA9">
        <w:t xml:space="preserve">cases </w:t>
      </w:r>
      <w:r w:rsidR="00E87518">
        <w:t>for</w:t>
      </w:r>
      <w:r w:rsidR="00E95FDD" w:rsidRPr="00EC1FA9">
        <w:t xml:space="preserve"> </w:t>
      </w:r>
      <w:r w:rsidR="00EF024A" w:rsidRPr="00EC1FA9">
        <w:t xml:space="preserve">each census block </w:t>
      </w:r>
      <w:r w:rsidR="00A35BED">
        <w:t>was then</w:t>
      </w:r>
      <w:r w:rsidRPr="00EC1FA9">
        <w:t xml:space="preserve"> summed </w:t>
      </w:r>
      <w:r w:rsidR="00E95FDD">
        <w:t xml:space="preserve">across the </w:t>
      </w:r>
      <w:commentRangeStart w:id="75"/>
      <w:commentRangeStart w:id="76"/>
      <w:commentRangeStart w:id="77"/>
      <w:r w:rsidR="00E95FDD">
        <w:t>state</w:t>
      </w:r>
      <w:commentRangeEnd w:id="75"/>
      <w:r w:rsidR="00E95FDD">
        <w:rPr>
          <w:rStyle w:val="CommentReference"/>
        </w:rPr>
        <w:commentReference w:id="75"/>
      </w:r>
      <w:commentRangeEnd w:id="76"/>
      <w:r w:rsidR="00342C4A">
        <w:rPr>
          <w:rStyle w:val="CommentReference"/>
        </w:rPr>
        <w:commentReference w:id="76"/>
      </w:r>
      <w:commentRangeEnd w:id="77"/>
      <w:r w:rsidR="00A35BED">
        <w:rPr>
          <w:rStyle w:val="CommentReference"/>
        </w:rPr>
        <w:commentReference w:id="77"/>
      </w:r>
      <w:r w:rsidR="00E95FDD">
        <w:t xml:space="preserve">, and the entire country, </w:t>
      </w:r>
      <w:r w:rsidRPr="00EC1FA9">
        <w:t>to get the total AC</w:t>
      </w:r>
      <w:r w:rsidR="00E87518">
        <w:t>, as shown in Equation 11.</w:t>
      </w:r>
    </w:p>
    <w:p w14:paraId="733AD87D" w14:textId="56970492" w:rsidR="00E87518" w:rsidRPr="00EC1FA9" w:rsidRDefault="00E87518">
      <w:pPr>
        <w:keepNext/>
        <w:jc w:val="center"/>
        <w:rPr>
          <w:i/>
          <w:iCs/>
        </w:rPr>
      </w:pPr>
      <m:oMathPara>
        <m:oMath>
          <m:r>
            <w:rPr>
              <w:rFonts w:ascii="Cambria Math" w:hAnsi="Cambria Math"/>
            </w:rPr>
            <m:t>Total AC=</m:t>
          </m:r>
          <w:commentRangeStart w:id="78"/>
          <w:commentRangeStart w:id="79"/>
          <m:r>
            <w:rPr>
              <w:rFonts w:ascii="Cambria Math" w:hAnsi="Cambria Math"/>
            </w:rPr>
            <m:t>∑</m:t>
          </m:r>
          <w:commentRangeEnd w:id="78"/>
          <m:r>
            <m:rPr>
              <m:sty m:val="p"/>
            </m:rPr>
            <w:rPr>
              <w:rStyle w:val="CommentReference"/>
            </w:rPr>
            <w:commentReference w:id="78"/>
          </m:r>
          <w:commentRangeEnd w:id="79"/>
          <m:r>
            <m:rPr>
              <m:sty m:val="p"/>
            </m:rPr>
            <w:rPr>
              <w:rStyle w:val="CommentReference"/>
            </w:rPr>
            <w:commentReference w:id="79"/>
          </m:r>
          <m:sSub>
            <m:sSubPr>
              <m:ctrlPr>
                <w:rPr>
                  <w:rFonts w:ascii="Cambria Math" w:hAnsi="Cambria Math"/>
                  <w:i/>
                </w:rPr>
              </m:ctrlPr>
            </m:sSubPr>
            <m:e>
              <m:r>
                <w:rPr>
                  <w:rFonts w:ascii="Cambria Math" w:hAnsi="Cambria Math"/>
                </w:rPr>
                <m:t>AC</m:t>
              </m:r>
            </m:e>
            <m:sub>
              <m:r>
                <w:rPr>
                  <w:rFonts w:ascii="Cambria Math" w:hAnsi="Cambria Math"/>
                </w:rPr>
                <m:t>c, s</m:t>
              </m:r>
            </m:sub>
          </m:sSub>
        </m:oMath>
      </m:oMathPara>
    </w:p>
    <w:p w14:paraId="0F984198" w14:textId="2547CBA6" w:rsidR="00E87518" w:rsidRDefault="00E87518" w:rsidP="006648E0">
      <w:pPr>
        <w:pStyle w:val="Caption"/>
        <w:jc w:val="center"/>
      </w:pPr>
      <w:r w:rsidRPr="00EC1FA9">
        <w:t xml:space="preserve">Equation </w:t>
      </w:r>
      <w:r>
        <w:t>11</w:t>
      </w:r>
    </w:p>
    <w:p w14:paraId="1EDC28FA" w14:textId="77777777" w:rsidR="00891087" w:rsidRDefault="00891087" w:rsidP="00891087">
      <w:pPr>
        <w:sectPr w:rsidR="00891087" w:rsidSect="00944C5E">
          <w:type w:val="continuous"/>
          <w:pgSz w:w="11906" w:h="16838" w:code="9"/>
          <w:pgMar w:top="1440" w:right="1440" w:bottom="1440" w:left="1440" w:header="720" w:footer="720" w:gutter="0"/>
          <w:lnNumType w:countBy="1" w:restart="continuous"/>
          <w:cols w:space="720"/>
          <w:docGrid w:linePitch="360"/>
        </w:sectPr>
      </w:pPr>
    </w:p>
    <w:p w14:paraId="34B75231" w14:textId="248FB67A" w:rsidR="00C928CB" w:rsidRPr="00EC1FA9" w:rsidRDefault="00D16991" w:rsidP="004F11AE">
      <w:pPr>
        <w:rPr>
          <w:b/>
          <w:bCs/>
        </w:rPr>
      </w:pPr>
      <w:r w:rsidRPr="00EC1FA9">
        <w:rPr>
          <w:b/>
          <w:bCs/>
        </w:rPr>
        <w:t>Results</w:t>
      </w:r>
    </w:p>
    <w:p w14:paraId="2A1FAC80" w14:textId="2AAC5247" w:rsidR="008C1A31" w:rsidRPr="00EC1FA9" w:rsidRDefault="008C1A31" w:rsidP="004205F7">
      <w:pPr>
        <w:rPr>
          <w:i/>
          <w:iCs/>
        </w:rPr>
      </w:pPr>
      <w:r w:rsidRPr="00EC1FA9">
        <w:rPr>
          <w:i/>
          <w:iCs/>
        </w:rPr>
        <w:t>NO</w:t>
      </w:r>
      <w:r w:rsidRPr="00B706B7">
        <w:rPr>
          <w:i/>
          <w:iCs/>
          <w:vertAlign w:val="subscript"/>
        </w:rPr>
        <w:t>2</w:t>
      </w:r>
      <w:r w:rsidRPr="00EC1FA9">
        <w:rPr>
          <w:i/>
          <w:iCs/>
        </w:rPr>
        <w:t xml:space="preserve"> concentrations and trends </w:t>
      </w:r>
    </w:p>
    <w:p w14:paraId="3D372DC4" w14:textId="2B7403A2" w:rsidR="004577A5" w:rsidRDefault="004577A5">
      <w:r w:rsidRPr="00EC1FA9">
        <w:t>The mean (min-max) NO</w:t>
      </w:r>
      <w:r w:rsidRPr="00EC1FA9">
        <w:rPr>
          <w:vertAlign w:val="subscript"/>
        </w:rPr>
        <w:t xml:space="preserve">2 </w:t>
      </w:r>
      <w:r w:rsidRPr="00EC1FA9">
        <w:t>concentrations were 13.3 (1.5-58.3) ug/m</w:t>
      </w:r>
      <w:r w:rsidRPr="00EC1FA9">
        <w:rPr>
          <w:vertAlign w:val="superscript"/>
        </w:rPr>
        <w:t>3</w:t>
      </w:r>
      <w:r w:rsidR="00726708" w:rsidRPr="00EC1FA9">
        <w:rPr>
          <w:vertAlign w:val="superscript"/>
        </w:rPr>
        <w:t xml:space="preserve"> </w:t>
      </w:r>
      <w:r w:rsidR="00726708" w:rsidRPr="00EC1FA9">
        <w:t>(</w:t>
      </w:r>
      <w:commentRangeStart w:id="80"/>
      <w:r w:rsidR="00726708" w:rsidRPr="00EC1FA9">
        <w:fldChar w:fldCharType="begin"/>
      </w:r>
      <w:r w:rsidR="00726708" w:rsidRPr="00EC1FA9">
        <w:instrText xml:space="preserve"> REF _Ref9945253 \h  \* MERGEFORMAT </w:instrText>
      </w:r>
      <w:r w:rsidR="00726708" w:rsidRPr="00EC1FA9">
        <w:fldChar w:fldCharType="separate"/>
      </w:r>
      <w:r w:rsidR="00220191">
        <w:rPr>
          <w:b/>
          <w:bCs/>
        </w:rPr>
        <w:t>Error! Reference source not found.</w:t>
      </w:r>
      <w:r w:rsidR="00726708" w:rsidRPr="00EC1FA9">
        <w:fldChar w:fldCharType="end"/>
      </w:r>
      <w:commentRangeEnd w:id="80"/>
      <w:r w:rsidR="001F4CCA">
        <w:rPr>
          <w:rStyle w:val="CommentReference"/>
        </w:rPr>
        <w:commentReference w:id="80"/>
      </w:r>
      <w:r w:rsidR="00726708" w:rsidRPr="00EC1FA9">
        <w:t>)</w:t>
      </w:r>
      <w:r w:rsidRPr="00EC1FA9">
        <w:t>. By living location, the mean NO</w:t>
      </w:r>
      <w:r w:rsidRPr="00EC1FA9">
        <w:rPr>
          <w:vertAlign w:val="subscript"/>
        </w:rPr>
        <w:t>2</w:t>
      </w:r>
      <w:r w:rsidRPr="00EC1FA9">
        <w:t xml:space="preserve"> concentration was highest </w:t>
      </w:r>
      <w:r w:rsidR="00B54516">
        <w:t>in</w:t>
      </w:r>
      <w:r w:rsidR="00B54516" w:rsidRPr="00EC1FA9">
        <w:t xml:space="preserve"> </w:t>
      </w:r>
      <w:r w:rsidR="00BC7C6F" w:rsidRPr="00EC1FA9">
        <w:t xml:space="preserve">urbanized areas </w:t>
      </w:r>
      <w:r w:rsidRPr="00EC1FA9">
        <w:t>(</w:t>
      </w:r>
      <w:r w:rsidR="00BC7C6F" w:rsidRPr="00EC1FA9">
        <w:t>18.4 ug/m</w:t>
      </w:r>
      <w:r w:rsidR="00BC7C6F" w:rsidRPr="00EC1FA9">
        <w:rPr>
          <w:vertAlign w:val="superscript"/>
        </w:rPr>
        <w:t>3</w:t>
      </w:r>
      <w:r w:rsidRPr="00EC1FA9">
        <w:t>)</w:t>
      </w:r>
      <w:r w:rsidR="00726708" w:rsidRPr="00EC1FA9">
        <w:t xml:space="preserve"> (</w:t>
      </w:r>
      <w:r w:rsidR="00726708" w:rsidRPr="00EC1FA9">
        <w:fldChar w:fldCharType="begin"/>
      </w:r>
      <w:r w:rsidR="00726708" w:rsidRPr="00EC1FA9">
        <w:instrText xml:space="preserve"> REF _Ref9945324 \h  \* MERGEFORMAT </w:instrText>
      </w:r>
      <w:r w:rsidR="00726708" w:rsidRPr="00EC1FA9">
        <w:fldChar w:fldCharType="separate"/>
      </w:r>
      <w:r w:rsidR="00220191" w:rsidRPr="00EC1FA9">
        <w:t>Figure S</w:t>
      </w:r>
      <w:r w:rsidR="00220191">
        <w:t>1</w:t>
      </w:r>
      <w:r w:rsidR="00726708" w:rsidRPr="00EC1FA9">
        <w:fldChar w:fldCharType="end"/>
      </w:r>
      <w:r w:rsidR="00726708" w:rsidRPr="00EC1FA9">
        <w:t>)</w:t>
      </w:r>
      <w:r w:rsidRPr="00EC1FA9">
        <w:t>, while</w:t>
      </w:r>
      <w:r w:rsidR="006648E0">
        <w:t xml:space="preserve"> the</w:t>
      </w:r>
      <w:r w:rsidRPr="00EC1FA9">
        <w:t xml:space="preserve"> mean NO</w:t>
      </w:r>
      <w:r w:rsidRPr="00EC1FA9">
        <w:rPr>
          <w:vertAlign w:val="subscript"/>
        </w:rPr>
        <w:t>2</w:t>
      </w:r>
      <w:r w:rsidRPr="00EC1FA9">
        <w:t xml:space="preserve"> concentration was highest among </w:t>
      </w:r>
      <w:r w:rsidR="00B54516">
        <w:t xml:space="preserve">the highest </w:t>
      </w:r>
      <w:r w:rsidR="00BC7C6F" w:rsidRPr="00EC1FA9">
        <w:t xml:space="preserve">median </w:t>
      </w:r>
      <w:r w:rsidR="006F3212">
        <w:t xml:space="preserve">household </w:t>
      </w:r>
      <w:r w:rsidR="00BC7C6F" w:rsidRPr="00EC1FA9">
        <w:t xml:space="preserve">income group of </w:t>
      </w:r>
      <w:r w:rsidR="00BC7C6F" w:rsidRPr="00EC1FA9">
        <w:rPr>
          <w:rFonts w:cstheme="minorHAnsi"/>
        </w:rPr>
        <w:t>≥$75,000 (16.5 ug/m</w:t>
      </w:r>
      <w:r w:rsidR="00BC7C6F" w:rsidRPr="00EC1FA9">
        <w:rPr>
          <w:rFonts w:cstheme="minorHAnsi"/>
          <w:vertAlign w:val="superscript"/>
        </w:rPr>
        <w:t>3</w:t>
      </w:r>
      <w:r w:rsidR="00BC7C6F" w:rsidRPr="00EC1FA9">
        <w:t>)</w:t>
      </w:r>
      <w:r w:rsidR="00726708" w:rsidRPr="00EC1FA9">
        <w:t xml:space="preserve"> </w:t>
      </w:r>
      <w:r w:rsidR="00B24D30">
        <w:t xml:space="preserve">followed by the lowest median </w:t>
      </w:r>
      <w:r w:rsidR="006F3212">
        <w:t xml:space="preserve">household </w:t>
      </w:r>
      <w:r w:rsidR="00B24D30">
        <w:t xml:space="preserve">income group </w:t>
      </w:r>
      <w:r w:rsidR="00A22EBB">
        <w:t xml:space="preserve">of </w:t>
      </w:r>
      <w:r w:rsidR="00A22EBB" w:rsidRPr="00A22EBB">
        <w:lastRenderedPageBreak/>
        <w:t>&lt;$20,000</w:t>
      </w:r>
      <w:r w:rsidR="00A22EBB">
        <w:t xml:space="preserve"> </w:t>
      </w:r>
      <w:r w:rsidR="00B24D30">
        <w:t>(</w:t>
      </w:r>
      <w:r w:rsidR="00B24D30" w:rsidRPr="00EC1FA9">
        <w:rPr>
          <w:rFonts w:cstheme="minorHAnsi"/>
        </w:rPr>
        <w:t>16.5 ug/m</w:t>
      </w:r>
      <w:r w:rsidR="00B24D30" w:rsidRPr="00EC1FA9">
        <w:rPr>
          <w:rFonts w:cstheme="minorHAnsi"/>
          <w:vertAlign w:val="superscript"/>
        </w:rPr>
        <w:t>3</w:t>
      </w:r>
      <w:r w:rsidR="00B24D30">
        <w:t xml:space="preserve">) </w:t>
      </w:r>
      <w:r w:rsidR="00726708" w:rsidRPr="00EC1FA9">
        <w:t>(</w:t>
      </w:r>
      <w:r w:rsidR="00726708" w:rsidRPr="00EC1FA9">
        <w:fldChar w:fldCharType="begin"/>
      </w:r>
      <w:r w:rsidR="00726708" w:rsidRPr="00EC1FA9">
        <w:instrText xml:space="preserve"> REF _Ref10114569 \h  \* MERGEFORMAT </w:instrText>
      </w:r>
      <w:r w:rsidR="00726708" w:rsidRPr="00EC1FA9">
        <w:fldChar w:fldCharType="separate"/>
      </w:r>
      <w:r w:rsidR="00220191" w:rsidRPr="00EC1FA9">
        <w:t>Figure S</w:t>
      </w:r>
      <w:r w:rsidR="00220191">
        <w:t>2</w:t>
      </w:r>
      <w:r w:rsidR="00726708" w:rsidRPr="00EC1FA9">
        <w:fldChar w:fldCharType="end"/>
      </w:r>
      <w:r w:rsidR="00726708" w:rsidRPr="00EC1FA9">
        <w:t>)</w:t>
      </w:r>
      <w:r w:rsidR="00EF024A" w:rsidRPr="00EC1FA9">
        <w:t>. When stratifying NO</w:t>
      </w:r>
      <w:r w:rsidR="00EF024A" w:rsidRPr="00EC1FA9">
        <w:rPr>
          <w:vertAlign w:val="subscript"/>
        </w:rPr>
        <w:t xml:space="preserve">2 </w:t>
      </w:r>
      <w:r w:rsidR="00EF024A" w:rsidRPr="00EC1FA9">
        <w:t xml:space="preserve">concentrations </w:t>
      </w:r>
      <w:r w:rsidR="001E3F3E">
        <w:t>by</w:t>
      </w:r>
      <w:r w:rsidR="001E3F3E" w:rsidRPr="00EC1FA9">
        <w:t xml:space="preserve"> </w:t>
      </w:r>
      <w:r w:rsidR="00EF024A" w:rsidRPr="00EC1FA9">
        <w:t>median</w:t>
      </w:r>
      <w:r w:rsidR="006F3212">
        <w:t xml:space="preserve"> household </w:t>
      </w:r>
      <w:r w:rsidR="00EF024A" w:rsidRPr="00EC1FA9">
        <w:t xml:space="preserve">income groups </w:t>
      </w:r>
      <w:r w:rsidR="001E3F3E">
        <w:t>but separately for each</w:t>
      </w:r>
      <w:r w:rsidR="001E3F3E" w:rsidRPr="00EC1FA9">
        <w:t xml:space="preserve"> </w:t>
      </w:r>
      <w:r w:rsidR="00EF024A" w:rsidRPr="00EC1FA9">
        <w:t xml:space="preserve">living location, rural areas had an increasing </w:t>
      </w:r>
      <w:r w:rsidR="00726708" w:rsidRPr="00EC1FA9">
        <w:t xml:space="preserve">average concentration as income increased, urban clusters has a decreasing average concentration as income increased </w:t>
      </w:r>
      <w:r w:rsidR="00A53D66">
        <w:t>while</w:t>
      </w:r>
      <w:r w:rsidR="00A53D66" w:rsidRPr="00EC1FA9">
        <w:t xml:space="preserve"> </w:t>
      </w:r>
      <w:r w:rsidR="00726708" w:rsidRPr="00EC1FA9">
        <w:t>urban</w:t>
      </w:r>
      <w:r w:rsidR="00A53D66">
        <w:t>ized</w:t>
      </w:r>
      <w:r w:rsidR="00726708" w:rsidRPr="00EC1FA9">
        <w:t xml:space="preserve"> areas showed a U</w:t>
      </w:r>
      <w:r w:rsidR="00A53D66">
        <w:t>-</w:t>
      </w:r>
      <w:r w:rsidR="00726708" w:rsidRPr="00EC1FA9">
        <w:t>shaped trend (</w:t>
      </w:r>
      <w:r w:rsidR="00726708" w:rsidRPr="00EC1FA9">
        <w:fldChar w:fldCharType="begin"/>
      </w:r>
      <w:r w:rsidR="00726708" w:rsidRPr="00EC1FA9">
        <w:instrText xml:space="preserve"> REF _Ref10114587 \h  \* MERGEFORMAT </w:instrText>
      </w:r>
      <w:r w:rsidR="00726708" w:rsidRPr="00EC1FA9">
        <w:fldChar w:fldCharType="separate"/>
      </w:r>
      <w:r w:rsidR="00220191" w:rsidRPr="00EC1FA9">
        <w:t>Figure S</w:t>
      </w:r>
      <w:r w:rsidR="00220191">
        <w:t>3</w:t>
      </w:r>
      <w:r w:rsidR="00726708" w:rsidRPr="00EC1FA9">
        <w:fldChar w:fldCharType="end"/>
      </w:r>
      <w:r w:rsidR="00726708" w:rsidRPr="00EC1FA9">
        <w:t xml:space="preserve"> and </w:t>
      </w:r>
      <w:r w:rsidR="00726708" w:rsidRPr="00EC1FA9">
        <w:fldChar w:fldCharType="begin"/>
      </w:r>
      <w:r w:rsidR="00726708" w:rsidRPr="00EC1FA9">
        <w:instrText xml:space="preserve"> REF _Ref9945327 \h  \* MERGEFORMAT </w:instrText>
      </w:r>
      <w:r w:rsidR="00726708" w:rsidRPr="00EC1FA9">
        <w:fldChar w:fldCharType="separate"/>
      </w:r>
      <w:r w:rsidR="00220191" w:rsidRPr="00EC1FA9">
        <w:t>Figure S</w:t>
      </w:r>
      <w:r w:rsidR="00220191">
        <w:t>4</w:t>
      </w:r>
      <w:r w:rsidR="00726708" w:rsidRPr="00EC1FA9">
        <w:fldChar w:fldCharType="end"/>
      </w:r>
      <w:r w:rsidR="00726708" w:rsidRPr="00EC1FA9">
        <w:t>)</w:t>
      </w:r>
      <w:proofErr w:type="gramStart"/>
      <w:r w:rsidR="00726708" w:rsidRPr="00EC1FA9">
        <w:t>.</w:t>
      </w:r>
      <w:proofErr w:type="gramEnd"/>
      <w:r w:rsidR="00726708" w:rsidRPr="00EC1FA9">
        <w:t xml:space="preserve"> </w:t>
      </w:r>
      <w:r w:rsidRPr="00EC1FA9">
        <w:t xml:space="preserve">South Dakota had the lowest </w:t>
      </w:r>
      <w:r w:rsidR="00BC7C6F" w:rsidRPr="00EC1FA9">
        <w:t xml:space="preserve">mean </w:t>
      </w:r>
      <w:r w:rsidRPr="00EC1FA9">
        <w:t>NO</w:t>
      </w:r>
      <w:r w:rsidRPr="00EC1FA9">
        <w:rPr>
          <w:vertAlign w:val="subscript"/>
        </w:rPr>
        <w:t xml:space="preserve">2 </w:t>
      </w:r>
      <w:r w:rsidRPr="00EC1FA9">
        <w:t>concentration (</w:t>
      </w:r>
      <w:r w:rsidR="00BC7C6F" w:rsidRPr="00EC1FA9">
        <w:t>5.2 ug/m</w:t>
      </w:r>
      <w:r w:rsidR="00BC7C6F" w:rsidRPr="00EC1FA9">
        <w:rPr>
          <w:vertAlign w:val="superscript"/>
        </w:rPr>
        <w:t>3</w:t>
      </w:r>
      <w:r w:rsidRPr="00EC1FA9">
        <w:t>), while the District of Columbia had the highest (</w:t>
      </w:r>
      <w:r w:rsidR="00BC7C6F" w:rsidRPr="00EC1FA9">
        <w:t>26.3 ug/m</w:t>
      </w:r>
      <w:r w:rsidR="00BC7C6F" w:rsidRPr="00EC1FA9">
        <w:rPr>
          <w:vertAlign w:val="superscript"/>
        </w:rPr>
        <w:t>3</w:t>
      </w:r>
      <w:r w:rsidRPr="00EC1FA9">
        <w:t>) (</w:t>
      </w:r>
      <w:r w:rsidR="004C18C9" w:rsidRPr="00EC1FA9">
        <w:fldChar w:fldCharType="begin"/>
      </w:r>
      <w:r w:rsidR="004C18C9" w:rsidRPr="00EC1FA9">
        <w:instrText xml:space="preserve"> REF _Ref9945401 \h  \* MERGEFORMAT </w:instrText>
      </w:r>
      <w:r w:rsidR="004C18C9" w:rsidRPr="00EC1FA9">
        <w:fldChar w:fldCharType="separate"/>
      </w:r>
      <w:r w:rsidR="00220191" w:rsidRPr="00EC1FA9">
        <w:t>Table S</w:t>
      </w:r>
      <w:r w:rsidR="00220191">
        <w:t>1</w:t>
      </w:r>
      <w:r w:rsidR="004C18C9" w:rsidRPr="00EC1FA9">
        <w:fldChar w:fldCharType="end"/>
      </w:r>
      <w:r w:rsidR="004C18C9" w:rsidRPr="00EC1FA9">
        <w:t xml:space="preserve"> </w:t>
      </w:r>
      <w:r w:rsidRPr="00EC1FA9">
        <w:t>and</w:t>
      </w:r>
      <w:r w:rsidR="008901C8" w:rsidRPr="00EC1FA9">
        <w:t xml:space="preserve"> </w:t>
      </w:r>
      <w:r w:rsidR="004C18C9" w:rsidRPr="00EC1FA9">
        <w:fldChar w:fldCharType="begin"/>
      </w:r>
      <w:r w:rsidR="004C18C9" w:rsidRPr="00EC1FA9">
        <w:instrText xml:space="preserve"> REF _Ref9945474 \h  \* MERGEFORMAT </w:instrText>
      </w:r>
      <w:r w:rsidR="004C18C9" w:rsidRPr="00EC1FA9">
        <w:fldChar w:fldCharType="separate"/>
      </w:r>
      <w:r w:rsidR="00220191" w:rsidRPr="00EC1FA9">
        <w:t>Figure S</w:t>
      </w:r>
      <w:r w:rsidR="00220191">
        <w:t>5</w:t>
      </w:r>
      <w:r w:rsidR="004C18C9" w:rsidRPr="00EC1FA9">
        <w:fldChar w:fldCharType="end"/>
      </w:r>
      <w:r w:rsidRPr="00EC1FA9">
        <w:t xml:space="preserve">). </w:t>
      </w:r>
      <w:r w:rsidR="00425892" w:rsidRPr="00EC1FA9">
        <w:fldChar w:fldCharType="begin"/>
      </w:r>
      <w:r w:rsidR="00425892" w:rsidRPr="00EC1FA9">
        <w:instrText xml:space="preserve"> REF _Ref9945489 \h  \* MERGEFORMAT </w:instrText>
      </w:r>
      <w:r w:rsidR="00425892" w:rsidRPr="00EC1FA9">
        <w:fldChar w:fldCharType="separate"/>
      </w:r>
      <w:r w:rsidR="00220191" w:rsidRPr="00EC1FA9">
        <w:t>Figure S</w:t>
      </w:r>
      <w:r w:rsidR="00220191">
        <w:t>6</w:t>
      </w:r>
      <w:r w:rsidR="00425892" w:rsidRPr="00EC1FA9">
        <w:fldChar w:fldCharType="end"/>
      </w:r>
      <w:r w:rsidR="00425892" w:rsidRPr="00EC1FA9">
        <w:t xml:space="preserve"> and </w:t>
      </w:r>
      <w:r w:rsidR="00425892" w:rsidRPr="00EC1FA9">
        <w:fldChar w:fldCharType="begin"/>
      </w:r>
      <w:r w:rsidR="00425892" w:rsidRPr="00EC1FA9">
        <w:instrText xml:space="preserve"> REF _Ref9945491 \h  \* MERGEFORMAT </w:instrText>
      </w:r>
      <w:r w:rsidR="00425892" w:rsidRPr="00EC1FA9">
        <w:fldChar w:fldCharType="separate"/>
      </w:r>
      <w:r w:rsidR="00220191" w:rsidRPr="00EC1FA9">
        <w:t>Figure S</w:t>
      </w:r>
      <w:r w:rsidR="00220191">
        <w:t>7</w:t>
      </w:r>
      <w:r w:rsidR="00425892" w:rsidRPr="00EC1FA9">
        <w:fldChar w:fldCharType="end"/>
      </w:r>
      <w:r w:rsidR="00425892" w:rsidRPr="00EC1FA9">
        <w:t xml:space="preserve"> </w:t>
      </w:r>
      <w:r w:rsidR="008901C8" w:rsidRPr="00EC1FA9">
        <w:t>demonstrate</w:t>
      </w:r>
      <w:r w:rsidR="006E05B9">
        <w:t xml:space="preserve"> </w:t>
      </w:r>
      <w:r w:rsidRPr="00EC1FA9">
        <w:t>NO</w:t>
      </w:r>
      <w:r w:rsidRPr="00EC1FA9">
        <w:rPr>
          <w:vertAlign w:val="subscript"/>
        </w:rPr>
        <w:t>2</w:t>
      </w:r>
      <w:r w:rsidRPr="00EC1FA9">
        <w:t xml:space="preserve"> concentrations across median household income</w:t>
      </w:r>
      <w:r w:rsidR="00B50F1B">
        <w:t xml:space="preserve"> and </w:t>
      </w:r>
      <w:r w:rsidR="00B50F1B" w:rsidRPr="00EC1FA9">
        <w:t>living locatio</w:t>
      </w:r>
      <w:r w:rsidR="00B50F1B">
        <w:t xml:space="preserve">n, separately </w:t>
      </w:r>
      <w:r w:rsidRPr="00EC1FA9">
        <w:t>for each state.</w:t>
      </w:r>
    </w:p>
    <w:p w14:paraId="129DE3E8" w14:textId="6A78D79F" w:rsidR="00FF7388" w:rsidRPr="00886861" w:rsidRDefault="00FF7388" w:rsidP="00FF7388">
      <w:pPr>
        <w:pStyle w:val="Caption"/>
        <w:keepNext/>
        <w:rPr>
          <w:sz w:val="20"/>
        </w:rPr>
      </w:pPr>
      <w:r w:rsidRPr="00886861">
        <w:rPr>
          <w:sz w:val="20"/>
        </w:rPr>
        <w:t xml:space="preserve">Table </w:t>
      </w:r>
      <w:r w:rsidRPr="00886861">
        <w:rPr>
          <w:noProof/>
          <w:sz w:val="20"/>
        </w:rPr>
        <w:fldChar w:fldCharType="begin"/>
      </w:r>
      <w:r w:rsidRPr="00886861">
        <w:rPr>
          <w:noProof/>
          <w:sz w:val="20"/>
        </w:rPr>
        <w:instrText xml:space="preserve"> SEQ Table \* ARABIC </w:instrText>
      </w:r>
      <w:r w:rsidRPr="00886861">
        <w:rPr>
          <w:noProof/>
          <w:sz w:val="20"/>
        </w:rPr>
        <w:fldChar w:fldCharType="separate"/>
      </w:r>
      <w:r w:rsidR="00220191">
        <w:rPr>
          <w:noProof/>
          <w:sz w:val="20"/>
        </w:rPr>
        <w:t>2</w:t>
      </w:r>
      <w:r w:rsidRPr="00886861">
        <w:rPr>
          <w:noProof/>
          <w:sz w:val="20"/>
        </w:rPr>
        <w:fldChar w:fldCharType="end"/>
      </w:r>
      <w:r w:rsidRPr="00886861">
        <w:rPr>
          <w:sz w:val="20"/>
        </w:rPr>
        <w:t>: NO</w:t>
      </w:r>
      <w:r w:rsidRPr="00886861">
        <w:rPr>
          <w:sz w:val="20"/>
          <w:vertAlign w:val="subscript"/>
        </w:rPr>
        <w:t>2</w:t>
      </w:r>
      <w:r w:rsidRPr="00886861">
        <w:rPr>
          <w:sz w:val="20"/>
        </w:rPr>
        <w:t xml:space="preserve"> concentration</w:t>
      </w:r>
      <w:r w:rsidR="00886861">
        <w:rPr>
          <w:sz w:val="20"/>
        </w:rPr>
        <w:t>s</w:t>
      </w:r>
      <w:r w:rsidRPr="00886861">
        <w:rPr>
          <w:sz w:val="20"/>
        </w:rPr>
        <w:t xml:space="preserve"> (ug/m</w:t>
      </w:r>
      <w:r w:rsidRPr="00886861">
        <w:rPr>
          <w:sz w:val="20"/>
          <w:vertAlign w:val="superscript"/>
        </w:rPr>
        <w:t>3</w:t>
      </w:r>
      <w:r w:rsidRPr="00886861">
        <w:rPr>
          <w:sz w:val="20"/>
        </w:rPr>
        <w:t>) by strata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2601"/>
        <w:gridCol w:w="951"/>
        <w:gridCol w:w="605"/>
        <w:gridCol w:w="729"/>
        <w:gridCol w:w="918"/>
        <w:gridCol w:w="607"/>
        <w:gridCol w:w="618"/>
      </w:tblGrid>
      <w:tr w:rsidR="00FF7388" w:rsidRPr="00EC1FA9" w14:paraId="442EC959" w14:textId="77777777" w:rsidTr="00B1677F">
        <w:trPr>
          <w:trHeight w:val="118"/>
        </w:trPr>
        <w:tc>
          <w:tcPr>
            <w:tcW w:w="1104" w:type="pct"/>
            <w:shd w:val="clear" w:color="auto" w:fill="auto"/>
            <w:vAlign w:val="center"/>
            <w:hideMark/>
          </w:tcPr>
          <w:p w14:paraId="4E3CFF77" w14:textId="77777777" w:rsidR="00FF7388" w:rsidRPr="00EC1FA9" w:rsidRDefault="00FF7388" w:rsidP="00B1677F">
            <w:pPr>
              <w:spacing w:after="0" w:line="240" w:lineRule="auto"/>
              <w:rPr>
                <w:rFonts w:ascii="Times New Roman" w:eastAsia="Times New Roman" w:hAnsi="Times New Roman" w:cs="Times New Roman"/>
                <w:sz w:val="24"/>
                <w:szCs w:val="24"/>
              </w:rPr>
            </w:pPr>
          </w:p>
        </w:tc>
        <w:tc>
          <w:tcPr>
            <w:tcW w:w="1444" w:type="pct"/>
            <w:shd w:val="clear" w:color="auto" w:fill="auto"/>
            <w:vAlign w:val="center"/>
            <w:hideMark/>
          </w:tcPr>
          <w:p w14:paraId="15215D50" w14:textId="77777777" w:rsidR="00FF7388" w:rsidRPr="00EC1FA9" w:rsidRDefault="00FF7388" w:rsidP="00B1677F">
            <w:pPr>
              <w:spacing w:after="0" w:line="240" w:lineRule="auto"/>
              <w:rPr>
                <w:rFonts w:ascii="Times New Roman" w:eastAsia="Times New Roman" w:hAnsi="Times New Roman" w:cs="Times New Roman"/>
                <w:sz w:val="20"/>
                <w:szCs w:val="20"/>
              </w:rPr>
            </w:pPr>
          </w:p>
        </w:tc>
        <w:tc>
          <w:tcPr>
            <w:tcW w:w="529" w:type="pct"/>
            <w:shd w:val="clear" w:color="auto" w:fill="auto"/>
            <w:vAlign w:val="center"/>
            <w:hideMark/>
          </w:tcPr>
          <w:p w14:paraId="3C057AD0"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Mean</w:t>
            </w:r>
          </w:p>
        </w:tc>
        <w:tc>
          <w:tcPr>
            <w:tcW w:w="337" w:type="pct"/>
            <w:shd w:val="clear" w:color="auto" w:fill="auto"/>
            <w:vAlign w:val="center"/>
            <w:hideMark/>
          </w:tcPr>
          <w:p w14:paraId="3945529B"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Min</w:t>
            </w:r>
          </w:p>
        </w:tc>
        <w:tc>
          <w:tcPr>
            <w:tcW w:w="406" w:type="pct"/>
            <w:shd w:val="clear" w:color="auto" w:fill="auto"/>
            <w:vAlign w:val="center"/>
            <w:hideMark/>
          </w:tcPr>
          <w:p w14:paraId="337EE45E"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25%</w:t>
            </w:r>
          </w:p>
        </w:tc>
        <w:tc>
          <w:tcPr>
            <w:tcW w:w="506" w:type="pct"/>
            <w:shd w:val="clear" w:color="auto" w:fill="auto"/>
            <w:vAlign w:val="center"/>
            <w:hideMark/>
          </w:tcPr>
          <w:p w14:paraId="260BBEBF"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Median</w:t>
            </w:r>
          </w:p>
        </w:tc>
        <w:tc>
          <w:tcPr>
            <w:tcW w:w="335" w:type="pct"/>
            <w:shd w:val="clear" w:color="auto" w:fill="auto"/>
            <w:vAlign w:val="center"/>
            <w:hideMark/>
          </w:tcPr>
          <w:p w14:paraId="2BA15BA3"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75%</w:t>
            </w:r>
          </w:p>
        </w:tc>
        <w:tc>
          <w:tcPr>
            <w:tcW w:w="339" w:type="pct"/>
            <w:shd w:val="clear" w:color="auto" w:fill="auto"/>
            <w:vAlign w:val="center"/>
            <w:hideMark/>
          </w:tcPr>
          <w:p w14:paraId="6845432B"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Max</w:t>
            </w:r>
          </w:p>
        </w:tc>
      </w:tr>
      <w:tr w:rsidR="00FF7388" w:rsidRPr="00EC1FA9" w14:paraId="75874307" w14:textId="77777777" w:rsidTr="00B1677F">
        <w:trPr>
          <w:trHeight w:val="118"/>
        </w:trPr>
        <w:tc>
          <w:tcPr>
            <w:tcW w:w="1104" w:type="pct"/>
            <w:shd w:val="clear" w:color="auto" w:fill="auto"/>
            <w:vAlign w:val="center"/>
            <w:hideMark/>
          </w:tcPr>
          <w:p w14:paraId="51EF376B"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Total</w:t>
            </w:r>
          </w:p>
        </w:tc>
        <w:tc>
          <w:tcPr>
            <w:tcW w:w="1444" w:type="pct"/>
            <w:shd w:val="clear" w:color="auto" w:fill="auto"/>
            <w:vAlign w:val="center"/>
            <w:hideMark/>
          </w:tcPr>
          <w:p w14:paraId="612DE6C6" w14:textId="77777777" w:rsidR="00FF7388" w:rsidRPr="00EC1FA9" w:rsidRDefault="00FF7388" w:rsidP="00B1677F">
            <w:pPr>
              <w:spacing w:after="0" w:line="240" w:lineRule="auto"/>
              <w:rPr>
                <w:rFonts w:ascii="Calibri" w:eastAsia="Times New Roman" w:hAnsi="Calibri" w:cs="Calibri"/>
                <w:b/>
                <w:bCs/>
                <w:color w:val="000000"/>
              </w:rPr>
            </w:pPr>
          </w:p>
        </w:tc>
        <w:tc>
          <w:tcPr>
            <w:tcW w:w="529" w:type="pct"/>
            <w:shd w:val="clear" w:color="auto" w:fill="auto"/>
            <w:vAlign w:val="center"/>
            <w:hideMark/>
          </w:tcPr>
          <w:p w14:paraId="38FB3124"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17990B8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655CA8B0"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7.9</w:t>
            </w:r>
          </w:p>
        </w:tc>
        <w:tc>
          <w:tcPr>
            <w:tcW w:w="506" w:type="pct"/>
            <w:shd w:val="clear" w:color="auto" w:fill="auto"/>
            <w:vAlign w:val="center"/>
            <w:hideMark/>
          </w:tcPr>
          <w:p w14:paraId="2EC055E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11.4</w:t>
            </w:r>
          </w:p>
        </w:tc>
        <w:tc>
          <w:tcPr>
            <w:tcW w:w="335" w:type="pct"/>
            <w:shd w:val="clear" w:color="auto" w:fill="auto"/>
            <w:vAlign w:val="center"/>
            <w:hideMark/>
          </w:tcPr>
          <w:p w14:paraId="23AD7E2E"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16.6</w:t>
            </w:r>
          </w:p>
        </w:tc>
        <w:tc>
          <w:tcPr>
            <w:tcW w:w="339" w:type="pct"/>
            <w:shd w:val="clear" w:color="auto" w:fill="auto"/>
            <w:vAlign w:val="center"/>
            <w:hideMark/>
          </w:tcPr>
          <w:p w14:paraId="51CE61B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FF7388" w:rsidRPr="00EC1FA9" w14:paraId="3C9CD3D0" w14:textId="77777777" w:rsidTr="00B1677F">
        <w:trPr>
          <w:trHeight w:val="118"/>
        </w:trPr>
        <w:tc>
          <w:tcPr>
            <w:tcW w:w="1104" w:type="pct"/>
            <w:vMerge w:val="restart"/>
            <w:shd w:val="clear" w:color="auto" w:fill="auto"/>
            <w:vAlign w:val="center"/>
            <w:hideMark/>
          </w:tcPr>
          <w:p w14:paraId="6123616C"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living location</w:t>
            </w:r>
          </w:p>
        </w:tc>
        <w:tc>
          <w:tcPr>
            <w:tcW w:w="1444" w:type="pct"/>
            <w:shd w:val="clear" w:color="auto" w:fill="auto"/>
            <w:vAlign w:val="center"/>
            <w:hideMark/>
          </w:tcPr>
          <w:p w14:paraId="255D4C12"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Rural</w:t>
            </w:r>
          </w:p>
        </w:tc>
        <w:tc>
          <w:tcPr>
            <w:tcW w:w="529" w:type="pct"/>
            <w:shd w:val="clear" w:color="auto" w:fill="auto"/>
            <w:vAlign w:val="center"/>
            <w:hideMark/>
          </w:tcPr>
          <w:p w14:paraId="073C0E3B"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8.0</w:t>
            </w:r>
          </w:p>
        </w:tc>
        <w:tc>
          <w:tcPr>
            <w:tcW w:w="337" w:type="pct"/>
            <w:shd w:val="clear" w:color="auto" w:fill="auto"/>
            <w:vAlign w:val="center"/>
            <w:hideMark/>
          </w:tcPr>
          <w:p w14:paraId="25FAB00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1D40823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6.0</w:t>
            </w:r>
          </w:p>
        </w:tc>
        <w:tc>
          <w:tcPr>
            <w:tcW w:w="506" w:type="pct"/>
            <w:shd w:val="clear" w:color="auto" w:fill="auto"/>
            <w:vAlign w:val="center"/>
            <w:hideMark/>
          </w:tcPr>
          <w:p w14:paraId="4ECF76BB"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7.8</w:t>
            </w:r>
          </w:p>
        </w:tc>
        <w:tc>
          <w:tcPr>
            <w:tcW w:w="335" w:type="pct"/>
            <w:shd w:val="clear" w:color="auto" w:fill="auto"/>
            <w:vAlign w:val="center"/>
            <w:hideMark/>
          </w:tcPr>
          <w:p w14:paraId="080AB11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9.8</w:t>
            </w:r>
          </w:p>
        </w:tc>
        <w:tc>
          <w:tcPr>
            <w:tcW w:w="339" w:type="pct"/>
            <w:shd w:val="clear" w:color="auto" w:fill="auto"/>
            <w:vAlign w:val="center"/>
            <w:hideMark/>
          </w:tcPr>
          <w:p w14:paraId="1D395C76"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37.7</w:t>
            </w:r>
          </w:p>
        </w:tc>
      </w:tr>
      <w:tr w:rsidR="00FF7388" w:rsidRPr="00EC1FA9" w14:paraId="52AB8438" w14:textId="77777777" w:rsidTr="00B1677F">
        <w:trPr>
          <w:trHeight w:val="236"/>
        </w:trPr>
        <w:tc>
          <w:tcPr>
            <w:tcW w:w="1104" w:type="pct"/>
            <w:vMerge/>
            <w:vAlign w:val="center"/>
            <w:hideMark/>
          </w:tcPr>
          <w:p w14:paraId="6776AE33"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4F05B9FC"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 cluster</w:t>
            </w:r>
          </w:p>
        </w:tc>
        <w:tc>
          <w:tcPr>
            <w:tcW w:w="529" w:type="pct"/>
            <w:shd w:val="clear" w:color="auto" w:fill="auto"/>
            <w:vAlign w:val="center"/>
            <w:hideMark/>
          </w:tcPr>
          <w:p w14:paraId="29BCE21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12.0</w:t>
            </w:r>
          </w:p>
        </w:tc>
        <w:tc>
          <w:tcPr>
            <w:tcW w:w="337" w:type="pct"/>
            <w:shd w:val="clear" w:color="auto" w:fill="auto"/>
            <w:vAlign w:val="center"/>
            <w:hideMark/>
          </w:tcPr>
          <w:p w14:paraId="4E3B967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5F08B0A4"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9.6</w:t>
            </w:r>
          </w:p>
        </w:tc>
        <w:tc>
          <w:tcPr>
            <w:tcW w:w="506" w:type="pct"/>
            <w:shd w:val="clear" w:color="auto" w:fill="auto"/>
            <w:vAlign w:val="center"/>
            <w:hideMark/>
          </w:tcPr>
          <w:p w14:paraId="6B6D7A1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11.9</w:t>
            </w:r>
          </w:p>
        </w:tc>
        <w:tc>
          <w:tcPr>
            <w:tcW w:w="335" w:type="pct"/>
            <w:shd w:val="clear" w:color="auto" w:fill="auto"/>
            <w:vAlign w:val="center"/>
            <w:hideMark/>
          </w:tcPr>
          <w:p w14:paraId="61F2920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14.2</w:t>
            </w:r>
          </w:p>
        </w:tc>
        <w:tc>
          <w:tcPr>
            <w:tcW w:w="339" w:type="pct"/>
            <w:shd w:val="clear" w:color="auto" w:fill="auto"/>
            <w:vAlign w:val="center"/>
            <w:hideMark/>
          </w:tcPr>
          <w:p w14:paraId="31D85116"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35.6</w:t>
            </w:r>
          </w:p>
        </w:tc>
      </w:tr>
      <w:tr w:rsidR="00FF7388" w:rsidRPr="00EC1FA9" w14:paraId="768DBDF9" w14:textId="77777777" w:rsidTr="00B1677F">
        <w:trPr>
          <w:trHeight w:val="236"/>
        </w:trPr>
        <w:tc>
          <w:tcPr>
            <w:tcW w:w="1104" w:type="pct"/>
            <w:vMerge/>
            <w:vAlign w:val="center"/>
            <w:hideMark/>
          </w:tcPr>
          <w:p w14:paraId="18FC4046"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203A6E6F"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Urbanized area</w:t>
            </w:r>
          </w:p>
        </w:tc>
        <w:tc>
          <w:tcPr>
            <w:tcW w:w="529" w:type="pct"/>
            <w:shd w:val="clear" w:color="auto" w:fill="auto"/>
            <w:vAlign w:val="center"/>
            <w:hideMark/>
          </w:tcPr>
          <w:p w14:paraId="7CAB6A38"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18.4</w:t>
            </w:r>
          </w:p>
        </w:tc>
        <w:tc>
          <w:tcPr>
            <w:tcW w:w="337" w:type="pct"/>
            <w:shd w:val="clear" w:color="auto" w:fill="auto"/>
            <w:vAlign w:val="center"/>
            <w:hideMark/>
          </w:tcPr>
          <w:p w14:paraId="5716D4A3"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w:t>
            </w:r>
          </w:p>
        </w:tc>
        <w:tc>
          <w:tcPr>
            <w:tcW w:w="406" w:type="pct"/>
            <w:shd w:val="clear" w:color="auto" w:fill="auto"/>
            <w:vAlign w:val="center"/>
            <w:hideMark/>
          </w:tcPr>
          <w:p w14:paraId="21E8597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13.0</w:t>
            </w:r>
          </w:p>
        </w:tc>
        <w:tc>
          <w:tcPr>
            <w:tcW w:w="506" w:type="pct"/>
            <w:shd w:val="clear" w:color="auto" w:fill="auto"/>
            <w:vAlign w:val="center"/>
            <w:hideMark/>
          </w:tcPr>
          <w:p w14:paraId="69BC10E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17.0</w:t>
            </w:r>
          </w:p>
        </w:tc>
        <w:tc>
          <w:tcPr>
            <w:tcW w:w="335" w:type="pct"/>
            <w:shd w:val="clear" w:color="auto" w:fill="auto"/>
            <w:vAlign w:val="center"/>
            <w:hideMark/>
          </w:tcPr>
          <w:p w14:paraId="6EE23BD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22.1</w:t>
            </w:r>
          </w:p>
        </w:tc>
        <w:tc>
          <w:tcPr>
            <w:tcW w:w="339" w:type="pct"/>
            <w:shd w:val="clear" w:color="auto" w:fill="auto"/>
            <w:vAlign w:val="center"/>
            <w:hideMark/>
          </w:tcPr>
          <w:p w14:paraId="781FC9C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FF7388" w:rsidRPr="00EC1FA9" w14:paraId="19FD6EC6" w14:textId="77777777" w:rsidTr="00B1677F">
        <w:trPr>
          <w:trHeight w:val="118"/>
        </w:trPr>
        <w:tc>
          <w:tcPr>
            <w:tcW w:w="1104" w:type="pct"/>
            <w:vMerge w:val="restart"/>
            <w:shd w:val="clear" w:color="auto" w:fill="auto"/>
            <w:vAlign w:val="center"/>
            <w:hideMark/>
          </w:tcPr>
          <w:p w14:paraId="36BDE714"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median household income</w:t>
            </w:r>
          </w:p>
        </w:tc>
        <w:tc>
          <w:tcPr>
            <w:tcW w:w="1444" w:type="pct"/>
            <w:shd w:val="clear" w:color="auto" w:fill="auto"/>
            <w:vAlign w:val="center"/>
            <w:hideMark/>
          </w:tcPr>
          <w:p w14:paraId="2E56BA37"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&lt;$20,000</w:t>
            </w:r>
          </w:p>
        </w:tc>
        <w:tc>
          <w:tcPr>
            <w:tcW w:w="529" w:type="pct"/>
            <w:shd w:val="clear" w:color="auto" w:fill="auto"/>
            <w:vAlign w:val="center"/>
            <w:hideMark/>
          </w:tcPr>
          <w:p w14:paraId="5032A28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16.1</w:t>
            </w:r>
          </w:p>
        </w:tc>
        <w:tc>
          <w:tcPr>
            <w:tcW w:w="337" w:type="pct"/>
            <w:shd w:val="clear" w:color="auto" w:fill="auto"/>
            <w:vAlign w:val="center"/>
            <w:hideMark/>
          </w:tcPr>
          <w:p w14:paraId="4192DB8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w:t>
            </w:r>
          </w:p>
        </w:tc>
        <w:tc>
          <w:tcPr>
            <w:tcW w:w="406" w:type="pct"/>
            <w:shd w:val="clear" w:color="auto" w:fill="auto"/>
            <w:vAlign w:val="center"/>
            <w:hideMark/>
          </w:tcPr>
          <w:p w14:paraId="39FBCD5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10.4</w:t>
            </w:r>
          </w:p>
        </w:tc>
        <w:tc>
          <w:tcPr>
            <w:tcW w:w="506" w:type="pct"/>
            <w:shd w:val="clear" w:color="auto" w:fill="auto"/>
            <w:vAlign w:val="center"/>
            <w:hideMark/>
          </w:tcPr>
          <w:p w14:paraId="0C023909"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4C52D65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20.1</w:t>
            </w:r>
          </w:p>
        </w:tc>
        <w:tc>
          <w:tcPr>
            <w:tcW w:w="339" w:type="pct"/>
            <w:shd w:val="clear" w:color="auto" w:fill="auto"/>
            <w:vAlign w:val="center"/>
            <w:hideMark/>
          </w:tcPr>
          <w:p w14:paraId="20F60A7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56.8</w:t>
            </w:r>
          </w:p>
        </w:tc>
      </w:tr>
      <w:tr w:rsidR="00FF7388" w:rsidRPr="00EC1FA9" w14:paraId="15D37B69" w14:textId="77777777" w:rsidTr="00B1677F">
        <w:trPr>
          <w:trHeight w:val="355"/>
        </w:trPr>
        <w:tc>
          <w:tcPr>
            <w:tcW w:w="1104" w:type="pct"/>
            <w:vMerge/>
            <w:vAlign w:val="center"/>
            <w:hideMark/>
          </w:tcPr>
          <w:p w14:paraId="2A8F6418"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59FFAF1B"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$20,000 to &lt;$35,000</w:t>
            </w:r>
          </w:p>
        </w:tc>
        <w:tc>
          <w:tcPr>
            <w:tcW w:w="529" w:type="pct"/>
            <w:shd w:val="clear" w:color="auto" w:fill="auto"/>
            <w:vAlign w:val="center"/>
            <w:hideMark/>
          </w:tcPr>
          <w:p w14:paraId="40ED761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70D88E5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3EDAC4E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8.1</w:t>
            </w:r>
          </w:p>
        </w:tc>
        <w:tc>
          <w:tcPr>
            <w:tcW w:w="506" w:type="pct"/>
            <w:shd w:val="clear" w:color="auto" w:fill="auto"/>
            <w:vAlign w:val="center"/>
            <w:hideMark/>
          </w:tcPr>
          <w:p w14:paraId="69C1A00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11.7</w:t>
            </w:r>
          </w:p>
        </w:tc>
        <w:tc>
          <w:tcPr>
            <w:tcW w:w="335" w:type="pct"/>
            <w:shd w:val="clear" w:color="auto" w:fill="auto"/>
            <w:vAlign w:val="center"/>
            <w:hideMark/>
          </w:tcPr>
          <w:p w14:paraId="4424DD8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16.7</w:t>
            </w:r>
          </w:p>
        </w:tc>
        <w:tc>
          <w:tcPr>
            <w:tcW w:w="339" w:type="pct"/>
            <w:shd w:val="clear" w:color="auto" w:fill="auto"/>
            <w:vAlign w:val="center"/>
            <w:hideMark/>
          </w:tcPr>
          <w:p w14:paraId="555415C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FF7388" w:rsidRPr="00EC1FA9" w14:paraId="068307EB" w14:textId="77777777" w:rsidTr="00B1677F">
        <w:trPr>
          <w:trHeight w:val="355"/>
        </w:trPr>
        <w:tc>
          <w:tcPr>
            <w:tcW w:w="1104" w:type="pct"/>
            <w:vMerge/>
            <w:vAlign w:val="center"/>
            <w:hideMark/>
          </w:tcPr>
          <w:p w14:paraId="6D322D01"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38F5729B"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$35,000 to &lt;$50,000</w:t>
            </w:r>
          </w:p>
        </w:tc>
        <w:tc>
          <w:tcPr>
            <w:tcW w:w="529" w:type="pct"/>
            <w:shd w:val="clear" w:color="auto" w:fill="auto"/>
            <w:vAlign w:val="center"/>
            <w:hideMark/>
          </w:tcPr>
          <w:p w14:paraId="3B3A65D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11.8</w:t>
            </w:r>
          </w:p>
        </w:tc>
        <w:tc>
          <w:tcPr>
            <w:tcW w:w="337" w:type="pct"/>
            <w:shd w:val="clear" w:color="auto" w:fill="auto"/>
            <w:vAlign w:val="center"/>
            <w:hideMark/>
          </w:tcPr>
          <w:p w14:paraId="4A62F36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511FA22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7.0</w:t>
            </w:r>
          </w:p>
        </w:tc>
        <w:tc>
          <w:tcPr>
            <w:tcW w:w="506" w:type="pct"/>
            <w:shd w:val="clear" w:color="auto" w:fill="auto"/>
            <w:vAlign w:val="center"/>
            <w:hideMark/>
          </w:tcPr>
          <w:p w14:paraId="459BE0A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10.0</w:t>
            </w:r>
          </w:p>
        </w:tc>
        <w:tc>
          <w:tcPr>
            <w:tcW w:w="335" w:type="pct"/>
            <w:shd w:val="clear" w:color="auto" w:fill="auto"/>
            <w:vAlign w:val="center"/>
            <w:hideMark/>
          </w:tcPr>
          <w:p w14:paraId="0806022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14.5</w:t>
            </w:r>
          </w:p>
        </w:tc>
        <w:tc>
          <w:tcPr>
            <w:tcW w:w="339" w:type="pct"/>
            <w:shd w:val="clear" w:color="auto" w:fill="auto"/>
            <w:vAlign w:val="center"/>
            <w:hideMark/>
          </w:tcPr>
          <w:p w14:paraId="698DF87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58.0</w:t>
            </w:r>
          </w:p>
        </w:tc>
      </w:tr>
      <w:tr w:rsidR="00FF7388" w:rsidRPr="00EC1FA9" w14:paraId="7652A6D8" w14:textId="77777777" w:rsidTr="00B1677F">
        <w:trPr>
          <w:trHeight w:val="355"/>
        </w:trPr>
        <w:tc>
          <w:tcPr>
            <w:tcW w:w="1104" w:type="pct"/>
            <w:vMerge/>
            <w:vAlign w:val="center"/>
            <w:hideMark/>
          </w:tcPr>
          <w:p w14:paraId="6BD3656F"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27E753D4"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$50,000 to &lt;$75,000</w:t>
            </w:r>
          </w:p>
        </w:tc>
        <w:tc>
          <w:tcPr>
            <w:tcW w:w="529" w:type="pct"/>
            <w:shd w:val="clear" w:color="auto" w:fill="auto"/>
            <w:vAlign w:val="center"/>
            <w:hideMark/>
          </w:tcPr>
          <w:p w14:paraId="7087B34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12.8</w:t>
            </w:r>
          </w:p>
        </w:tc>
        <w:tc>
          <w:tcPr>
            <w:tcW w:w="337" w:type="pct"/>
            <w:shd w:val="clear" w:color="auto" w:fill="auto"/>
            <w:vAlign w:val="center"/>
            <w:hideMark/>
          </w:tcPr>
          <w:p w14:paraId="20F5544E"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7EB00016"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7.6</w:t>
            </w:r>
          </w:p>
        </w:tc>
        <w:tc>
          <w:tcPr>
            <w:tcW w:w="506" w:type="pct"/>
            <w:shd w:val="clear" w:color="auto" w:fill="auto"/>
            <w:vAlign w:val="center"/>
            <w:hideMark/>
          </w:tcPr>
          <w:p w14:paraId="41003E5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10.8</w:t>
            </w:r>
          </w:p>
        </w:tc>
        <w:tc>
          <w:tcPr>
            <w:tcW w:w="335" w:type="pct"/>
            <w:shd w:val="clear" w:color="auto" w:fill="auto"/>
            <w:vAlign w:val="center"/>
            <w:hideMark/>
          </w:tcPr>
          <w:p w14:paraId="416423E9"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15.7</w:t>
            </w:r>
          </w:p>
        </w:tc>
        <w:tc>
          <w:tcPr>
            <w:tcW w:w="339" w:type="pct"/>
            <w:shd w:val="clear" w:color="auto" w:fill="auto"/>
            <w:vAlign w:val="center"/>
            <w:hideMark/>
          </w:tcPr>
          <w:p w14:paraId="39C2841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55.7</w:t>
            </w:r>
          </w:p>
        </w:tc>
      </w:tr>
      <w:tr w:rsidR="00FF7388" w:rsidRPr="00EC1FA9" w14:paraId="4B1C2637" w14:textId="77777777" w:rsidTr="00B1677F">
        <w:trPr>
          <w:trHeight w:val="118"/>
        </w:trPr>
        <w:tc>
          <w:tcPr>
            <w:tcW w:w="1104" w:type="pct"/>
            <w:vMerge/>
            <w:vAlign w:val="center"/>
            <w:hideMark/>
          </w:tcPr>
          <w:p w14:paraId="5BD79EA8"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9EE8C56"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theme="minorHAnsi"/>
                <w:b/>
                <w:bCs/>
                <w:color w:val="000000"/>
              </w:rPr>
              <w:t>≥$75,000</w:t>
            </w:r>
          </w:p>
        </w:tc>
        <w:tc>
          <w:tcPr>
            <w:tcW w:w="529" w:type="pct"/>
            <w:shd w:val="clear" w:color="auto" w:fill="auto"/>
            <w:vAlign w:val="center"/>
            <w:hideMark/>
          </w:tcPr>
          <w:p w14:paraId="4F8AC25E"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16.5</w:t>
            </w:r>
          </w:p>
        </w:tc>
        <w:tc>
          <w:tcPr>
            <w:tcW w:w="337" w:type="pct"/>
            <w:shd w:val="clear" w:color="auto" w:fill="auto"/>
            <w:vAlign w:val="center"/>
            <w:hideMark/>
          </w:tcPr>
          <w:p w14:paraId="194F653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2.1</w:t>
            </w:r>
          </w:p>
        </w:tc>
        <w:tc>
          <w:tcPr>
            <w:tcW w:w="406" w:type="pct"/>
            <w:shd w:val="clear" w:color="auto" w:fill="auto"/>
            <w:vAlign w:val="center"/>
            <w:hideMark/>
          </w:tcPr>
          <w:p w14:paraId="15E9E8D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10.9</w:t>
            </w:r>
          </w:p>
        </w:tc>
        <w:tc>
          <w:tcPr>
            <w:tcW w:w="506" w:type="pct"/>
            <w:shd w:val="clear" w:color="auto" w:fill="auto"/>
            <w:vAlign w:val="center"/>
            <w:hideMark/>
          </w:tcPr>
          <w:p w14:paraId="49971484"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43FAE89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20.6</w:t>
            </w:r>
          </w:p>
        </w:tc>
        <w:tc>
          <w:tcPr>
            <w:tcW w:w="339" w:type="pct"/>
            <w:shd w:val="clear" w:color="auto" w:fill="auto"/>
            <w:vAlign w:val="center"/>
            <w:hideMark/>
          </w:tcPr>
          <w:p w14:paraId="0BB8C9A3"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55.5</w:t>
            </w:r>
          </w:p>
        </w:tc>
      </w:tr>
    </w:tbl>
    <w:p w14:paraId="17FB28F8" w14:textId="77777777" w:rsidR="00F076A7" w:rsidRDefault="00F076A7" w:rsidP="004205F7">
      <w:pPr>
        <w:rPr>
          <w:i/>
          <w:iCs/>
        </w:rPr>
      </w:pPr>
    </w:p>
    <w:p w14:paraId="6C3F4F30" w14:textId="2BA5F029" w:rsidR="004205F7" w:rsidRPr="00EC1FA9" w:rsidRDefault="004205F7" w:rsidP="004205F7">
      <w:pPr>
        <w:rPr>
          <w:b/>
          <w:bCs/>
        </w:rPr>
      </w:pPr>
      <w:r w:rsidRPr="00EC1FA9">
        <w:rPr>
          <w:i/>
          <w:iCs/>
        </w:rPr>
        <w:t>ACBS and BRFSS results</w:t>
      </w:r>
    </w:p>
    <w:p w14:paraId="4E364B3E" w14:textId="1BC2AF6B" w:rsidR="00254205" w:rsidRDefault="004205F7">
      <w:r w:rsidRPr="00EC1FA9">
        <w:t xml:space="preserve">Overall, there were 32 states with available childhood asthma incidence rates </w:t>
      </w:r>
      <w:r w:rsidR="00BD609B" w:rsidRPr="00EC1FA9">
        <w:t>(</w:t>
      </w:r>
      <w:commentRangeStart w:id="81"/>
      <w:r w:rsidR="00BD609B" w:rsidRPr="00EC1FA9">
        <w:fldChar w:fldCharType="begin"/>
      </w:r>
      <w:r w:rsidR="00BD609B" w:rsidRPr="00EC1FA9">
        <w:instrText xml:space="preserve"> REF _Ref10027330 \h  \* MERGEFORMAT </w:instrText>
      </w:r>
      <w:r w:rsidR="00BD609B" w:rsidRPr="00EC1FA9">
        <w:fldChar w:fldCharType="separate"/>
      </w:r>
      <w:r w:rsidR="00220191">
        <w:rPr>
          <w:b/>
          <w:bCs/>
        </w:rPr>
        <w:t>Error! Reference source not found.</w:t>
      </w:r>
      <w:r w:rsidR="00BD609B" w:rsidRPr="00EC1FA9">
        <w:fldChar w:fldCharType="end"/>
      </w:r>
      <w:commentRangeEnd w:id="81"/>
      <w:r w:rsidR="00756873">
        <w:rPr>
          <w:rStyle w:val="CommentReference"/>
        </w:rPr>
        <w:commentReference w:id="81"/>
      </w:r>
      <w:r w:rsidR="00BD609B" w:rsidRPr="00EC1FA9">
        <w:t xml:space="preserve"> </w:t>
      </w:r>
      <w:proofErr w:type="gramStart"/>
      <w:r w:rsidR="00BD609B" w:rsidRPr="00EC1FA9">
        <w:t>and</w:t>
      </w:r>
      <w:proofErr w:type="gramEnd"/>
      <w:r w:rsidR="004C18C9" w:rsidRPr="00EC1FA9">
        <w:t xml:space="preserve"> </w:t>
      </w:r>
      <w:r w:rsidR="004C18C9" w:rsidRPr="00EC1FA9">
        <w:fldChar w:fldCharType="begin"/>
      </w:r>
      <w:r w:rsidR="004C18C9" w:rsidRPr="00EC1FA9">
        <w:instrText xml:space="preserve"> REF _Ref9945975 \h </w:instrText>
      </w:r>
      <w:r w:rsidR="001D6D2D" w:rsidRPr="00EC1FA9">
        <w:instrText xml:space="preserve"> \* MERGEFORMAT </w:instrText>
      </w:r>
      <w:r w:rsidR="004C18C9" w:rsidRPr="00EC1FA9">
        <w:fldChar w:fldCharType="separate"/>
      </w:r>
      <w:r w:rsidR="00220191" w:rsidRPr="00EC1FA9">
        <w:t>Table S</w:t>
      </w:r>
      <w:r w:rsidR="00220191">
        <w:t>3</w:t>
      </w:r>
      <w:r w:rsidR="004C18C9" w:rsidRPr="00EC1FA9">
        <w:fldChar w:fldCharType="end"/>
      </w:r>
      <w:r w:rsidR="00D34400" w:rsidRPr="00EC1FA9">
        <w:t xml:space="preserve">). </w:t>
      </w:r>
      <w:r w:rsidRPr="00EC1FA9">
        <w:t xml:space="preserve">The total childhood samples </w:t>
      </w:r>
      <w:r w:rsidR="00BD609B" w:rsidRPr="00EC1FA9">
        <w:t xml:space="preserve">included </w:t>
      </w:r>
      <w:r w:rsidR="001D6D2D" w:rsidRPr="00EC1FA9">
        <w:t>for the period 2006-2010</w:t>
      </w:r>
      <w:r w:rsidR="00BD609B" w:rsidRPr="00EC1FA9">
        <w:t xml:space="preserve"> were 293,464 samples from the BRFSS and 16,156 samples from the ACBS</w:t>
      </w:r>
      <w:r w:rsidR="001D6D2D" w:rsidRPr="00EC1FA9">
        <w:t xml:space="preserve">. </w:t>
      </w:r>
      <w:r w:rsidR="00132BA8" w:rsidRPr="00EC1FA9">
        <w:t>The BRFSS samples for each year ranged between 55,094</w:t>
      </w:r>
      <w:r w:rsidR="00917815" w:rsidRPr="00EC1FA9">
        <w:t xml:space="preserve"> samples</w:t>
      </w:r>
      <w:r w:rsidR="00132BA8" w:rsidRPr="00EC1FA9">
        <w:t xml:space="preserve"> in 2006 and 61,862 in 2008. </w:t>
      </w:r>
      <w:r w:rsidR="000F78B5">
        <w:t>T</w:t>
      </w:r>
      <w:r w:rsidR="00132BA8" w:rsidRPr="00EC1FA9">
        <w:t xml:space="preserve">he ACBS samples for each year ranged between </w:t>
      </w:r>
      <w:r w:rsidR="00917815" w:rsidRPr="00EC1FA9">
        <w:t>2,016 samples in 2006 and 4,095 in 2009.</w:t>
      </w:r>
      <w:r w:rsidR="005B0D61">
        <w:t xml:space="preserve"> </w:t>
      </w:r>
      <w:r w:rsidR="00005DF3" w:rsidRPr="00EC1FA9">
        <w:t>The weighted</w:t>
      </w:r>
      <w:r w:rsidRPr="00EC1FA9">
        <w:t xml:space="preserve"> estimates </w:t>
      </w:r>
      <w:r w:rsidR="00005DF3" w:rsidRPr="00EC1FA9">
        <w:t xml:space="preserve">represent </w:t>
      </w:r>
      <w:r w:rsidRPr="00EC1FA9">
        <w:t xml:space="preserve">the </w:t>
      </w:r>
      <w:commentRangeStart w:id="82"/>
      <w:commentRangeStart w:id="83"/>
      <w:commentRangeStart w:id="84"/>
      <w:r w:rsidRPr="00EC1FA9">
        <w:t xml:space="preserve">childhood </w:t>
      </w:r>
      <w:commentRangeEnd w:id="82"/>
      <w:r w:rsidR="003E602B">
        <w:rPr>
          <w:rStyle w:val="CommentReference"/>
        </w:rPr>
        <w:commentReference w:id="82"/>
      </w:r>
      <w:commentRangeEnd w:id="83"/>
      <w:r w:rsidR="00342C4A">
        <w:rPr>
          <w:rStyle w:val="CommentReference"/>
        </w:rPr>
        <w:commentReference w:id="83"/>
      </w:r>
      <w:commentRangeEnd w:id="84"/>
      <w:r w:rsidR="00FD2C61">
        <w:rPr>
          <w:rStyle w:val="CommentReference"/>
        </w:rPr>
        <w:commentReference w:id="84"/>
      </w:r>
      <w:r w:rsidRPr="00EC1FA9">
        <w:t xml:space="preserve">population </w:t>
      </w:r>
      <w:r w:rsidR="00005DF3" w:rsidRPr="00EC1FA9">
        <w:t xml:space="preserve">counts </w:t>
      </w:r>
      <w:r w:rsidRPr="00EC1FA9">
        <w:t xml:space="preserve">of available states </w:t>
      </w:r>
      <w:r w:rsidR="00005DF3" w:rsidRPr="00EC1FA9">
        <w:t>from the BRFSS</w:t>
      </w:r>
      <w:r w:rsidR="00254205">
        <w:t xml:space="preserve"> and </w:t>
      </w:r>
      <w:r w:rsidR="00254205" w:rsidRPr="00EC1FA9">
        <w:t>the ACBS</w:t>
      </w:r>
      <w:r w:rsidR="00254205">
        <w:t>,</w:t>
      </w:r>
      <w:r w:rsidR="008027DB">
        <w:t xml:space="preserve"> for the year</w:t>
      </w:r>
      <w:r w:rsidR="00254205">
        <w:t xml:space="preserve">s when </w:t>
      </w:r>
      <w:r w:rsidR="008027DB">
        <w:t>the survey was conducted</w:t>
      </w:r>
      <w:r w:rsidR="00005DF3" w:rsidRPr="00EC1FA9">
        <w:t>.</w:t>
      </w:r>
    </w:p>
    <w:p w14:paraId="3D590FE1" w14:textId="54CE694B" w:rsidR="00E86628" w:rsidRDefault="00F74A03">
      <w:commentRangeStart w:id="85"/>
      <w:r>
        <w:t>Across all participating states</w:t>
      </w:r>
      <w:commentRangeEnd w:id="85"/>
      <w:r>
        <w:rPr>
          <w:rStyle w:val="CommentReference"/>
        </w:rPr>
        <w:commentReference w:id="85"/>
      </w:r>
      <w:r>
        <w:t>, t</w:t>
      </w:r>
      <w:r w:rsidR="00F152B7" w:rsidRPr="00EC1FA9">
        <w:t xml:space="preserve">he </w:t>
      </w:r>
      <w:r w:rsidR="00BA0614" w:rsidRPr="00EC1FA9">
        <w:t xml:space="preserve">overall </w:t>
      </w:r>
      <w:r w:rsidR="00BA0614">
        <w:t>aggregate</w:t>
      </w:r>
      <w:r w:rsidR="00BA0614" w:rsidRPr="00EC1FA9">
        <w:t xml:space="preserve"> </w:t>
      </w:r>
      <w:r w:rsidR="00BA0614">
        <w:t xml:space="preserve">asthma </w:t>
      </w:r>
      <w:r w:rsidR="00343B26" w:rsidRPr="00EC1FA9">
        <w:t xml:space="preserve">incidence rate for the years </w:t>
      </w:r>
      <w:r w:rsidR="00F152B7" w:rsidRPr="00EC1FA9">
        <w:t xml:space="preserve">2006-2010 </w:t>
      </w:r>
      <w:r w:rsidR="00343B26" w:rsidRPr="00EC1FA9">
        <w:t>was 12.1 per 1,000</w:t>
      </w:r>
      <w:r w:rsidR="002C3C6D">
        <w:t xml:space="preserve"> at-risk </w:t>
      </w:r>
      <w:commentRangeStart w:id="86"/>
      <w:r w:rsidR="002C3C6D">
        <w:t>children</w:t>
      </w:r>
      <w:commentRangeEnd w:id="86"/>
      <w:r w:rsidR="00487C30">
        <w:rPr>
          <w:rStyle w:val="CommentReference"/>
        </w:rPr>
        <w:commentReference w:id="86"/>
      </w:r>
      <w:r w:rsidR="00F152B7" w:rsidRPr="00EC1FA9">
        <w:t xml:space="preserve">. The state of Montana had the lowest </w:t>
      </w:r>
      <w:r w:rsidR="00BA0614">
        <w:t>aggregate</w:t>
      </w:r>
      <w:r w:rsidR="00BA0614" w:rsidRPr="00EC1FA9">
        <w:t xml:space="preserve"> </w:t>
      </w:r>
      <w:r w:rsidR="00F152B7" w:rsidRPr="00EC1FA9">
        <w:t>childhood asthma incidence rate (IR = 4.3 per 1,000</w:t>
      </w:r>
      <w:r w:rsidR="00455E7B">
        <w:t xml:space="preserve"> at-risk children</w:t>
      </w:r>
      <w:r w:rsidR="00F152B7" w:rsidRPr="00EC1FA9">
        <w:t xml:space="preserve">), while District of Columbia had the highest </w:t>
      </w:r>
      <w:r w:rsidR="00BA0614">
        <w:t>aggregate</w:t>
      </w:r>
      <w:r w:rsidR="00BA0614" w:rsidRPr="00EC1FA9">
        <w:t xml:space="preserve"> </w:t>
      </w:r>
      <w:r w:rsidR="00F152B7" w:rsidRPr="00EC1FA9">
        <w:t>childhood asthma incidence rate (IR = 17.7 per 1,000</w:t>
      </w:r>
      <w:r w:rsidR="00455E7B">
        <w:t xml:space="preserve"> at-risk children</w:t>
      </w:r>
      <w:r w:rsidR="00F152B7" w:rsidRPr="00EC1FA9">
        <w:t>).</w:t>
      </w:r>
      <w:r w:rsidR="00343B26" w:rsidRPr="00EC1FA9">
        <w:t xml:space="preserve"> States that did not have an incidence rate available</w:t>
      </w:r>
      <w:r w:rsidR="00005DF3" w:rsidRPr="00EC1FA9">
        <w:t xml:space="preserve"> (</w:t>
      </w:r>
      <w:commentRangeStart w:id="87"/>
      <w:r w:rsidR="00005DF3" w:rsidRPr="00EC1FA9">
        <w:t xml:space="preserve">16 </w:t>
      </w:r>
      <w:commentRangeEnd w:id="87"/>
      <w:r w:rsidR="001B22D5">
        <w:rPr>
          <w:rStyle w:val="CommentReference"/>
        </w:rPr>
        <w:commentReference w:id="87"/>
      </w:r>
      <w:r w:rsidR="00005DF3" w:rsidRPr="00EC1FA9">
        <w:t xml:space="preserve">states) </w:t>
      </w:r>
      <w:r w:rsidR="00343B26" w:rsidRPr="00EC1FA9">
        <w:t xml:space="preserve">were assigned the </w:t>
      </w:r>
      <w:r w:rsidR="00005DF3" w:rsidRPr="00EC1FA9">
        <w:t xml:space="preserve">overall </w:t>
      </w:r>
      <w:r w:rsidR="00BA0614">
        <w:t xml:space="preserve">aggregate asthma </w:t>
      </w:r>
      <w:r w:rsidR="00343B26" w:rsidRPr="00EC1FA9">
        <w:t>incidence rate of 12.1 per 1,000</w:t>
      </w:r>
      <w:r w:rsidR="00911454">
        <w:t xml:space="preserve"> at-risk children</w:t>
      </w:r>
      <w:r w:rsidR="002079CC">
        <w:t xml:space="preserve"> (</w:t>
      </w:r>
      <w:r w:rsidR="002079CC">
        <w:fldChar w:fldCharType="begin"/>
      </w:r>
      <w:r w:rsidR="002079CC">
        <w:instrText xml:space="preserve"> REF _Ref11838133 \h </w:instrText>
      </w:r>
      <w:r w:rsidR="002079CC">
        <w:fldChar w:fldCharType="separate"/>
      </w:r>
      <w:r w:rsidR="00220191">
        <w:t>Table S</w:t>
      </w:r>
      <w:r w:rsidR="00220191">
        <w:rPr>
          <w:noProof/>
        </w:rPr>
        <w:t>2</w:t>
      </w:r>
      <w:r w:rsidR="002079CC">
        <w:fldChar w:fldCharType="end"/>
      </w:r>
      <w:r w:rsidR="002079CC">
        <w:t>)</w:t>
      </w:r>
      <w:r w:rsidR="00343B26" w:rsidRPr="00EC1FA9">
        <w:t>.</w:t>
      </w:r>
      <w:r w:rsidR="00E86628">
        <w:br w:type="page"/>
      </w:r>
    </w:p>
    <w:p w14:paraId="1B665FE8" w14:textId="7FFFD598" w:rsidR="005E5AEB" w:rsidRPr="005E5AEB" w:rsidRDefault="005E5AEB" w:rsidP="005E5AEB">
      <w:pPr>
        <w:pStyle w:val="Caption"/>
        <w:keepNext/>
        <w:rPr>
          <w:sz w:val="20"/>
        </w:rPr>
      </w:pPr>
      <w:r w:rsidRPr="005E5AEB">
        <w:rPr>
          <w:sz w:val="20"/>
        </w:rPr>
        <w:lastRenderedPageBreak/>
        <w:t xml:space="preserve">Table </w:t>
      </w:r>
      <w:r w:rsidRPr="005E5AEB">
        <w:rPr>
          <w:noProof/>
          <w:sz w:val="20"/>
        </w:rPr>
        <w:fldChar w:fldCharType="begin"/>
      </w:r>
      <w:r w:rsidRPr="005E5AEB">
        <w:rPr>
          <w:noProof/>
          <w:sz w:val="20"/>
        </w:rPr>
        <w:instrText xml:space="preserve"> SEQ Table \* ARABIC </w:instrText>
      </w:r>
      <w:r w:rsidRPr="005E5AEB">
        <w:rPr>
          <w:noProof/>
          <w:sz w:val="20"/>
        </w:rPr>
        <w:fldChar w:fldCharType="separate"/>
      </w:r>
      <w:r w:rsidR="00220191">
        <w:rPr>
          <w:noProof/>
          <w:sz w:val="20"/>
        </w:rPr>
        <w:t>3</w:t>
      </w:r>
      <w:r w:rsidRPr="005E5AEB">
        <w:rPr>
          <w:noProof/>
          <w:sz w:val="20"/>
        </w:rPr>
        <w:fldChar w:fldCharType="end"/>
      </w:r>
      <w:r w:rsidRPr="005E5AEB">
        <w:rPr>
          <w:sz w:val="20"/>
        </w:rPr>
        <w:t>: Childhood asthma survey summar</w:t>
      </w:r>
      <w:r>
        <w:rPr>
          <w:sz w:val="20"/>
        </w:rPr>
        <w:t>ies</w:t>
      </w:r>
    </w:p>
    <w:tbl>
      <w:tblPr>
        <w:tblStyle w:val="TableGrid"/>
        <w:tblW w:w="0" w:type="auto"/>
        <w:tblLook w:val="04A0" w:firstRow="1" w:lastRow="0" w:firstColumn="1" w:lastColumn="0" w:noHBand="0" w:noVBand="1"/>
      </w:tblPr>
      <w:tblGrid>
        <w:gridCol w:w="1572"/>
        <w:gridCol w:w="1327"/>
        <w:gridCol w:w="1327"/>
        <w:gridCol w:w="1327"/>
        <w:gridCol w:w="1327"/>
        <w:gridCol w:w="1327"/>
        <w:gridCol w:w="809"/>
      </w:tblGrid>
      <w:tr w:rsidR="005E5AEB" w:rsidRPr="00E86628" w14:paraId="3B367080" w14:textId="77777777" w:rsidTr="007455C2">
        <w:trPr>
          <w:trHeight w:val="133"/>
        </w:trPr>
        <w:tc>
          <w:tcPr>
            <w:tcW w:w="0" w:type="auto"/>
            <w:tcBorders>
              <w:top w:val="single" w:sz="4" w:space="0" w:color="auto"/>
              <w:left w:val="single" w:sz="4" w:space="0" w:color="auto"/>
              <w:bottom w:val="single" w:sz="4" w:space="0" w:color="auto"/>
              <w:right w:val="single" w:sz="4" w:space="0" w:color="auto"/>
            </w:tcBorders>
          </w:tcPr>
          <w:p w14:paraId="417A113C" w14:textId="77777777" w:rsidR="005E5AEB" w:rsidRPr="00E86628" w:rsidRDefault="005E5AEB" w:rsidP="0031032C">
            <w:pPr>
              <w:rPr>
                <w:b/>
                <w:bCs/>
                <w:sz w:val="18"/>
                <w:szCs w:val="18"/>
              </w:rPr>
            </w:pPr>
          </w:p>
        </w:tc>
        <w:tc>
          <w:tcPr>
            <w:tcW w:w="0" w:type="auto"/>
            <w:tcBorders>
              <w:top w:val="single" w:sz="4" w:space="0" w:color="auto"/>
              <w:left w:val="single" w:sz="4" w:space="0" w:color="auto"/>
              <w:bottom w:val="single" w:sz="4" w:space="0" w:color="auto"/>
              <w:right w:val="single" w:sz="4" w:space="0" w:color="auto"/>
            </w:tcBorders>
            <w:hideMark/>
          </w:tcPr>
          <w:p w14:paraId="02F40F5B" w14:textId="77777777" w:rsidR="005E5AEB" w:rsidRPr="00E86628" w:rsidRDefault="005E5AEB" w:rsidP="0031032C">
            <w:pPr>
              <w:jc w:val="center"/>
              <w:rPr>
                <w:b/>
                <w:bCs/>
                <w:sz w:val="18"/>
                <w:szCs w:val="18"/>
              </w:rPr>
            </w:pPr>
            <w:r w:rsidRPr="00E86628">
              <w:rPr>
                <w:b/>
                <w:bCs/>
                <w:sz w:val="18"/>
                <w:szCs w:val="18"/>
              </w:rPr>
              <w:t>2006</w:t>
            </w:r>
          </w:p>
        </w:tc>
        <w:tc>
          <w:tcPr>
            <w:tcW w:w="0" w:type="auto"/>
            <w:tcBorders>
              <w:top w:val="single" w:sz="4" w:space="0" w:color="auto"/>
              <w:left w:val="single" w:sz="4" w:space="0" w:color="auto"/>
              <w:bottom w:val="single" w:sz="4" w:space="0" w:color="auto"/>
              <w:right w:val="single" w:sz="4" w:space="0" w:color="auto"/>
            </w:tcBorders>
            <w:hideMark/>
          </w:tcPr>
          <w:p w14:paraId="67FDC064" w14:textId="77777777" w:rsidR="005E5AEB" w:rsidRPr="00E86628" w:rsidRDefault="005E5AEB" w:rsidP="0031032C">
            <w:pPr>
              <w:jc w:val="center"/>
              <w:rPr>
                <w:b/>
                <w:bCs/>
                <w:sz w:val="18"/>
                <w:szCs w:val="18"/>
              </w:rPr>
            </w:pPr>
            <w:r w:rsidRPr="00E86628">
              <w:rPr>
                <w:b/>
                <w:bCs/>
                <w:sz w:val="18"/>
                <w:szCs w:val="18"/>
              </w:rPr>
              <w:t>2007</w:t>
            </w:r>
          </w:p>
        </w:tc>
        <w:tc>
          <w:tcPr>
            <w:tcW w:w="0" w:type="auto"/>
            <w:tcBorders>
              <w:top w:val="single" w:sz="4" w:space="0" w:color="auto"/>
              <w:left w:val="single" w:sz="4" w:space="0" w:color="auto"/>
              <w:bottom w:val="single" w:sz="4" w:space="0" w:color="auto"/>
              <w:right w:val="single" w:sz="4" w:space="0" w:color="auto"/>
            </w:tcBorders>
            <w:hideMark/>
          </w:tcPr>
          <w:p w14:paraId="0CCAAE3A" w14:textId="77777777" w:rsidR="005E5AEB" w:rsidRPr="00E86628" w:rsidRDefault="005E5AEB" w:rsidP="0031032C">
            <w:pPr>
              <w:jc w:val="center"/>
              <w:rPr>
                <w:b/>
                <w:bCs/>
                <w:sz w:val="18"/>
                <w:szCs w:val="18"/>
              </w:rPr>
            </w:pPr>
            <w:r w:rsidRPr="00E86628">
              <w:rPr>
                <w:b/>
                <w:bCs/>
                <w:sz w:val="18"/>
                <w:szCs w:val="18"/>
              </w:rPr>
              <w:t>2008</w:t>
            </w:r>
          </w:p>
        </w:tc>
        <w:tc>
          <w:tcPr>
            <w:tcW w:w="0" w:type="auto"/>
            <w:tcBorders>
              <w:top w:val="single" w:sz="4" w:space="0" w:color="auto"/>
              <w:left w:val="single" w:sz="4" w:space="0" w:color="auto"/>
              <w:bottom w:val="single" w:sz="4" w:space="0" w:color="auto"/>
              <w:right w:val="single" w:sz="4" w:space="0" w:color="auto"/>
            </w:tcBorders>
            <w:hideMark/>
          </w:tcPr>
          <w:p w14:paraId="568A8EC8" w14:textId="77777777" w:rsidR="005E5AEB" w:rsidRPr="00E86628" w:rsidRDefault="005E5AEB" w:rsidP="0031032C">
            <w:pPr>
              <w:jc w:val="center"/>
              <w:rPr>
                <w:b/>
                <w:bCs/>
                <w:sz w:val="18"/>
                <w:szCs w:val="18"/>
              </w:rPr>
            </w:pPr>
            <w:r w:rsidRPr="00E86628">
              <w:rPr>
                <w:b/>
                <w:bCs/>
                <w:sz w:val="18"/>
                <w:szCs w:val="18"/>
              </w:rPr>
              <w:t>2009</w:t>
            </w:r>
          </w:p>
        </w:tc>
        <w:tc>
          <w:tcPr>
            <w:tcW w:w="0" w:type="auto"/>
            <w:tcBorders>
              <w:top w:val="single" w:sz="4" w:space="0" w:color="auto"/>
              <w:left w:val="single" w:sz="4" w:space="0" w:color="auto"/>
              <w:bottom w:val="single" w:sz="4" w:space="0" w:color="auto"/>
              <w:right w:val="single" w:sz="4" w:space="0" w:color="auto"/>
            </w:tcBorders>
            <w:hideMark/>
          </w:tcPr>
          <w:p w14:paraId="1C9472D6" w14:textId="77777777" w:rsidR="005E5AEB" w:rsidRPr="00E86628" w:rsidRDefault="005E5AEB" w:rsidP="0031032C">
            <w:pPr>
              <w:jc w:val="center"/>
              <w:rPr>
                <w:b/>
                <w:bCs/>
                <w:sz w:val="18"/>
                <w:szCs w:val="18"/>
              </w:rPr>
            </w:pPr>
            <w:r w:rsidRPr="00E86628">
              <w:rPr>
                <w:b/>
                <w:bCs/>
                <w:sz w:val="18"/>
                <w:szCs w:val="18"/>
              </w:rPr>
              <w:t>2010</w:t>
            </w:r>
          </w:p>
        </w:tc>
        <w:tc>
          <w:tcPr>
            <w:tcW w:w="0" w:type="auto"/>
            <w:tcBorders>
              <w:top w:val="single" w:sz="4" w:space="0" w:color="auto"/>
              <w:left w:val="single" w:sz="4" w:space="0" w:color="auto"/>
              <w:bottom w:val="single" w:sz="4" w:space="0" w:color="auto"/>
              <w:right w:val="single" w:sz="4" w:space="0" w:color="auto"/>
            </w:tcBorders>
          </w:tcPr>
          <w:p w14:paraId="06064FF7" w14:textId="77777777" w:rsidR="005E5AEB" w:rsidRPr="00E86628" w:rsidRDefault="005E5AEB" w:rsidP="0031032C">
            <w:pPr>
              <w:jc w:val="center"/>
              <w:rPr>
                <w:b/>
                <w:bCs/>
                <w:sz w:val="18"/>
                <w:szCs w:val="18"/>
              </w:rPr>
            </w:pPr>
            <w:r>
              <w:rPr>
                <w:b/>
                <w:bCs/>
                <w:sz w:val="18"/>
                <w:szCs w:val="18"/>
              </w:rPr>
              <w:t>Total</w:t>
            </w:r>
            <w:r w:rsidRPr="00E86628">
              <w:rPr>
                <w:b/>
                <w:bCs/>
                <w:sz w:val="18"/>
                <w:szCs w:val="18"/>
              </w:rPr>
              <w:t xml:space="preserve"> </w:t>
            </w:r>
          </w:p>
        </w:tc>
      </w:tr>
      <w:tr w:rsidR="005E5AEB" w:rsidRPr="00E86628" w14:paraId="6AC8AEC6"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hideMark/>
          </w:tcPr>
          <w:p w14:paraId="3286BA10" w14:textId="77777777" w:rsidR="005E5AEB" w:rsidRPr="00E86628" w:rsidRDefault="005E5AEB" w:rsidP="0031032C">
            <w:pPr>
              <w:rPr>
                <w:sz w:val="18"/>
                <w:szCs w:val="18"/>
              </w:rPr>
            </w:pPr>
            <w:r w:rsidRPr="00E86628">
              <w:rPr>
                <w:b/>
                <w:bCs/>
                <w:sz w:val="18"/>
                <w:szCs w:val="18"/>
              </w:rPr>
              <w:t>BRFSS sample (weighted)</w:t>
            </w:r>
          </w:p>
        </w:tc>
        <w:tc>
          <w:tcPr>
            <w:tcW w:w="0" w:type="auto"/>
            <w:tcBorders>
              <w:top w:val="single" w:sz="4" w:space="0" w:color="auto"/>
              <w:left w:val="single" w:sz="4" w:space="0" w:color="auto"/>
              <w:bottom w:val="single" w:sz="4" w:space="0" w:color="auto"/>
              <w:right w:val="single" w:sz="4" w:space="0" w:color="auto"/>
            </w:tcBorders>
            <w:vAlign w:val="bottom"/>
            <w:hideMark/>
          </w:tcPr>
          <w:p w14:paraId="759CD04D" w14:textId="77777777" w:rsidR="005E5AEB" w:rsidRPr="00E86628" w:rsidRDefault="005E5AEB" w:rsidP="0031032C">
            <w:pPr>
              <w:jc w:val="right"/>
              <w:rPr>
                <w:b/>
                <w:bCs/>
                <w:sz w:val="18"/>
                <w:szCs w:val="18"/>
              </w:rPr>
            </w:pPr>
            <w:r w:rsidRPr="00E86628">
              <w:rPr>
                <w:rFonts w:ascii="Calibri" w:hAnsi="Calibri" w:cs="Calibri"/>
                <w:color w:val="000000"/>
                <w:sz w:val="18"/>
                <w:szCs w:val="18"/>
              </w:rPr>
              <w:t>55,094 (50,674,742)</w:t>
            </w:r>
          </w:p>
        </w:tc>
        <w:tc>
          <w:tcPr>
            <w:tcW w:w="0" w:type="auto"/>
            <w:tcBorders>
              <w:top w:val="single" w:sz="4" w:space="0" w:color="auto"/>
              <w:left w:val="single" w:sz="4" w:space="0" w:color="auto"/>
              <w:bottom w:val="single" w:sz="4" w:space="0" w:color="auto"/>
              <w:right w:val="single" w:sz="4" w:space="0" w:color="auto"/>
            </w:tcBorders>
            <w:vAlign w:val="bottom"/>
            <w:hideMark/>
          </w:tcPr>
          <w:p w14:paraId="1BF007AC" w14:textId="77777777" w:rsidR="005E5AEB" w:rsidRPr="00E86628" w:rsidRDefault="005E5AEB" w:rsidP="0031032C">
            <w:pPr>
              <w:jc w:val="right"/>
              <w:rPr>
                <w:b/>
                <w:bCs/>
                <w:sz w:val="18"/>
                <w:szCs w:val="18"/>
              </w:rPr>
            </w:pPr>
            <w:r w:rsidRPr="00E86628">
              <w:rPr>
                <w:rFonts w:ascii="Calibri" w:hAnsi="Calibri" w:cs="Calibri"/>
                <w:color w:val="000000"/>
                <w:sz w:val="18"/>
                <w:szCs w:val="18"/>
              </w:rPr>
              <w:t>59,487 (43,661,381)</w:t>
            </w:r>
          </w:p>
        </w:tc>
        <w:tc>
          <w:tcPr>
            <w:tcW w:w="0" w:type="auto"/>
            <w:tcBorders>
              <w:top w:val="single" w:sz="4" w:space="0" w:color="auto"/>
              <w:left w:val="single" w:sz="4" w:space="0" w:color="auto"/>
              <w:bottom w:val="single" w:sz="4" w:space="0" w:color="auto"/>
              <w:right w:val="single" w:sz="4" w:space="0" w:color="auto"/>
            </w:tcBorders>
            <w:vAlign w:val="bottom"/>
            <w:hideMark/>
          </w:tcPr>
          <w:p w14:paraId="626301F6" w14:textId="77777777" w:rsidR="005E5AEB" w:rsidRPr="00E86628" w:rsidRDefault="005E5AEB" w:rsidP="0031032C">
            <w:pPr>
              <w:jc w:val="right"/>
              <w:rPr>
                <w:b/>
                <w:bCs/>
                <w:sz w:val="18"/>
                <w:szCs w:val="18"/>
              </w:rPr>
            </w:pPr>
            <w:r w:rsidRPr="00E86628">
              <w:rPr>
                <w:rFonts w:ascii="Calibri" w:hAnsi="Calibri" w:cs="Calibri"/>
                <w:color w:val="000000"/>
                <w:sz w:val="18"/>
                <w:szCs w:val="18"/>
              </w:rPr>
              <w:t>61,862 (53,327,550)</w:t>
            </w:r>
          </w:p>
        </w:tc>
        <w:tc>
          <w:tcPr>
            <w:tcW w:w="0" w:type="auto"/>
            <w:tcBorders>
              <w:top w:val="single" w:sz="4" w:space="0" w:color="auto"/>
              <w:left w:val="single" w:sz="4" w:space="0" w:color="auto"/>
              <w:bottom w:val="single" w:sz="4" w:space="0" w:color="auto"/>
              <w:right w:val="single" w:sz="4" w:space="0" w:color="auto"/>
            </w:tcBorders>
            <w:vAlign w:val="bottom"/>
            <w:hideMark/>
          </w:tcPr>
          <w:p w14:paraId="0B4F2837" w14:textId="77777777" w:rsidR="005E5AEB" w:rsidRPr="00E86628" w:rsidRDefault="005E5AEB" w:rsidP="0031032C">
            <w:pPr>
              <w:jc w:val="right"/>
              <w:rPr>
                <w:b/>
                <w:bCs/>
                <w:sz w:val="18"/>
                <w:szCs w:val="18"/>
              </w:rPr>
            </w:pPr>
            <w:r w:rsidRPr="00E86628">
              <w:rPr>
                <w:rFonts w:ascii="Calibri" w:hAnsi="Calibri" w:cs="Calibri"/>
                <w:color w:val="000000"/>
                <w:sz w:val="18"/>
                <w:szCs w:val="18"/>
              </w:rPr>
              <w:t>59,821 (47,747,373)</w:t>
            </w:r>
          </w:p>
        </w:tc>
        <w:tc>
          <w:tcPr>
            <w:tcW w:w="0" w:type="auto"/>
            <w:tcBorders>
              <w:top w:val="single" w:sz="4" w:space="0" w:color="auto"/>
              <w:left w:val="single" w:sz="4" w:space="0" w:color="auto"/>
              <w:bottom w:val="single" w:sz="4" w:space="0" w:color="auto"/>
              <w:right w:val="single" w:sz="4" w:space="0" w:color="auto"/>
            </w:tcBorders>
            <w:vAlign w:val="bottom"/>
            <w:hideMark/>
          </w:tcPr>
          <w:p w14:paraId="76C68465" w14:textId="77777777" w:rsidR="005E5AEB" w:rsidRPr="00E86628" w:rsidRDefault="005E5AEB" w:rsidP="0031032C">
            <w:pPr>
              <w:jc w:val="right"/>
              <w:rPr>
                <w:b/>
                <w:bCs/>
                <w:sz w:val="18"/>
                <w:szCs w:val="18"/>
              </w:rPr>
            </w:pPr>
            <w:r w:rsidRPr="00E86628">
              <w:rPr>
                <w:rFonts w:ascii="Calibri" w:hAnsi="Calibri" w:cs="Calibri"/>
                <w:color w:val="000000"/>
                <w:sz w:val="18"/>
                <w:szCs w:val="18"/>
              </w:rPr>
              <w:t>57,200 (39,975,264)</w:t>
            </w:r>
          </w:p>
        </w:tc>
        <w:tc>
          <w:tcPr>
            <w:tcW w:w="0" w:type="auto"/>
            <w:tcBorders>
              <w:top w:val="single" w:sz="4" w:space="0" w:color="auto"/>
              <w:left w:val="single" w:sz="4" w:space="0" w:color="auto"/>
              <w:bottom w:val="single" w:sz="4" w:space="0" w:color="auto"/>
              <w:right w:val="single" w:sz="4" w:space="0" w:color="auto"/>
            </w:tcBorders>
          </w:tcPr>
          <w:p w14:paraId="38D1FC4C"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293,464</w:t>
            </w:r>
          </w:p>
        </w:tc>
      </w:tr>
      <w:tr w:rsidR="005E5AEB" w:rsidRPr="00E86628" w14:paraId="0B3F6E2F" w14:textId="77777777" w:rsidTr="007455C2">
        <w:trPr>
          <w:trHeight w:val="267"/>
        </w:trPr>
        <w:tc>
          <w:tcPr>
            <w:tcW w:w="0" w:type="auto"/>
            <w:tcBorders>
              <w:top w:val="single" w:sz="4" w:space="0" w:color="auto"/>
              <w:left w:val="single" w:sz="4" w:space="0" w:color="auto"/>
              <w:bottom w:val="single" w:sz="4" w:space="0" w:color="auto"/>
              <w:right w:val="single" w:sz="4" w:space="0" w:color="auto"/>
            </w:tcBorders>
            <w:hideMark/>
          </w:tcPr>
          <w:p w14:paraId="2FE5C07E" w14:textId="77777777" w:rsidR="005E5AEB" w:rsidRPr="00E86628" w:rsidRDefault="005E5AEB" w:rsidP="0031032C">
            <w:pPr>
              <w:rPr>
                <w:b/>
                <w:bCs/>
                <w:sz w:val="18"/>
                <w:szCs w:val="18"/>
              </w:rPr>
            </w:pPr>
            <w:r w:rsidRPr="00E86628">
              <w:rPr>
                <w:b/>
                <w:bCs/>
                <w:sz w:val="18"/>
                <w:szCs w:val="18"/>
              </w:rPr>
              <w:t xml:space="preserve">Ever asthma sample (weighted) </w:t>
            </w:r>
          </w:p>
        </w:tc>
        <w:tc>
          <w:tcPr>
            <w:tcW w:w="0" w:type="auto"/>
            <w:tcBorders>
              <w:top w:val="single" w:sz="4" w:space="0" w:color="auto"/>
              <w:left w:val="single" w:sz="4" w:space="0" w:color="auto"/>
              <w:bottom w:val="single" w:sz="4" w:space="0" w:color="auto"/>
              <w:right w:val="single" w:sz="4" w:space="0" w:color="auto"/>
            </w:tcBorders>
            <w:vAlign w:val="bottom"/>
            <w:hideMark/>
          </w:tcPr>
          <w:p w14:paraId="1C165E3E" w14:textId="77777777" w:rsidR="005E5AEB" w:rsidRPr="00E86628" w:rsidRDefault="005E5AEB" w:rsidP="0031032C">
            <w:pPr>
              <w:jc w:val="right"/>
              <w:rPr>
                <w:b/>
                <w:bCs/>
                <w:sz w:val="18"/>
                <w:szCs w:val="18"/>
              </w:rPr>
            </w:pPr>
            <w:r w:rsidRPr="00E86628">
              <w:rPr>
                <w:rFonts w:ascii="Calibri" w:hAnsi="Calibri" w:cs="Calibri"/>
                <w:color w:val="000000"/>
                <w:sz w:val="18"/>
                <w:szCs w:val="18"/>
              </w:rPr>
              <w:t>7,168 (6,493,224)</w:t>
            </w:r>
          </w:p>
        </w:tc>
        <w:tc>
          <w:tcPr>
            <w:tcW w:w="0" w:type="auto"/>
            <w:tcBorders>
              <w:top w:val="single" w:sz="4" w:space="0" w:color="auto"/>
              <w:left w:val="single" w:sz="4" w:space="0" w:color="auto"/>
              <w:bottom w:val="single" w:sz="4" w:space="0" w:color="auto"/>
              <w:right w:val="single" w:sz="4" w:space="0" w:color="auto"/>
            </w:tcBorders>
            <w:vAlign w:val="bottom"/>
            <w:hideMark/>
          </w:tcPr>
          <w:p w14:paraId="212A3A68" w14:textId="77777777" w:rsidR="005E5AEB" w:rsidRPr="00E86628" w:rsidRDefault="005E5AEB" w:rsidP="0031032C">
            <w:pPr>
              <w:jc w:val="right"/>
              <w:rPr>
                <w:b/>
                <w:bCs/>
                <w:sz w:val="18"/>
                <w:szCs w:val="18"/>
              </w:rPr>
            </w:pPr>
            <w:r w:rsidRPr="00E86628">
              <w:rPr>
                <w:rFonts w:ascii="Calibri" w:hAnsi="Calibri" w:cs="Calibri"/>
                <w:color w:val="000000"/>
                <w:sz w:val="18"/>
                <w:szCs w:val="18"/>
              </w:rPr>
              <w:t>7,971 (5,763,409)</w:t>
            </w:r>
          </w:p>
        </w:tc>
        <w:tc>
          <w:tcPr>
            <w:tcW w:w="0" w:type="auto"/>
            <w:tcBorders>
              <w:top w:val="single" w:sz="4" w:space="0" w:color="auto"/>
              <w:left w:val="single" w:sz="4" w:space="0" w:color="auto"/>
              <w:bottom w:val="single" w:sz="4" w:space="0" w:color="auto"/>
              <w:right w:val="single" w:sz="4" w:space="0" w:color="auto"/>
            </w:tcBorders>
            <w:vAlign w:val="bottom"/>
            <w:hideMark/>
          </w:tcPr>
          <w:p w14:paraId="6C0F5F00" w14:textId="77777777" w:rsidR="005E5AEB" w:rsidRPr="00E86628" w:rsidRDefault="005E5AEB" w:rsidP="0031032C">
            <w:pPr>
              <w:jc w:val="right"/>
              <w:rPr>
                <w:b/>
                <w:bCs/>
                <w:sz w:val="18"/>
                <w:szCs w:val="18"/>
              </w:rPr>
            </w:pPr>
            <w:r w:rsidRPr="00E86628">
              <w:rPr>
                <w:rFonts w:ascii="Calibri" w:hAnsi="Calibri" w:cs="Calibri"/>
                <w:color w:val="000000"/>
                <w:sz w:val="18"/>
                <w:szCs w:val="18"/>
              </w:rPr>
              <w:t>8,255 (7,218,400)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4BC7E2F" w14:textId="77777777" w:rsidR="005E5AEB" w:rsidRPr="00E86628" w:rsidRDefault="005E5AEB" w:rsidP="0031032C">
            <w:pPr>
              <w:jc w:val="right"/>
              <w:rPr>
                <w:b/>
                <w:bCs/>
                <w:sz w:val="18"/>
                <w:szCs w:val="18"/>
              </w:rPr>
            </w:pPr>
            <w:r w:rsidRPr="00E86628">
              <w:rPr>
                <w:rFonts w:ascii="Calibri" w:hAnsi="Calibri" w:cs="Calibri"/>
                <w:color w:val="000000"/>
                <w:sz w:val="18"/>
                <w:szCs w:val="18"/>
              </w:rPr>
              <w:t>8,126 (6,279,938)</w:t>
            </w:r>
          </w:p>
        </w:tc>
        <w:tc>
          <w:tcPr>
            <w:tcW w:w="0" w:type="auto"/>
            <w:tcBorders>
              <w:top w:val="single" w:sz="4" w:space="0" w:color="auto"/>
              <w:left w:val="single" w:sz="4" w:space="0" w:color="auto"/>
              <w:bottom w:val="single" w:sz="4" w:space="0" w:color="auto"/>
              <w:right w:val="single" w:sz="4" w:space="0" w:color="auto"/>
            </w:tcBorders>
            <w:vAlign w:val="bottom"/>
            <w:hideMark/>
          </w:tcPr>
          <w:p w14:paraId="6E419C3A" w14:textId="77777777" w:rsidR="005E5AEB" w:rsidRPr="00E86628" w:rsidRDefault="005E5AEB" w:rsidP="0031032C">
            <w:pPr>
              <w:jc w:val="right"/>
              <w:rPr>
                <w:b/>
                <w:bCs/>
                <w:sz w:val="18"/>
                <w:szCs w:val="18"/>
              </w:rPr>
            </w:pPr>
            <w:r w:rsidRPr="00E86628">
              <w:rPr>
                <w:rFonts w:ascii="Calibri" w:hAnsi="Calibri" w:cs="Calibri"/>
                <w:color w:val="000000"/>
                <w:sz w:val="18"/>
                <w:szCs w:val="18"/>
              </w:rPr>
              <w:t>7,483 (5,158,455)</w:t>
            </w:r>
          </w:p>
        </w:tc>
        <w:tc>
          <w:tcPr>
            <w:tcW w:w="0" w:type="auto"/>
            <w:tcBorders>
              <w:top w:val="single" w:sz="4" w:space="0" w:color="auto"/>
              <w:left w:val="single" w:sz="4" w:space="0" w:color="auto"/>
              <w:bottom w:val="single" w:sz="4" w:space="0" w:color="auto"/>
              <w:right w:val="single" w:sz="4" w:space="0" w:color="auto"/>
            </w:tcBorders>
          </w:tcPr>
          <w:p w14:paraId="66133E07"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39,003</w:t>
            </w:r>
          </w:p>
        </w:tc>
      </w:tr>
      <w:tr w:rsidR="005E5AEB" w:rsidRPr="00E86628" w14:paraId="59282934"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hideMark/>
          </w:tcPr>
          <w:p w14:paraId="1B72BA2C" w14:textId="77777777" w:rsidR="005E5AEB" w:rsidRPr="00E86628" w:rsidRDefault="005E5AEB" w:rsidP="0031032C">
            <w:pPr>
              <w:rPr>
                <w:b/>
                <w:bCs/>
                <w:sz w:val="18"/>
                <w:szCs w:val="18"/>
              </w:rPr>
            </w:pPr>
            <w:r w:rsidRPr="00E86628">
              <w:rPr>
                <w:b/>
                <w:bCs/>
                <w:sz w:val="18"/>
                <w:szCs w:val="18"/>
              </w:rPr>
              <w:t>ACBS Sample (weighted)</w:t>
            </w:r>
          </w:p>
        </w:tc>
        <w:tc>
          <w:tcPr>
            <w:tcW w:w="0" w:type="auto"/>
            <w:tcBorders>
              <w:top w:val="single" w:sz="4" w:space="0" w:color="auto"/>
              <w:left w:val="single" w:sz="4" w:space="0" w:color="auto"/>
              <w:bottom w:val="single" w:sz="4" w:space="0" w:color="auto"/>
              <w:right w:val="single" w:sz="4" w:space="0" w:color="auto"/>
            </w:tcBorders>
            <w:vAlign w:val="bottom"/>
          </w:tcPr>
          <w:p w14:paraId="1B5CED33"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2,017 (</w:t>
            </w:r>
            <w:r w:rsidRPr="00505C8D">
              <w:rPr>
                <w:rFonts w:ascii="Calibri" w:hAnsi="Calibri" w:cs="Calibri"/>
                <w:color w:val="000000"/>
                <w:sz w:val="18"/>
                <w:szCs w:val="18"/>
              </w:rPr>
              <w:t>4,580,870</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57046E61"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2,797 (</w:t>
            </w:r>
            <w:r w:rsidRPr="00505C8D">
              <w:rPr>
                <w:rFonts w:ascii="Calibri" w:hAnsi="Calibri" w:cs="Calibri"/>
                <w:color w:val="000000"/>
                <w:sz w:val="18"/>
                <w:szCs w:val="18"/>
              </w:rPr>
              <w:t>5,459,638</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600B698F"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3,924 (</w:t>
            </w:r>
            <w:r w:rsidRPr="00505C8D">
              <w:rPr>
                <w:rFonts w:ascii="Calibri" w:hAnsi="Calibri" w:cs="Calibri"/>
                <w:color w:val="000000"/>
                <w:sz w:val="18"/>
                <w:szCs w:val="18"/>
              </w:rPr>
              <w:t>4,343,245</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30DD897D"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4,095 (</w:t>
            </w:r>
            <w:r w:rsidRPr="00505C8D">
              <w:rPr>
                <w:rFonts w:ascii="Calibri" w:hAnsi="Calibri" w:cs="Calibri"/>
                <w:color w:val="000000"/>
                <w:sz w:val="18"/>
                <w:szCs w:val="18"/>
              </w:rPr>
              <w:t>4,154,076</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3DF04186"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2,196 (</w:t>
            </w:r>
            <w:r w:rsidRPr="00505C8D">
              <w:rPr>
                <w:rFonts w:ascii="Calibri" w:hAnsi="Calibri" w:cs="Calibri"/>
                <w:color w:val="000000"/>
                <w:sz w:val="18"/>
                <w:szCs w:val="18"/>
              </w:rPr>
              <w:t>3,116,669</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tcPr>
          <w:p w14:paraId="450E8599"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16,156</w:t>
            </w:r>
          </w:p>
        </w:tc>
      </w:tr>
      <w:tr w:rsidR="005E5AEB" w:rsidRPr="00E86628" w14:paraId="001895F8"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hideMark/>
          </w:tcPr>
          <w:p w14:paraId="74C19BEF" w14:textId="77777777" w:rsidR="005E5AEB" w:rsidRPr="00E86628" w:rsidRDefault="005E5AEB" w:rsidP="0031032C">
            <w:pPr>
              <w:rPr>
                <w:sz w:val="18"/>
                <w:szCs w:val="18"/>
              </w:rPr>
            </w:pPr>
            <w:r w:rsidRPr="00E86628">
              <w:rPr>
                <w:b/>
                <w:bCs/>
                <w:sz w:val="18"/>
                <w:szCs w:val="18"/>
              </w:rPr>
              <w:t xml:space="preserve">Incident case sample (weighted) </w:t>
            </w:r>
          </w:p>
        </w:tc>
        <w:tc>
          <w:tcPr>
            <w:tcW w:w="0" w:type="auto"/>
            <w:tcBorders>
              <w:top w:val="single" w:sz="4" w:space="0" w:color="auto"/>
              <w:left w:val="single" w:sz="4" w:space="0" w:color="auto"/>
              <w:bottom w:val="single" w:sz="4" w:space="0" w:color="auto"/>
              <w:right w:val="single" w:sz="4" w:space="0" w:color="auto"/>
            </w:tcBorders>
            <w:vAlign w:val="bottom"/>
            <w:hideMark/>
          </w:tcPr>
          <w:p w14:paraId="42881D2E" w14:textId="77777777" w:rsidR="005E5AEB" w:rsidRPr="00E86628" w:rsidRDefault="005E5AEB" w:rsidP="0031032C">
            <w:pPr>
              <w:jc w:val="right"/>
              <w:rPr>
                <w:b/>
                <w:bCs/>
                <w:sz w:val="18"/>
                <w:szCs w:val="18"/>
              </w:rPr>
            </w:pPr>
            <w:r w:rsidRPr="00E86628">
              <w:rPr>
                <w:rFonts w:ascii="Calibri" w:hAnsi="Calibri" w:cs="Calibri"/>
                <w:color w:val="000000"/>
                <w:sz w:val="18"/>
                <w:szCs w:val="18"/>
              </w:rPr>
              <w:t>154 (404,276)</w:t>
            </w:r>
          </w:p>
        </w:tc>
        <w:tc>
          <w:tcPr>
            <w:tcW w:w="0" w:type="auto"/>
            <w:tcBorders>
              <w:top w:val="single" w:sz="4" w:space="0" w:color="auto"/>
              <w:left w:val="single" w:sz="4" w:space="0" w:color="auto"/>
              <w:bottom w:val="single" w:sz="4" w:space="0" w:color="auto"/>
              <w:right w:val="single" w:sz="4" w:space="0" w:color="auto"/>
            </w:tcBorders>
            <w:vAlign w:val="bottom"/>
            <w:hideMark/>
          </w:tcPr>
          <w:p w14:paraId="7AD44333" w14:textId="77777777" w:rsidR="005E5AEB" w:rsidRPr="00E86628" w:rsidRDefault="005E5AEB" w:rsidP="0031032C">
            <w:pPr>
              <w:jc w:val="right"/>
              <w:rPr>
                <w:b/>
                <w:bCs/>
                <w:sz w:val="18"/>
                <w:szCs w:val="18"/>
              </w:rPr>
            </w:pPr>
            <w:r w:rsidRPr="00E86628">
              <w:rPr>
                <w:rFonts w:ascii="Calibri" w:hAnsi="Calibri" w:cs="Calibri"/>
                <w:color w:val="000000"/>
                <w:sz w:val="18"/>
                <w:szCs w:val="18"/>
              </w:rPr>
              <w:t>173 (312,917)</w:t>
            </w:r>
          </w:p>
        </w:tc>
        <w:tc>
          <w:tcPr>
            <w:tcW w:w="0" w:type="auto"/>
            <w:tcBorders>
              <w:top w:val="single" w:sz="4" w:space="0" w:color="auto"/>
              <w:left w:val="single" w:sz="4" w:space="0" w:color="auto"/>
              <w:bottom w:val="single" w:sz="4" w:space="0" w:color="auto"/>
              <w:right w:val="single" w:sz="4" w:space="0" w:color="auto"/>
            </w:tcBorders>
            <w:vAlign w:val="bottom"/>
            <w:hideMark/>
          </w:tcPr>
          <w:p w14:paraId="3C230565" w14:textId="77777777" w:rsidR="005E5AEB" w:rsidRPr="00E86628" w:rsidRDefault="005E5AEB" w:rsidP="0031032C">
            <w:pPr>
              <w:jc w:val="right"/>
              <w:rPr>
                <w:b/>
                <w:bCs/>
                <w:sz w:val="18"/>
                <w:szCs w:val="18"/>
              </w:rPr>
            </w:pPr>
            <w:r w:rsidRPr="00E86628">
              <w:rPr>
                <w:rFonts w:ascii="Calibri" w:hAnsi="Calibri" w:cs="Calibri"/>
                <w:color w:val="000000"/>
                <w:sz w:val="18"/>
                <w:szCs w:val="18"/>
              </w:rPr>
              <w:t>169 (385,818)</w:t>
            </w:r>
          </w:p>
        </w:tc>
        <w:tc>
          <w:tcPr>
            <w:tcW w:w="0" w:type="auto"/>
            <w:tcBorders>
              <w:top w:val="single" w:sz="4" w:space="0" w:color="auto"/>
              <w:left w:val="single" w:sz="4" w:space="0" w:color="auto"/>
              <w:bottom w:val="single" w:sz="4" w:space="0" w:color="auto"/>
              <w:right w:val="single" w:sz="4" w:space="0" w:color="auto"/>
            </w:tcBorders>
            <w:vAlign w:val="bottom"/>
            <w:hideMark/>
          </w:tcPr>
          <w:p w14:paraId="2692D5ED" w14:textId="77777777" w:rsidR="005E5AEB" w:rsidRPr="00E86628" w:rsidRDefault="005E5AEB" w:rsidP="0031032C">
            <w:pPr>
              <w:jc w:val="right"/>
              <w:rPr>
                <w:b/>
                <w:bCs/>
                <w:sz w:val="18"/>
                <w:szCs w:val="18"/>
              </w:rPr>
            </w:pPr>
            <w:r w:rsidRPr="00E86628">
              <w:rPr>
                <w:rFonts w:ascii="Calibri" w:hAnsi="Calibri" w:cs="Calibri"/>
                <w:color w:val="000000"/>
                <w:sz w:val="18"/>
                <w:szCs w:val="18"/>
              </w:rPr>
              <w:t>153 (297,546)</w:t>
            </w:r>
          </w:p>
        </w:tc>
        <w:tc>
          <w:tcPr>
            <w:tcW w:w="0" w:type="auto"/>
            <w:tcBorders>
              <w:top w:val="single" w:sz="4" w:space="0" w:color="auto"/>
              <w:left w:val="single" w:sz="4" w:space="0" w:color="auto"/>
              <w:bottom w:val="single" w:sz="4" w:space="0" w:color="auto"/>
              <w:right w:val="single" w:sz="4" w:space="0" w:color="auto"/>
            </w:tcBorders>
            <w:vAlign w:val="bottom"/>
            <w:hideMark/>
          </w:tcPr>
          <w:p w14:paraId="6A259D97" w14:textId="77777777" w:rsidR="005E5AEB" w:rsidRPr="00E86628" w:rsidRDefault="005E5AEB" w:rsidP="0031032C">
            <w:pPr>
              <w:jc w:val="right"/>
              <w:rPr>
                <w:b/>
                <w:bCs/>
                <w:sz w:val="18"/>
                <w:szCs w:val="18"/>
              </w:rPr>
            </w:pPr>
            <w:r w:rsidRPr="00E86628">
              <w:rPr>
                <w:rFonts w:ascii="Calibri" w:hAnsi="Calibri" w:cs="Calibri"/>
                <w:color w:val="000000"/>
                <w:sz w:val="18"/>
                <w:szCs w:val="18"/>
              </w:rPr>
              <w:t>160 (319,743)</w:t>
            </w:r>
          </w:p>
        </w:tc>
        <w:tc>
          <w:tcPr>
            <w:tcW w:w="0" w:type="auto"/>
            <w:tcBorders>
              <w:top w:val="single" w:sz="4" w:space="0" w:color="auto"/>
              <w:left w:val="single" w:sz="4" w:space="0" w:color="auto"/>
              <w:bottom w:val="single" w:sz="4" w:space="0" w:color="auto"/>
              <w:right w:val="single" w:sz="4" w:space="0" w:color="auto"/>
            </w:tcBorders>
          </w:tcPr>
          <w:p w14:paraId="401BA869"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809</w:t>
            </w:r>
          </w:p>
        </w:tc>
      </w:tr>
      <w:tr w:rsidR="005E5AEB" w:rsidRPr="00E86628" w14:paraId="7D4E4496" w14:textId="77777777" w:rsidTr="007455C2">
        <w:trPr>
          <w:trHeight w:val="267"/>
        </w:trPr>
        <w:tc>
          <w:tcPr>
            <w:tcW w:w="0" w:type="auto"/>
            <w:tcBorders>
              <w:top w:val="single" w:sz="4" w:space="0" w:color="auto"/>
              <w:left w:val="single" w:sz="4" w:space="0" w:color="auto"/>
              <w:bottom w:val="single" w:sz="4" w:space="0" w:color="auto"/>
              <w:right w:val="single" w:sz="4" w:space="0" w:color="auto"/>
            </w:tcBorders>
            <w:hideMark/>
          </w:tcPr>
          <w:p w14:paraId="4A3E0C0E" w14:textId="77777777" w:rsidR="005E5AEB" w:rsidRPr="00E86628" w:rsidRDefault="005E5AEB" w:rsidP="0031032C">
            <w:pPr>
              <w:tabs>
                <w:tab w:val="left" w:pos="840"/>
              </w:tabs>
              <w:rPr>
                <w:b/>
                <w:bCs/>
                <w:sz w:val="18"/>
                <w:szCs w:val="18"/>
              </w:rPr>
            </w:pPr>
            <w:r w:rsidRPr="00E86628">
              <w:rPr>
                <w:b/>
                <w:bCs/>
                <w:sz w:val="18"/>
                <w:szCs w:val="18"/>
              </w:rPr>
              <w:t>At-risk sample (weighted)</w:t>
            </w:r>
          </w:p>
        </w:tc>
        <w:tc>
          <w:tcPr>
            <w:tcW w:w="0" w:type="auto"/>
            <w:tcBorders>
              <w:top w:val="single" w:sz="4" w:space="0" w:color="auto"/>
              <w:left w:val="single" w:sz="4" w:space="0" w:color="auto"/>
              <w:bottom w:val="single" w:sz="4" w:space="0" w:color="auto"/>
              <w:right w:val="single" w:sz="4" w:space="0" w:color="auto"/>
            </w:tcBorders>
            <w:vAlign w:val="bottom"/>
            <w:hideMark/>
          </w:tcPr>
          <w:p w14:paraId="4961616F" w14:textId="77777777" w:rsidR="005E5AEB" w:rsidRPr="00E86628" w:rsidRDefault="005E5AEB" w:rsidP="0031032C">
            <w:pPr>
              <w:jc w:val="right"/>
              <w:rPr>
                <w:b/>
                <w:bCs/>
                <w:sz w:val="18"/>
                <w:szCs w:val="18"/>
              </w:rPr>
            </w:pPr>
            <w:r w:rsidRPr="00E86628">
              <w:rPr>
                <w:rFonts w:ascii="Calibri" w:hAnsi="Calibri" w:cs="Calibri"/>
                <w:color w:val="000000"/>
                <w:sz w:val="18"/>
                <w:szCs w:val="18"/>
              </w:rPr>
              <w:t>48,080 (30,825,589)</w:t>
            </w:r>
          </w:p>
        </w:tc>
        <w:tc>
          <w:tcPr>
            <w:tcW w:w="0" w:type="auto"/>
            <w:tcBorders>
              <w:top w:val="single" w:sz="4" w:space="0" w:color="auto"/>
              <w:left w:val="single" w:sz="4" w:space="0" w:color="auto"/>
              <w:bottom w:val="single" w:sz="4" w:space="0" w:color="auto"/>
              <w:right w:val="single" w:sz="4" w:space="0" w:color="auto"/>
            </w:tcBorders>
            <w:vAlign w:val="bottom"/>
            <w:hideMark/>
          </w:tcPr>
          <w:p w14:paraId="37E3B977" w14:textId="77777777" w:rsidR="005E5AEB" w:rsidRPr="00E86628" w:rsidRDefault="005E5AEB" w:rsidP="0031032C">
            <w:pPr>
              <w:jc w:val="right"/>
              <w:rPr>
                <w:b/>
                <w:bCs/>
                <w:sz w:val="18"/>
                <w:szCs w:val="18"/>
              </w:rPr>
            </w:pPr>
            <w:r w:rsidRPr="00E86628">
              <w:rPr>
                <w:rFonts w:ascii="Calibri" w:hAnsi="Calibri" w:cs="Calibri"/>
                <w:color w:val="000000"/>
                <w:sz w:val="18"/>
                <w:szCs w:val="18"/>
              </w:rPr>
              <w:t>51,689 (36,050,557)</w:t>
            </w:r>
          </w:p>
        </w:tc>
        <w:tc>
          <w:tcPr>
            <w:tcW w:w="0" w:type="auto"/>
            <w:tcBorders>
              <w:top w:val="single" w:sz="4" w:space="0" w:color="auto"/>
              <w:left w:val="single" w:sz="4" w:space="0" w:color="auto"/>
              <w:bottom w:val="single" w:sz="4" w:space="0" w:color="auto"/>
              <w:right w:val="single" w:sz="4" w:space="0" w:color="auto"/>
            </w:tcBorders>
            <w:vAlign w:val="bottom"/>
            <w:hideMark/>
          </w:tcPr>
          <w:p w14:paraId="364ED16A" w14:textId="77777777" w:rsidR="005E5AEB" w:rsidRPr="00E86628" w:rsidRDefault="005E5AEB" w:rsidP="0031032C">
            <w:pPr>
              <w:jc w:val="right"/>
              <w:rPr>
                <w:b/>
                <w:bCs/>
                <w:sz w:val="18"/>
                <w:szCs w:val="18"/>
              </w:rPr>
            </w:pPr>
            <w:r w:rsidRPr="00E86628">
              <w:rPr>
                <w:rFonts w:ascii="Calibri" w:hAnsi="Calibri" w:cs="Calibri"/>
                <w:color w:val="000000"/>
                <w:sz w:val="18"/>
                <w:szCs w:val="18"/>
              </w:rPr>
              <w:t>53,776 (26,491,259)</w:t>
            </w:r>
          </w:p>
        </w:tc>
        <w:tc>
          <w:tcPr>
            <w:tcW w:w="0" w:type="auto"/>
            <w:tcBorders>
              <w:top w:val="single" w:sz="4" w:space="0" w:color="auto"/>
              <w:left w:val="single" w:sz="4" w:space="0" w:color="auto"/>
              <w:bottom w:val="single" w:sz="4" w:space="0" w:color="auto"/>
              <w:right w:val="single" w:sz="4" w:space="0" w:color="auto"/>
            </w:tcBorders>
            <w:vAlign w:val="bottom"/>
            <w:hideMark/>
          </w:tcPr>
          <w:p w14:paraId="08C4986B" w14:textId="77777777" w:rsidR="005E5AEB" w:rsidRPr="00E86628" w:rsidRDefault="005E5AEB" w:rsidP="0031032C">
            <w:pPr>
              <w:jc w:val="right"/>
              <w:rPr>
                <w:b/>
                <w:bCs/>
                <w:sz w:val="18"/>
                <w:szCs w:val="18"/>
              </w:rPr>
            </w:pPr>
            <w:r w:rsidRPr="00E86628">
              <w:rPr>
                <w:rFonts w:ascii="Calibri" w:hAnsi="Calibri" w:cs="Calibri"/>
                <w:color w:val="000000"/>
                <w:sz w:val="18"/>
                <w:szCs w:val="18"/>
              </w:rPr>
              <w:t>51,848 (25,942,087)</w:t>
            </w:r>
          </w:p>
        </w:tc>
        <w:tc>
          <w:tcPr>
            <w:tcW w:w="0" w:type="auto"/>
            <w:tcBorders>
              <w:top w:val="single" w:sz="4" w:space="0" w:color="auto"/>
              <w:left w:val="single" w:sz="4" w:space="0" w:color="auto"/>
              <w:bottom w:val="single" w:sz="4" w:space="0" w:color="auto"/>
              <w:right w:val="single" w:sz="4" w:space="0" w:color="auto"/>
            </w:tcBorders>
            <w:vAlign w:val="bottom"/>
            <w:hideMark/>
          </w:tcPr>
          <w:p w14:paraId="7917EA3A" w14:textId="77777777" w:rsidR="005E5AEB" w:rsidRPr="00E86628" w:rsidRDefault="005E5AEB" w:rsidP="0031032C">
            <w:pPr>
              <w:jc w:val="right"/>
              <w:rPr>
                <w:b/>
                <w:bCs/>
                <w:sz w:val="18"/>
                <w:szCs w:val="18"/>
              </w:rPr>
            </w:pPr>
            <w:r w:rsidRPr="00E86628">
              <w:rPr>
                <w:rFonts w:ascii="Calibri" w:hAnsi="Calibri" w:cs="Calibri"/>
                <w:color w:val="000000"/>
                <w:sz w:val="18"/>
                <w:szCs w:val="18"/>
              </w:rPr>
              <w:t>49,877 (22,900,850)</w:t>
            </w:r>
          </w:p>
        </w:tc>
        <w:tc>
          <w:tcPr>
            <w:tcW w:w="0" w:type="auto"/>
            <w:tcBorders>
              <w:top w:val="single" w:sz="4" w:space="0" w:color="auto"/>
              <w:left w:val="single" w:sz="4" w:space="0" w:color="auto"/>
              <w:bottom w:val="single" w:sz="4" w:space="0" w:color="auto"/>
              <w:right w:val="single" w:sz="4" w:space="0" w:color="auto"/>
            </w:tcBorders>
          </w:tcPr>
          <w:p w14:paraId="2581BD77"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255,270</w:t>
            </w:r>
          </w:p>
        </w:tc>
      </w:tr>
      <w:tr w:rsidR="005E5AEB" w:rsidRPr="00E86628" w14:paraId="5AB1749E"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tcPr>
          <w:p w14:paraId="3EAA1DD6" w14:textId="77777777" w:rsidR="005E5AEB" w:rsidRPr="00E86628" w:rsidRDefault="005E5AEB" w:rsidP="0031032C">
            <w:pPr>
              <w:rPr>
                <w:b/>
                <w:bCs/>
                <w:sz w:val="18"/>
                <w:szCs w:val="18"/>
              </w:rPr>
            </w:pPr>
            <w:r w:rsidRPr="00E86628">
              <w:rPr>
                <w:b/>
                <w:bCs/>
                <w:sz w:val="18"/>
                <w:szCs w:val="18"/>
              </w:rPr>
              <w:t>Incidence rate</w:t>
            </w:r>
          </w:p>
        </w:tc>
        <w:tc>
          <w:tcPr>
            <w:tcW w:w="0" w:type="auto"/>
            <w:tcBorders>
              <w:top w:val="single" w:sz="4" w:space="0" w:color="auto"/>
              <w:left w:val="single" w:sz="4" w:space="0" w:color="auto"/>
              <w:bottom w:val="single" w:sz="4" w:space="0" w:color="auto"/>
              <w:right w:val="single" w:sz="4" w:space="0" w:color="auto"/>
            </w:tcBorders>
            <w:vAlign w:val="bottom"/>
          </w:tcPr>
          <w:p w14:paraId="1F477196" w14:textId="77777777" w:rsidR="005E5AEB" w:rsidRPr="00E86628" w:rsidRDefault="005E5AEB" w:rsidP="0031032C">
            <w:pPr>
              <w:jc w:val="right"/>
              <w:rPr>
                <w:b/>
                <w:bCs/>
                <w:sz w:val="18"/>
                <w:szCs w:val="18"/>
              </w:rPr>
            </w:pPr>
            <w:r w:rsidRPr="00E86628">
              <w:rPr>
                <w:rFonts w:ascii="Calibri" w:hAnsi="Calibri" w:cs="Calibri"/>
                <w:color w:val="000000"/>
                <w:sz w:val="18"/>
                <w:szCs w:val="18"/>
              </w:rPr>
              <w:t>13.1</w:t>
            </w:r>
          </w:p>
        </w:tc>
        <w:tc>
          <w:tcPr>
            <w:tcW w:w="0" w:type="auto"/>
            <w:tcBorders>
              <w:top w:val="single" w:sz="4" w:space="0" w:color="auto"/>
              <w:left w:val="single" w:sz="4" w:space="0" w:color="auto"/>
              <w:bottom w:val="single" w:sz="4" w:space="0" w:color="auto"/>
              <w:right w:val="single" w:sz="4" w:space="0" w:color="auto"/>
            </w:tcBorders>
            <w:vAlign w:val="bottom"/>
          </w:tcPr>
          <w:p w14:paraId="12DD4EFA" w14:textId="77777777" w:rsidR="005E5AEB" w:rsidRPr="00E86628" w:rsidRDefault="005E5AEB" w:rsidP="0031032C">
            <w:pPr>
              <w:jc w:val="right"/>
              <w:rPr>
                <w:b/>
                <w:bCs/>
                <w:sz w:val="18"/>
                <w:szCs w:val="18"/>
              </w:rPr>
            </w:pPr>
            <w:r w:rsidRPr="00E86628">
              <w:rPr>
                <w:rFonts w:ascii="Calibri" w:hAnsi="Calibri" w:cs="Calibri"/>
                <w:color w:val="000000"/>
                <w:sz w:val="18"/>
                <w:szCs w:val="18"/>
              </w:rPr>
              <w:t>8.7</w:t>
            </w:r>
          </w:p>
        </w:tc>
        <w:tc>
          <w:tcPr>
            <w:tcW w:w="0" w:type="auto"/>
            <w:tcBorders>
              <w:top w:val="single" w:sz="4" w:space="0" w:color="auto"/>
              <w:left w:val="single" w:sz="4" w:space="0" w:color="auto"/>
              <w:bottom w:val="single" w:sz="4" w:space="0" w:color="auto"/>
              <w:right w:val="single" w:sz="4" w:space="0" w:color="auto"/>
            </w:tcBorders>
            <w:vAlign w:val="bottom"/>
          </w:tcPr>
          <w:p w14:paraId="4F2B8B3C" w14:textId="77777777" w:rsidR="005E5AEB" w:rsidRPr="00E86628" w:rsidRDefault="005E5AEB" w:rsidP="0031032C">
            <w:pPr>
              <w:jc w:val="right"/>
              <w:rPr>
                <w:b/>
                <w:bCs/>
                <w:sz w:val="18"/>
                <w:szCs w:val="18"/>
              </w:rPr>
            </w:pPr>
            <w:r w:rsidRPr="00E86628">
              <w:rPr>
                <w:rFonts w:ascii="Calibri" w:hAnsi="Calibri" w:cs="Calibri"/>
                <w:color w:val="000000"/>
                <w:sz w:val="18"/>
                <w:szCs w:val="18"/>
              </w:rPr>
              <w:t>14.6</w:t>
            </w:r>
          </w:p>
        </w:tc>
        <w:tc>
          <w:tcPr>
            <w:tcW w:w="0" w:type="auto"/>
            <w:tcBorders>
              <w:top w:val="single" w:sz="4" w:space="0" w:color="auto"/>
              <w:left w:val="single" w:sz="4" w:space="0" w:color="auto"/>
              <w:bottom w:val="single" w:sz="4" w:space="0" w:color="auto"/>
              <w:right w:val="single" w:sz="4" w:space="0" w:color="auto"/>
            </w:tcBorders>
            <w:vAlign w:val="bottom"/>
          </w:tcPr>
          <w:p w14:paraId="54896266" w14:textId="77777777" w:rsidR="005E5AEB" w:rsidRPr="00E86628" w:rsidRDefault="005E5AEB" w:rsidP="0031032C">
            <w:pPr>
              <w:jc w:val="right"/>
              <w:rPr>
                <w:b/>
                <w:bCs/>
                <w:sz w:val="18"/>
                <w:szCs w:val="18"/>
              </w:rPr>
            </w:pPr>
            <w:r w:rsidRPr="00E86628">
              <w:rPr>
                <w:rFonts w:ascii="Calibri" w:hAnsi="Calibri" w:cs="Calibri"/>
                <w:color w:val="000000"/>
                <w:sz w:val="18"/>
                <w:szCs w:val="18"/>
              </w:rPr>
              <w:t>11.5</w:t>
            </w:r>
          </w:p>
        </w:tc>
        <w:tc>
          <w:tcPr>
            <w:tcW w:w="0" w:type="auto"/>
            <w:tcBorders>
              <w:top w:val="single" w:sz="4" w:space="0" w:color="auto"/>
              <w:left w:val="single" w:sz="4" w:space="0" w:color="auto"/>
              <w:bottom w:val="single" w:sz="4" w:space="0" w:color="auto"/>
              <w:right w:val="single" w:sz="4" w:space="0" w:color="auto"/>
            </w:tcBorders>
            <w:vAlign w:val="bottom"/>
          </w:tcPr>
          <w:p w14:paraId="3590C895" w14:textId="77777777" w:rsidR="005E5AEB" w:rsidRPr="00E86628" w:rsidRDefault="005E5AEB" w:rsidP="0031032C">
            <w:pPr>
              <w:jc w:val="right"/>
              <w:rPr>
                <w:b/>
                <w:bCs/>
                <w:sz w:val="18"/>
                <w:szCs w:val="18"/>
              </w:rPr>
            </w:pPr>
            <w:r w:rsidRPr="00E86628">
              <w:rPr>
                <w:rFonts w:ascii="Calibri" w:hAnsi="Calibri" w:cs="Calibri"/>
                <w:color w:val="000000"/>
                <w:sz w:val="18"/>
                <w:szCs w:val="18"/>
              </w:rPr>
              <w:t>14.0</w:t>
            </w:r>
          </w:p>
        </w:tc>
        <w:tc>
          <w:tcPr>
            <w:tcW w:w="0" w:type="auto"/>
            <w:tcBorders>
              <w:top w:val="single" w:sz="4" w:space="0" w:color="auto"/>
              <w:left w:val="single" w:sz="4" w:space="0" w:color="auto"/>
              <w:bottom w:val="single" w:sz="4" w:space="0" w:color="auto"/>
              <w:right w:val="single" w:sz="4" w:space="0" w:color="auto"/>
            </w:tcBorders>
          </w:tcPr>
          <w:p w14:paraId="0E6BDAB1"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12.1</w:t>
            </w:r>
            <w:r>
              <w:rPr>
                <w:rFonts w:ascii="Calibri" w:hAnsi="Calibri" w:cs="Calibri"/>
                <w:color w:val="000000"/>
                <w:sz w:val="18"/>
                <w:szCs w:val="18"/>
              </w:rPr>
              <w:t>*</w:t>
            </w:r>
          </w:p>
        </w:tc>
      </w:tr>
      <w:tr w:rsidR="005E5AEB" w:rsidRPr="00E86628" w14:paraId="769060DE"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tcPr>
          <w:p w14:paraId="64D3B3B4" w14:textId="77777777" w:rsidR="005E5AEB" w:rsidRPr="00E86628" w:rsidRDefault="005E5AEB" w:rsidP="0031032C">
            <w:pPr>
              <w:rPr>
                <w:b/>
                <w:bCs/>
                <w:sz w:val="18"/>
                <w:szCs w:val="18"/>
              </w:rPr>
            </w:pPr>
            <w:r w:rsidRPr="00E86628">
              <w:rPr>
                <w:b/>
                <w:bCs/>
                <w:sz w:val="18"/>
                <w:szCs w:val="18"/>
              </w:rPr>
              <w:t>Prevalence rate</w:t>
            </w:r>
          </w:p>
        </w:tc>
        <w:tc>
          <w:tcPr>
            <w:tcW w:w="0" w:type="auto"/>
            <w:tcBorders>
              <w:top w:val="single" w:sz="4" w:space="0" w:color="auto"/>
              <w:left w:val="single" w:sz="4" w:space="0" w:color="auto"/>
              <w:bottom w:val="single" w:sz="4" w:space="0" w:color="auto"/>
              <w:right w:val="single" w:sz="4" w:space="0" w:color="auto"/>
            </w:tcBorders>
            <w:vAlign w:val="bottom"/>
          </w:tcPr>
          <w:p w14:paraId="28A1E638" w14:textId="77777777" w:rsidR="005E5AEB" w:rsidRPr="00E86628" w:rsidRDefault="005E5AEB" w:rsidP="0031032C">
            <w:pPr>
              <w:jc w:val="right"/>
              <w:rPr>
                <w:b/>
                <w:bCs/>
                <w:sz w:val="18"/>
                <w:szCs w:val="18"/>
              </w:rPr>
            </w:pPr>
            <w:r w:rsidRPr="00E86628">
              <w:rPr>
                <w:rFonts w:ascii="Calibri" w:hAnsi="Calibri" w:cs="Calibri"/>
                <w:color w:val="000000"/>
                <w:sz w:val="18"/>
                <w:szCs w:val="18"/>
              </w:rPr>
              <w:t>12.8</w:t>
            </w:r>
          </w:p>
        </w:tc>
        <w:tc>
          <w:tcPr>
            <w:tcW w:w="0" w:type="auto"/>
            <w:tcBorders>
              <w:top w:val="single" w:sz="4" w:space="0" w:color="auto"/>
              <w:left w:val="single" w:sz="4" w:space="0" w:color="auto"/>
              <w:bottom w:val="single" w:sz="4" w:space="0" w:color="auto"/>
              <w:right w:val="single" w:sz="4" w:space="0" w:color="auto"/>
            </w:tcBorders>
            <w:vAlign w:val="bottom"/>
          </w:tcPr>
          <w:p w14:paraId="6609C669" w14:textId="77777777" w:rsidR="005E5AEB" w:rsidRPr="00E86628" w:rsidRDefault="005E5AEB" w:rsidP="0031032C">
            <w:pPr>
              <w:jc w:val="right"/>
              <w:rPr>
                <w:b/>
                <w:bCs/>
                <w:sz w:val="18"/>
                <w:szCs w:val="18"/>
              </w:rPr>
            </w:pPr>
            <w:r w:rsidRPr="00E86628">
              <w:rPr>
                <w:rFonts w:ascii="Calibri" w:hAnsi="Calibri" w:cs="Calibri"/>
                <w:color w:val="000000"/>
                <w:sz w:val="18"/>
                <w:szCs w:val="18"/>
              </w:rPr>
              <w:t>13.2</w:t>
            </w:r>
          </w:p>
        </w:tc>
        <w:tc>
          <w:tcPr>
            <w:tcW w:w="0" w:type="auto"/>
            <w:tcBorders>
              <w:top w:val="single" w:sz="4" w:space="0" w:color="auto"/>
              <w:left w:val="single" w:sz="4" w:space="0" w:color="auto"/>
              <w:bottom w:val="single" w:sz="4" w:space="0" w:color="auto"/>
              <w:right w:val="single" w:sz="4" w:space="0" w:color="auto"/>
            </w:tcBorders>
            <w:vAlign w:val="bottom"/>
          </w:tcPr>
          <w:p w14:paraId="200DA2B5" w14:textId="77777777" w:rsidR="005E5AEB" w:rsidRPr="00E86628" w:rsidRDefault="005E5AEB" w:rsidP="0031032C">
            <w:pPr>
              <w:jc w:val="right"/>
              <w:rPr>
                <w:b/>
                <w:bCs/>
                <w:sz w:val="18"/>
                <w:szCs w:val="18"/>
              </w:rPr>
            </w:pPr>
            <w:r w:rsidRPr="00E86628">
              <w:rPr>
                <w:rFonts w:ascii="Calibri" w:hAnsi="Calibri" w:cs="Calibri"/>
                <w:color w:val="000000"/>
                <w:sz w:val="18"/>
                <w:szCs w:val="18"/>
              </w:rPr>
              <w:t>13.5</w:t>
            </w:r>
          </w:p>
        </w:tc>
        <w:tc>
          <w:tcPr>
            <w:tcW w:w="0" w:type="auto"/>
            <w:tcBorders>
              <w:top w:val="single" w:sz="4" w:space="0" w:color="auto"/>
              <w:left w:val="single" w:sz="4" w:space="0" w:color="auto"/>
              <w:bottom w:val="single" w:sz="4" w:space="0" w:color="auto"/>
              <w:right w:val="single" w:sz="4" w:space="0" w:color="auto"/>
            </w:tcBorders>
            <w:vAlign w:val="bottom"/>
          </w:tcPr>
          <w:p w14:paraId="4627B732" w14:textId="77777777" w:rsidR="005E5AEB" w:rsidRPr="00E86628" w:rsidRDefault="005E5AEB" w:rsidP="0031032C">
            <w:pPr>
              <w:jc w:val="right"/>
              <w:rPr>
                <w:b/>
                <w:bCs/>
                <w:sz w:val="18"/>
                <w:szCs w:val="18"/>
              </w:rPr>
            </w:pPr>
            <w:r w:rsidRPr="00E86628">
              <w:rPr>
                <w:rFonts w:ascii="Calibri" w:hAnsi="Calibri" w:cs="Calibri"/>
                <w:color w:val="000000"/>
                <w:sz w:val="18"/>
                <w:szCs w:val="18"/>
              </w:rPr>
              <w:t>13.2</w:t>
            </w:r>
          </w:p>
        </w:tc>
        <w:tc>
          <w:tcPr>
            <w:tcW w:w="0" w:type="auto"/>
            <w:tcBorders>
              <w:top w:val="single" w:sz="4" w:space="0" w:color="auto"/>
              <w:left w:val="single" w:sz="4" w:space="0" w:color="auto"/>
              <w:bottom w:val="single" w:sz="4" w:space="0" w:color="auto"/>
              <w:right w:val="single" w:sz="4" w:space="0" w:color="auto"/>
            </w:tcBorders>
            <w:vAlign w:val="bottom"/>
          </w:tcPr>
          <w:p w14:paraId="7CABD0E7" w14:textId="77777777" w:rsidR="005E5AEB" w:rsidRPr="00E86628" w:rsidRDefault="005E5AEB" w:rsidP="0031032C">
            <w:pPr>
              <w:jc w:val="right"/>
              <w:rPr>
                <w:b/>
                <w:bCs/>
                <w:sz w:val="18"/>
                <w:szCs w:val="18"/>
              </w:rPr>
            </w:pPr>
            <w:r w:rsidRPr="00E86628">
              <w:rPr>
                <w:rFonts w:ascii="Calibri" w:hAnsi="Calibri" w:cs="Calibr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tcPr>
          <w:p w14:paraId="667A22A7" w14:textId="77777777" w:rsidR="005E5AEB" w:rsidRPr="00E86628" w:rsidRDefault="005E5AEB" w:rsidP="0031032C">
            <w:pPr>
              <w:jc w:val="right"/>
              <w:rPr>
                <w:rFonts w:ascii="Calibri" w:hAnsi="Calibri" w:cs="Calibri"/>
                <w:color w:val="000000"/>
                <w:sz w:val="18"/>
                <w:szCs w:val="18"/>
              </w:rPr>
            </w:pPr>
            <w:r>
              <w:rPr>
                <w:rFonts w:ascii="Calibri" w:hAnsi="Calibri" w:cs="Calibri"/>
                <w:color w:val="000000"/>
                <w:sz w:val="18"/>
                <w:szCs w:val="18"/>
              </w:rPr>
              <w:t>13.1**</w:t>
            </w:r>
          </w:p>
        </w:tc>
      </w:tr>
      <w:tr w:rsidR="005E5AEB" w:rsidRPr="00E86628" w14:paraId="754458FA" w14:textId="77777777" w:rsidTr="007455C2">
        <w:trPr>
          <w:trHeight w:val="267"/>
        </w:trPr>
        <w:tc>
          <w:tcPr>
            <w:tcW w:w="0" w:type="auto"/>
            <w:tcBorders>
              <w:top w:val="single" w:sz="4" w:space="0" w:color="auto"/>
              <w:left w:val="single" w:sz="4" w:space="0" w:color="auto"/>
              <w:bottom w:val="single" w:sz="4" w:space="0" w:color="auto"/>
              <w:right w:val="single" w:sz="4" w:space="0" w:color="auto"/>
            </w:tcBorders>
            <w:hideMark/>
          </w:tcPr>
          <w:p w14:paraId="1BE11CB0" w14:textId="77777777" w:rsidR="005E5AEB" w:rsidRPr="00E86628" w:rsidRDefault="005E5AEB" w:rsidP="0031032C">
            <w:pPr>
              <w:tabs>
                <w:tab w:val="left" w:pos="840"/>
              </w:tabs>
              <w:rPr>
                <w:b/>
                <w:bCs/>
                <w:sz w:val="18"/>
                <w:szCs w:val="18"/>
              </w:rPr>
            </w:pPr>
            <w:r w:rsidRPr="00E86628">
              <w:rPr>
                <w:b/>
                <w:bCs/>
                <w:sz w:val="18"/>
                <w:szCs w:val="18"/>
              </w:rPr>
              <w:t>Number of states included</w:t>
            </w:r>
          </w:p>
        </w:tc>
        <w:tc>
          <w:tcPr>
            <w:tcW w:w="0" w:type="auto"/>
            <w:tcBorders>
              <w:top w:val="single" w:sz="4" w:space="0" w:color="auto"/>
              <w:left w:val="single" w:sz="4" w:space="0" w:color="auto"/>
              <w:bottom w:val="single" w:sz="4" w:space="0" w:color="auto"/>
              <w:right w:val="single" w:sz="4" w:space="0" w:color="auto"/>
            </w:tcBorders>
          </w:tcPr>
          <w:p w14:paraId="26163F1E"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18</w:t>
            </w:r>
          </w:p>
        </w:tc>
        <w:tc>
          <w:tcPr>
            <w:tcW w:w="0" w:type="auto"/>
            <w:tcBorders>
              <w:top w:val="single" w:sz="4" w:space="0" w:color="auto"/>
              <w:left w:val="single" w:sz="4" w:space="0" w:color="auto"/>
              <w:bottom w:val="single" w:sz="4" w:space="0" w:color="auto"/>
              <w:right w:val="single" w:sz="4" w:space="0" w:color="auto"/>
            </w:tcBorders>
          </w:tcPr>
          <w:p w14:paraId="3E8017B3"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26</w:t>
            </w:r>
          </w:p>
        </w:tc>
        <w:tc>
          <w:tcPr>
            <w:tcW w:w="0" w:type="auto"/>
            <w:tcBorders>
              <w:top w:val="single" w:sz="4" w:space="0" w:color="auto"/>
              <w:left w:val="single" w:sz="4" w:space="0" w:color="auto"/>
              <w:bottom w:val="single" w:sz="4" w:space="0" w:color="auto"/>
              <w:right w:val="single" w:sz="4" w:space="0" w:color="auto"/>
            </w:tcBorders>
          </w:tcPr>
          <w:p w14:paraId="5319F189"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20</w:t>
            </w:r>
          </w:p>
        </w:tc>
        <w:tc>
          <w:tcPr>
            <w:tcW w:w="0" w:type="auto"/>
            <w:tcBorders>
              <w:top w:val="single" w:sz="4" w:space="0" w:color="auto"/>
              <w:left w:val="single" w:sz="4" w:space="0" w:color="auto"/>
              <w:bottom w:val="single" w:sz="4" w:space="0" w:color="auto"/>
              <w:right w:val="single" w:sz="4" w:space="0" w:color="auto"/>
            </w:tcBorders>
          </w:tcPr>
          <w:p w14:paraId="255407DD"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17</w:t>
            </w:r>
          </w:p>
        </w:tc>
        <w:tc>
          <w:tcPr>
            <w:tcW w:w="0" w:type="auto"/>
            <w:tcBorders>
              <w:top w:val="single" w:sz="4" w:space="0" w:color="auto"/>
              <w:left w:val="single" w:sz="4" w:space="0" w:color="auto"/>
              <w:bottom w:val="single" w:sz="4" w:space="0" w:color="auto"/>
              <w:right w:val="single" w:sz="4" w:space="0" w:color="auto"/>
            </w:tcBorders>
          </w:tcPr>
          <w:p w14:paraId="23BE5CC3"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17</w:t>
            </w:r>
          </w:p>
        </w:tc>
        <w:tc>
          <w:tcPr>
            <w:tcW w:w="0" w:type="auto"/>
            <w:tcBorders>
              <w:top w:val="single" w:sz="4" w:space="0" w:color="auto"/>
              <w:left w:val="single" w:sz="4" w:space="0" w:color="auto"/>
              <w:bottom w:val="single" w:sz="4" w:space="0" w:color="auto"/>
              <w:right w:val="single" w:sz="4" w:space="0" w:color="auto"/>
            </w:tcBorders>
          </w:tcPr>
          <w:p w14:paraId="58F97683" w14:textId="77777777" w:rsidR="005E5AEB" w:rsidRPr="00E86628" w:rsidRDefault="005E5AEB" w:rsidP="0031032C">
            <w:pPr>
              <w:jc w:val="right"/>
              <w:rPr>
                <w:rFonts w:ascii="Calibri" w:hAnsi="Calibri" w:cs="Calibri"/>
                <w:color w:val="000000"/>
                <w:sz w:val="18"/>
                <w:szCs w:val="18"/>
              </w:rPr>
            </w:pPr>
            <w:r>
              <w:rPr>
                <w:rFonts w:ascii="Calibri" w:hAnsi="Calibri" w:cs="Calibri"/>
                <w:color w:val="000000"/>
                <w:sz w:val="18"/>
                <w:szCs w:val="18"/>
              </w:rPr>
              <w:t>32***</w:t>
            </w:r>
          </w:p>
        </w:tc>
      </w:tr>
    </w:tbl>
    <w:p w14:paraId="5A166368" w14:textId="77777777" w:rsidR="005E5AEB" w:rsidRDefault="005E5AEB" w:rsidP="005E5AEB">
      <w:pPr>
        <w:pStyle w:val="NoSpacing"/>
        <w:rPr>
          <w:i/>
          <w:iCs/>
          <w:sz w:val="20"/>
          <w:szCs w:val="20"/>
        </w:rPr>
      </w:pPr>
      <w:r w:rsidRPr="005E5AEB">
        <w:rPr>
          <w:i/>
          <w:iCs/>
          <w:sz w:val="20"/>
          <w:szCs w:val="20"/>
        </w:rPr>
        <w:t xml:space="preserve">*Aggregate </w:t>
      </w:r>
      <w:r>
        <w:rPr>
          <w:i/>
          <w:iCs/>
          <w:sz w:val="20"/>
          <w:szCs w:val="20"/>
        </w:rPr>
        <w:t>asthma incidence rate per 1,000 at-risk children</w:t>
      </w:r>
    </w:p>
    <w:p w14:paraId="27F07EE6" w14:textId="77777777" w:rsidR="005E5AEB" w:rsidRPr="005E5AEB" w:rsidRDefault="005E5AEB" w:rsidP="005E5AEB">
      <w:pPr>
        <w:pStyle w:val="NoSpacing"/>
        <w:rPr>
          <w:i/>
          <w:iCs/>
          <w:sz w:val="20"/>
          <w:szCs w:val="20"/>
        </w:rPr>
      </w:pPr>
      <w:r>
        <w:rPr>
          <w:i/>
          <w:iCs/>
          <w:sz w:val="20"/>
          <w:szCs w:val="20"/>
        </w:rPr>
        <w:t xml:space="preserve">**Aggregate asthma prevalence rate </w:t>
      </w:r>
      <w:commentRangeStart w:id="88"/>
      <w:commentRangeStart w:id="89"/>
      <w:r>
        <w:rPr>
          <w:i/>
          <w:iCs/>
          <w:sz w:val="20"/>
          <w:szCs w:val="20"/>
        </w:rPr>
        <w:t>per 100 children</w:t>
      </w:r>
      <w:commentRangeEnd w:id="88"/>
      <w:r w:rsidR="00254205">
        <w:rPr>
          <w:rStyle w:val="CommentReference"/>
        </w:rPr>
        <w:commentReference w:id="88"/>
      </w:r>
      <w:commentRangeEnd w:id="89"/>
      <w:r w:rsidR="00CC3C13">
        <w:rPr>
          <w:rStyle w:val="CommentReference"/>
        </w:rPr>
        <w:commentReference w:id="89"/>
      </w:r>
    </w:p>
    <w:p w14:paraId="50410988" w14:textId="79CEA47F" w:rsidR="005E5AEB" w:rsidRDefault="005E5AEB" w:rsidP="005E5AEB">
      <w:pPr>
        <w:pStyle w:val="NoSpacing"/>
        <w:rPr>
          <w:i/>
          <w:iCs/>
          <w:sz w:val="20"/>
          <w:szCs w:val="20"/>
        </w:rPr>
      </w:pPr>
      <w:r w:rsidRPr="005E5AEB">
        <w:rPr>
          <w:i/>
          <w:iCs/>
          <w:sz w:val="20"/>
          <w:szCs w:val="20"/>
        </w:rPr>
        <w:t xml:space="preserve">**Total number of states included in the </w:t>
      </w:r>
      <w:r>
        <w:rPr>
          <w:i/>
          <w:iCs/>
          <w:sz w:val="20"/>
          <w:szCs w:val="20"/>
        </w:rPr>
        <w:t>aggregate</w:t>
      </w:r>
      <w:r w:rsidRPr="005E5AEB">
        <w:rPr>
          <w:i/>
          <w:iCs/>
          <w:sz w:val="20"/>
          <w:szCs w:val="20"/>
        </w:rPr>
        <w:t xml:space="preserve"> asthma incidence rate</w:t>
      </w:r>
      <w:r w:rsidR="00ED77FE">
        <w:rPr>
          <w:i/>
          <w:iCs/>
          <w:sz w:val="20"/>
          <w:szCs w:val="20"/>
        </w:rPr>
        <w:t xml:space="preserve"> estimation </w:t>
      </w:r>
    </w:p>
    <w:p w14:paraId="645D738E" w14:textId="77777777" w:rsidR="007455C2" w:rsidRDefault="007455C2" w:rsidP="004F11AE">
      <w:pPr>
        <w:rPr>
          <w:i/>
          <w:iCs/>
        </w:rPr>
      </w:pPr>
    </w:p>
    <w:p w14:paraId="77D8F891" w14:textId="12BC7EE9" w:rsidR="00C928CB" w:rsidRPr="00EC1FA9" w:rsidRDefault="00D16991" w:rsidP="004F11AE">
      <w:pPr>
        <w:rPr>
          <w:i/>
          <w:iCs/>
        </w:rPr>
      </w:pPr>
      <w:r w:rsidRPr="00EC1FA9">
        <w:rPr>
          <w:i/>
          <w:iCs/>
        </w:rPr>
        <w:t>Asthma incident cases</w:t>
      </w:r>
    </w:p>
    <w:p w14:paraId="21F62E6C" w14:textId="3E61A5FF" w:rsidR="00777C9B" w:rsidRPr="00EC1FA9" w:rsidRDefault="00777C9B" w:rsidP="00811938">
      <w:r w:rsidRPr="00EC1FA9">
        <w:t>Using state-specific asthma incidence rates</w:t>
      </w:r>
      <w:r w:rsidR="008400ED">
        <w:t>,</w:t>
      </w:r>
      <w:r w:rsidRPr="00EC1FA9">
        <w:t xml:space="preserve"> the estimated number of childhood asthma incident cases were 754,893 in 2010 (</w:t>
      </w:r>
      <w:r w:rsidR="00811938" w:rsidRPr="00EC1FA9">
        <w:fldChar w:fldCharType="begin"/>
      </w:r>
      <w:r w:rsidR="00811938" w:rsidRPr="00EC1FA9">
        <w:instrText xml:space="preserve"> REF _Ref9331808 \h  \* MERGEFORMAT </w:instrText>
      </w:r>
      <w:r w:rsidR="00811938" w:rsidRPr="00EC1FA9">
        <w:fldChar w:fldCharType="separate"/>
      </w:r>
      <w:r w:rsidR="00220191" w:rsidRPr="00E86628">
        <w:t xml:space="preserve">Table </w:t>
      </w:r>
      <w:r w:rsidR="00220191">
        <w:rPr>
          <w:noProof/>
        </w:rPr>
        <w:t>4</w:t>
      </w:r>
      <w:r w:rsidR="00811938" w:rsidRPr="00EC1FA9">
        <w:fldChar w:fldCharType="end"/>
      </w:r>
      <w:r w:rsidRPr="00EC1FA9">
        <w:t xml:space="preserve">). </w:t>
      </w:r>
      <w:r w:rsidR="00FA6FED" w:rsidRPr="00EC1FA9">
        <w:t>By living location</w:t>
      </w:r>
      <w:r w:rsidR="00F152B7" w:rsidRPr="00EC1FA9">
        <w:t xml:space="preserve">, </w:t>
      </w:r>
      <w:r w:rsidR="00FA6FED" w:rsidRPr="00EC1FA9">
        <w:t xml:space="preserve">19% </w:t>
      </w:r>
      <w:r w:rsidR="009449D4" w:rsidRPr="00EC1FA9">
        <w:t>lived</w:t>
      </w:r>
      <w:r w:rsidR="00F152B7" w:rsidRPr="00EC1FA9">
        <w:t xml:space="preserve"> in </w:t>
      </w:r>
      <w:r w:rsidR="00FA6FED" w:rsidRPr="00EC1FA9">
        <w:t xml:space="preserve">a rural area, while 9% and 72% </w:t>
      </w:r>
      <w:r w:rsidR="009449D4" w:rsidRPr="00EC1FA9">
        <w:t xml:space="preserve">lived </w:t>
      </w:r>
      <w:r w:rsidR="00F152B7" w:rsidRPr="00EC1FA9">
        <w:t xml:space="preserve">in an </w:t>
      </w:r>
      <w:r w:rsidR="00FA6FED" w:rsidRPr="00EC1FA9">
        <w:t>urban cluster and urbanized area, respectively. The largest percentage of childhood asthma cases</w:t>
      </w:r>
      <w:r w:rsidR="00F152B7" w:rsidRPr="00EC1FA9">
        <w:t xml:space="preserve"> (</w:t>
      </w:r>
      <w:commentRangeStart w:id="90"/>
      <w:r w:rsidR="00F152B7" w:rsidRPr="00EC1FA9">
        <w:t>28%</w:t>
      </w:r>
      <w:commentRangeEnd w:id="90"/>
      <w:r w:rsidR="002042F8">
        <w:rPr>
          <w:rStyle w:val="CommentReference"/>
        </w:rPr>
        <w:commentReference w:id="90"/>
      </w:r>
      <w:r w:rsidR="00F152B7" w:rsidRPr="00EC1FA9">
        <w:t>)</w:t>
      </w:r>
      <w:r w:rsidR="00FA6FED" w:rsidRPr="00EC1FA9">
        <w:t xml:space="preserve"> lived in an income block group of $50,000 to &lt;$75,000</w:t>
      </w:r>
      <w:r w:rsidR="009449D4" w:rsidRPr="00EC1FA9">
        <w:t>, while the lowest percentage (4%) lived in the lowest income block group of &lt;$20,000</w:t>
      </w:r>
      <w:r w:rsidR="00FA6FED" w:rsidRPr="00EC1FA9">
        <w:t>.</w:t>
      </w:r>
      <w:r w:rsidRPr="00EC1FA9">
        <w:t xml:space="preserve"> </w:t>
      </w:r>
      <w:r w:rsidR="0080038E" w:rsidRPr="00EC1FA9">
        <w:t xml:space="preserve">The state with the lowest number of estimated childhood asthma incident cases was Montana with </w:t>
      </w:r>
      <w:r w:rsidR="005C3B93" w:rsidRPr="00EC1FA9">
        <w:t>900</w:t>
      </w:r>
      <w:r w:rsidR="0080038E" w:rsidRPr="00EC1FA9">
        <w:t xml:space="preserve"> cases, while the state with the largest number was </w:t>
      </w:r>
      <w:r w:rsidR="005C3B93" w:rsidRPr="00EC1FA9">
        <w:t>Texas</w:t>
      </w:r>
      <w:r w:rsidR="0080038E" w:rsidRPr="00EC1FA9">
        <w:t xml:space="preserve"> with </w:t>
      </w:r>
      <w:r w:rsidR="005C3B93" w:rsidRPr="00EC1FA9">
        <w:t>99,100</w:t>
      </w:r>
      <w:r w:rsidR="0080038E" w:rsidRPr="00EC1FA9">
        <w:t xml:space="preserve"> cases (</w:t>
      </w:r>
      <w:r w:rsidR="00811938" w:rsidRPr="00EC1FA9">
        <w:fldChar w:fldCharType="begin"/>
      </w:r>
      <w:r w:rsidR="00811938" w:rsidRPr="00EC1FA9">
        <w:instrText xml:space="preserve"> REF _Ref9948042 \h  \* MERGEFORMAT </w:instrText>
      </w:r>
      <w:r w:rsidR="00811938" w:rsidRPr="00EC1FA9">
        <w:fldChar w:fldCharType="separate"/>
      </w:r>
      <w:r w:rsidR="00220191" w:rsidRPr="00EC1FA9">
        <w:t>Table S</w:t>
      </w:r>
      <w:r w:rsidR="00220191">
        <w:t>4</w:t>
      </w:r>
      <w:r w:rsidR="00811938" w:rsidRPr="00EC1FA9">
        <w:fldChar w:fldCharType="end"/>
      </w:r>
      <w:r w:rsidR="0080038E" w:rsidRPr="00EC1FA9">
        <w:t>).</w:t>
      </w:r>
    </w:p>
    <w:p w14:paraId="6B0F3F32" w14:textId="4482EE23" w:rsidR="00C928CB" w:rsidRPr="00EC1FA9" w:rsidRDefault="00D16991" w:rsidP="004F11AE">
      <w:pPr>
        <w:rPr>
          <w:i/>
          <w:iCs/>
        </w:rPr>
      </w:pPr>
      <w:r w:rsidRPr="00EC1FA9">
        <w:rPr>
          <w:i/>
          <w:iCs/>
        </w:rPr>
        <w:t>Attributable number of cases</w:t>
      </w:r>
      <w:r w:rsidR="00EC7CC3" w:rsidRPr="00EC1FA9">
        <w:rPr>
          <w:i/>
          <w:iCs/>
        </w:rPr>
        <w:t xml:space="preserve"> and fraction</w:t>
      </w:r>
    </w:p>
    <w:p w14:paraId="02A3400A" w14:textId="0977C763" w:rsidR="006C4AEB" w:rsidRPr="00EC1FA9" w:rsidRDefault="00C303CF" w:rsidP="00811938">
      <w:r w:rsidRPr="00EC1FA9">
        <w:t>On average, we estimated a total of 132,829 childhood asthma cases attributable to NO</w:t>
      </w:r>
      <w:r w:rsidRPr="00EC1FA9">
        <w:rPr>
          <w:vertAlign w:val="subscript"/>
        </w:rPr>
        <w:t xml:space="preserve">2 </w:t>
      </w:r>
      <w:r w:rsidRPr="00EC1FA9">
        <w:t xml:space="preserve">exposure which accounted for 17.6% of all childhood asthma cases </w:t>
      </w:r>
      <w:r w:rsidR="00811938" w:rsidRPr="00EC1FA9">
        <w:t>(</w:t>
      </w:r>
      <w:r w:rsidR="00811938" w:rsidRPr="00EC1FA9">
        <w:fldChar w:fldCharType="begin"/>
      </w:r>
      <w:r w:rsidR="00811938" w:rsidRPr="00EC1FA9">
        <w:instrText xml:space="preserve"> REF _Ref9331808 \h  \* MERGEFORMAT </w:instrText>
      </w:r>
      <w:r w:rsidR="00811938" w:rsidRPr="00EC1FA9">
        <w:fldChar w:fldCharType="separate"/>
      </w:r>
      <w:r w:rsidR="00220191" w:rsidRPr="00E86628">
        <w:t xml:space="preserve">Table </w:t>
      </w:r>
      <w:r w:rsidR="00220191">
        <w:rPr>
          <w:noProof/>
        </w:rPr>
        <w:t>4</w:t>
      </w:r>
      <w:r w:rsidR="00811938" w:rsidRPr="00EC1FA9">
        <w:fldChar w:fldCharType="end"/>
      </w:r>
      <w:r w:rsidRPr="00EC1FA9">
        <w:t xml:space="preserve">). By living location, urbanized areas had the largest number of attributable cases totaling 109,581 cases </w:t>
      </w:r>
      <w:r w:rsidR="00EC7CC3" w:rsidRPr="00EC1FA9">
        <w:t>and</w:t>
      </w:r>
      <w:r w:rsidR="00CA7F95">
        <w:t xml:space="preserve"> the</w:t>
      </w:r>
      <w:r w:rsidR="00EC7CC3" w:rsidRPr="00EC1FA9">
        <w:t xml:space="preserve"> highest percentage of all asthma cases </w:t>
      </w:r>
      <w:r w:rsidR="00CA7F95">
        <w:t>at</w:t>
      </w:r>
      <w:r w:rsidR="00CA7F95" w:rsidRPr="00EC1FA9">
        <w:t xml:space="preserve"> </w:t>
      </w:r>
      <w:r w:rsidR="00EC7CC3" w:rsidRPr="00EC1FA9">
        <w:t>20.3%. R</w:t>
      </w:r>
      <w:r w:rsidRPr="00EC1FA9">
        <w:t xml:space="preserve">ural areas </w:t>
      </w:r>
      <w:r w:rsidR="00EC7CC3" w:rsidRPr="00EC1FA9">
        <w:t xml:space="preserve">had </w:t>
      </w:r>
      <w:r w:rsidRPr="00EC1FA9">
        <w:t xml:space="preserve">total of 13,951 cases </w:t>
      </w:r>
      <w:r w:rsidR="00D316B6" w:rsidRPr="00EC1FA9">
        <w:t xml:space="preserve">and </w:t>
      </w:r>
      <w:r w:rsidR="00CA7F95">
        <w:t>accounted</w:t>
      </w:r>
      <w:r w:rsidR="00CA7F95" w:rsidRPr="00EC1FA9">
        <w:t xml:space="preserve"> </w:t>
      </w:r>
      <w:r w:rsidR="00EC7CC3" w:rsidRPr="00EC1FA9">
        <w:t>for</w:t>
      </w:r>
      <w:r w:rsidRPr="00EC1FA9">
        <w:t xml:space="preserve"> </w:t>
      </w:r>
      <w:r w:rsidR="00EC7CC3" w:rsidRPr="00EC1FA9">
        <w:t xml:space="preserve">the </w:t>
      </w:r>
      <w:r w:rsidR="00D316B6" w:rsidRPr="00EC1FA9">
        <w:t>l</w:t>
      </w:r>
      <w:r w:rsidR="00EC7CC3" w:rsidRPr="00EC1FA9">
        <w:t xml:space="preserve">east percentage of all asthma cases </w:t>
      </w:r>
      <w:r w:rsidR="005B54E4">
        <w:t>at</w:t>
      </w:r>
      <w:r w:rsidR="00EC7CC3" w:rsidRPr="00EC1FA9">
        <w:t xml:space="preserve"> 9.8%, while urban clusters had only 9,296 cases representing 13% of all asthma cases</w:t>
      </w:r>
      <w:r w:rsidR="006C4AEB" w:rsidRPr="00EC1FA9">
        <w:t xml:space="preserve"> (</w:t>
      </w:r>
      <w:r w:rsidR="00FD6E71" w:rsidRPr="00EC1FA9">
        <w:fldChar w:fldCharType="begin"/>
      </w:r>
      <w:r w:rsidR="00FD6E71" w:rsidRPr="00EC1FA9">
        <w:instrText xml:space="preserve"> REF _Ref9331808 \h  \* MERGEFORMAT </w:instrText>
      </w:r>
      <w:r w:rsidR="00FD6E71" w:rsidRPr="00EC1FA9">
        <w:fldChar w:fldCharType="separate"/>
      </w:r>
      <w:r w:rsidR="00FD6E71" w:rsidRPr="00E86628">
        <w:t xml:space="preserve">Table </w:t>
      </w:r>
      <w:r w:rsidR="00FD6E71">
        <w:rPr>
          <w:noProof/>
        </w:rPr>
        <w:t>4</w:t>
      </w:r>
      <w:r w:rsidR="00FD6E71" w:rsidRPr="00EC1FA9">
        <w:fldChar w:fldCharType="end"/>
      </w:r>
      <w:r w:rsidR="00FD6E71">
        <w:t xml:space="preserve"> and </w:t>
      </w:r>
      <w:r w:rsidR="00425892" w:rsidRPr="00EC1FA9">
        <w:fldChar w:fldCharType="begin"/>
      </w:r>
      <w:r w:rsidR="00425892" w:rsidRPr="00EC1FA9">
        <w:instrText xml:space="preserve"> REF _Ref10028832 \h  \* MERGEFORMAT </w:instrText>
      </w:r>
      <w:r w:rsidR="00425892" w:rsidRPr="00EC1FA9">
        <w:fldChar w:fldCharType="separate"/>
      </w:r>
      <w:r w:rsidR="00220191" w:rsidRPr="00EC1FA9">
        <w:t>Figure S</w:t>
      </w:r>
      <w:r w:rsidR="00220191">
        <w:t>8</w:t>
      </w:r>
      <w:r w:rsidR="00425892" w:rsidRPr="00EC1FA9">
        <w:fldChar w:fldCharType="end"/>
      </w:r>
      <w:r w:rsidR="006C4AEB" w:rsidRPr="00EC1FA9">
        <w:t>)</w:t>
      </w:r>
      <w:r w:rsidR="00EC7CC3" w:rsidRPr="00EC1FA9">
        <w:t>.</w:t>
      </w:r>
      <w:r w:rsidR="001351CC" w:rsidRPr="00EC1FA9">
        <w:t xml:space="preserve"> By income, $50,000 to &lt;$75,000 had the largest number of cases attributable to NO</w:t>
      </w:r>
      <w:r w:rsidR="001351CC" w:rsidRPr="00EC1FA9">
        <w:rPr>
          <w:vertAlign w:val="subscript"/>
        </w:rPr>
        <w:t>2</w:t>
      </w:r>
      <w:r w:rsidR="00E61219">
        <w:t>:</w:t>
      </w:r>
      <w:r w:rsidR="001351CC" w:rsidRPr="00EC1FA9">
        <w:t xml:space="preserve"> 37,559 cases accounting for 16.8% of all asthma cases. However, the income group with the largest percentage of asthma cases </w:t>
      </w:r>
      <w:r w:rsidR="00E61219">
        <w:t xml:space="preserve">attributable to </w:t>
      </w:r>
      <w:r w:rsidR="00E61219" w:rsidRPr="00EC1FA9">
        <w:t>NO</w:t>
      </w:r>
      <w:r w:rsidR="00E61219" w:rsidRPr="00EC1FA9">
        <w:rPr>
          <w:vertAlign w:val="subscript"/>
        </w:rPr>
        <w:t xml:space="preserve">2 </w:t>
      </w:r>
      <w:r w:rsidR="00E61219" w:rsidRPr="00EC1FA9">
        <w:t xml:space="preserve">exposure </w:t>
      </w:r>
      <w:r w:rsidR="001351CC" w:rsidRPr="00EC1FA9">
        <w:t>was the lowest income group &lt;$20,000, accounting for 20.8% of all asthma cases</w:t>
      </w:r>
      <w:r w:rsidR="006C4AEB" w:rsidRPr="00EC1FA9">
        <w:t xml:space="preserve"> (</w:t>
      </w:r>
      <w:r w:rsidR="00425892" w:rsidRPr="00EC1FA9">
        <w:fldChar w:fldCharType="begin"/>
      </w:r>
      <w:r w:rsidR="00425892" w:rsidRPr="00EC1FA9">
        <w:instrText xml:space="preserve"> REF _Ref10028860 \h  \* MERGEFORMAT </w:instrText>
      </w:r>
      <w:r w:rsidR="00425892" w:rsidRPr="00EC1FA9">
        <w:fldChar w:fldCharType="separate"/>
      </w:r>
      <w:r w:rsidR="00220191" w:rsidRPr="00EC1FA9">
        <w:t>Figure S</w:t>
      </w:r>
      <w:r w:rsidR="00220191">
        <w:t>9</w:t>
      </w:r>
      <w:r w:rsidR="00425892" w:rsidRPr="00EC1FA9">
        <w:fldChar w:fldCharType="end"/>
      </w:r>
      <w:r w:rsidR="006C4AEB" w:rsidRPr="00EC1FA9">
        <w:t>)</w:t>
      </w:r>
      <w:r w:rsidR="001351CC" w:rsidRPr="00EC1FA9">
        <w:t>.</w:t>
      </w:r>
      <w:r w:rsidR="006C4AEB" w:rsidRPr="00EC1FA9">
        <w:t xml:space="preserve"> The </w:t>
      </w:r>
      <w:r w:rsidR="009376CC" w:rsidRPr="00EC1FA9">
        <w:t xml:space="preserve">mean </w:t>
      </w:r>
      <w:r w:rsidR="006C4AEB" w:rsidRPr="00EC1FA9">
        <w:t>value of</w:t>
      </w:r>
      <w:r w:rsidR="005017F2">
        <w:t xml:space="preserve"> the</w:t>
      </w:r>
      <w:r w:rsidR="006C4AEB" w:rsidRPr="00EC1FA9">
        <w:t xml:space="preserve"> attributable </w:t>
      </w:r>
      <w:r w:rsidR="001F4019">
        <w:t>fraction</w:t>
      </w:r>
      <w:r w:rsidR="006C4AEB" w:rsidRPr="00EC1FA9">
        <w:t xml:space="preserve"> increased by income group in rural areas, decreased by income group in urban clusters and presented as a U shape in urbanized areas (</w:t>
      </w:r>
      <w:r w:rsidR="00811938" w:rsidRPr="00EC1FA9">
        <w:fldChar w:fldCharType="begin"/>
      </w:r>
      <w:r w:rsidR="00811938" w:rsidRPr="00EC1FA9">
        <w:instrText xml:space="preserve"> REF _Ref9948937 \h  \* MERGEFORMAT </w:instrText>
      </w:r>
      <w:r w:rsidR="00811938" w:rsidRPr="00EC1FA9">
        <w:fldChar w:fldCharType="separate"/>
      </w:r>
      <w:r w:rsidR="00220191" w:rsidRPr="00EC1FA9">
        <w:t xml:space="preserve">Figure </w:t>
      </w:r>
      <w:r w:rsidR="00220191">
        <w:rPr>
          <w:noProof/>
        </w:rPr>
        <w:t>2</w:t>
      </w:r>
      <w:r w:rsidR="00811938" w:rsidRPr="00EC1FA9">
        <w:fldChar w:fldCharType="end"/>
      </w:r>
      <w:r w:rsidR="00425892" w:rsidRPr="00EC1FA9">
        <w:t xml:space="preserve"> and </w:t>
      </w:r>
      <w:r w:rsidR="00425892" w:rsidRPr="00EC1FA9">
        <w:fldChar w:fldCharType="begin"/>
      </w:r>
      <w:r w:rsidR="00425892" w:rsidRPr="00EC1FA9">
        <w:instrText xml:space="preserve"> REF _Ref10028945 \h  \* MERGEFORMAT </w:instrText>
      </w:r>
      <w:r w:rsidR="00425892" w:rsidRPr="00EC1FA9">
        <w:fldChar w:fldCharType="separate"/>
      </w:r>
      <w:r w:rsidR="00220191" w:rsidRPr="00EC1FA9">
        <w:t>Figure S</w:t>
      </w:r>
      <w:r w:rsidR="00220191">
        <w:t>10</w:t>
      </w:r>
      <w:r w:rsidR="00425892" w:rsidRPr="00EC1FA9">
        <w:fldChar w:fldCharType="end"/>
      </w:r>
      <w:r w:rsidR="006C4AEB" w:rsidRPr="00EC1FA9">
        <w:t>).</w:t>
      </w:r>
    </w:p>
    <w:p w14:paraId="33E27C25" w14:textId="305027FD" w:rsidR="0031032C" w:rsidRPr="00182380" w:rsidRDefault="0080038E" w:rsidP="00182380">
      <w:pPr>
        <w:sectPr w:rsidR="0031032C" w:rsidRPr="00182380" w:rsidSect="00944C5E">
          <w:type w:val="continuous"/>
          <w:pgSz w:w="11906" w:h="16838" w:code="9"/>
          <w:pgMar w:top="1440" w:right="1440" w:bottom="1440" w:left="1440" w:header="720" w:footer="720" w:gutter="0"/>
          <w:lnNumType w:countBy="1" w:restart="continuous"/>
          <w:cols w:space="720"/>
          <w:docGrid w:linePitch="360"/>
        </w:sectPr>
      </w:pPr>
      <w:r w:rsidRPr="00EC1FA9">
        <w:t>The state with the lowest number of estimated</w:t>
      </w:r>
      <w:r w:rsidR="00726708" w:rsidRPr="00EC1FA9">
        <w:t xml:space="preserve"> attributable cases </w:t>
      </w:r>
      <w:r w:rsidRPr="00EC1FA9">
        <w:t xml:space="preserve">was Montana with 70 cases, while the state with the </w:t>
      </w:r>
      <w:commentRangeStart w:id="91"/>
      <w:r w:rsidRPr="00EC1FA9">
        <w:t>largest</w:t>
      </w:r>
      <w:r w:rsidR="00726708" w:rsidRPr="00EC1FA9">
        <w:t xml:space="preserve"> </w:t>
      </w:r>
      <w:r w:rsidR="00744E87">
        <w:t xml:space="preserve">number of estimated </w:t>
      </w:r>
      <w:commentRangeEnd w:id="91"/>
      <w:r w:rsidR="00744E87">
        <w:rPr>
          <w:rStyle w:val="CommentReference"/>
        </w:rPr>
        <w:commentReference w:id="91"/>
      </w:r>
      <w:r w:rsidR="00726708" w:rsidRPr="00EC1FA9">
        <w:t xml:space="preserve">attributable cases </w:t>
      </w:r>
      <w:r w:rsidRPr="00EC1FA9">
        <w:t xml:space="preserve">was California with 19,200 </w:t>
      </w:r>
      <w:commentRangeStart w:id="92"/>
      <w:r w:rsidRPr="00EC1FA9">
        <w:t>cases</w:t>
      </w:r>
      <w:commentRangeEnd w:id="92"/>
      <w:r w:rsidR="00225AAD">
        <w:rPr>
          <w:rStyle w:val="CommentReference"/>
        </w:rPr>
        <w:commentReference w:id="92"/>
      </w:r>
      <w:r w:rsidRPr="00EC1FA9">
        <w:t>.</w:t>
      </w:r>
      <w:r w:rsidR="005C3B93" w:rsidRPr="00EC1FA9">
        <w:t xml:space="preserve"> The state with the lowest</w:t>
      </w:r>
      <w:r w:rsidR="00726708" w:rsidRPr="00EC1FA9">
        <w:t xml:space="preserve"> attributable fraction was</w:t>
      </w:r>
      <w:r w:rsidR="005C3B93" w:rsidRPr="00EC1FA9">
        <w:t xml:space="preserve"> South Dakota (7.6%), while the state with the highest</w:t>
      </w:r>
      <w:r w:rsidR="00726708" w:rsidRPr="00EC1FA9">
        <w:t xml:space="preserve"> attributable fraction was</w:t>
      </w:r>
      <w:r w:rsidR="005C3B93" w:rsidRPr="00EC1FA9">
        <w:t xml:space="preserve"> District of Columbia (26.9</w:t>
      </w:r>
      <w:r w:rsidR="00C4713D">
        <w:t>%</w:t>
      </w:r>
      <w:r w:rsidR="005C3B93" w:rsidRPr="00EC1FA9">
        <w:t>) (</w:t>
      </w:r>
      <w:r w:rsidR="00811938" w:rsidRPr="00EC1FA9">
        <w:fldChar w:fldCharType="begin"/>
      </w:r>
      <w:r w:rsidR="00811938" w:rsidRPr="00EC1FA9">
        <w:instrText xml:space="preserve"> REF _Ref9949011 \h  \* MERGEFORMAT </w:instrText>
      </w:r>
      <w:r w:rsidR="00811938" w:rsidRPr="00EC1FA9">
        <w:fldChar w:fldCharType="separate"/>
      </w:r>
      <w:r w:rsidR="00220191" w:rsidRPr="00EC1FA9">
        <w:t xml:space="preserve">Figure </w:t>
      </w:r>
      <w:r w:rsidR="00220191">
        <w:rPr>
          <w:noProof/>
        </w:rPr>
        <w:t>3</w:t>
      </w:r>
      <w:r w:rsidR="00811938" w:rsidRPr="00EC1FA9">
        <w:fldChar w:fldCharType="end"/>
      </w:r>
      <w:r w:rsidR="00811938" w:rsidRPr="00EC1FA9">
        <w:t xml:space="preserve"> and </w:t>
      </w:r>
      <w:r w:rsidR="00811938" w:rsidRPr="00EC1FA9">
        <w:fldChar w:fldCharType="begin"/>
      </w:r>
      <w:r w:rsidR="00811938" w:rsidRPr="00EC1FA9">
        <w:instrText xml:space="preserve"> REF _Ref9948042 \h  \* MERGEFORMAT </w:instrText>
      </w:r>
      <w:r w:rsidR="00811938" w:rsidRPr="00EC1FA9">
        <w:fldChar w:fldCharType="separate"/>
      </w:r>
      <w:r w:rsidR="00220191" w:rsidRPr="00EC1FA9">
        <w:t>Table S</w:t>
      </w:r>
      <w:r w:rsidR="00220191">
        <w:t>4</w:t>
      </w:r>
      <w:r w:rsidR="00811938" w:rsidRPr="00EC1FA9">
        <w:fldChar w:fldCharType="end"/>
      </w:r>
      <w:r w:rsidR="00811938" w:rsidRPr="00EC1FA9">
        <w:t xml:space="preserve"> </w:t>
      </w:r>
      <w:r w:rsidR="005C3B93" w:rsidRPr="00EC1FA9">
        <w:t>).</w:t>
      </w:r>
      <w:r w:rsidR="006C4AEB" w:rsidRPr="00EC1FA9">
        <w:t xml:space="preserve"> </w:t>
      </w:r>
    </w:p>
    <w:p w14:paraId="7F389169" w14:textId="7BFC3405" w:rsidR="00220191" w:rsidRPr="00E86628" w:rsidRDefault="00220191" w:rsidP="00220191">
      <w:pPr>
        <w:pStyle w:val="Caption"/>
        <w:keepNext/>
      </w:pPr>
      <w:bookmarkStart w:id="93" w:name="_Ref9331808"/>
      <w:bookmarkStart w:id="94" w:name="_Toc9943336"/>
      <w:bookmarkStart w:id="95" w:name="_Toc9944391"/>
      <w:r w:rsidRPr="00E86628">
        <w:lastRenderedPageBreak/>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bookmarkEnd w:id="93"/>
      <w:r w:rsidRPr="00E86628">
        <w:t>: Comparing results of the burden of disease using state-specific estimates vs original estimates</w:t>
      </w:r>
      <w:bookmarkEnd w:id="94"/>
      <w:bookmarkEnd w:id="95"/>
    </w:p>
    <w:tbl>
      <w:tblPr>
        <w:tblW w:w="5000" w:type="pct"/>
        <w:tblLook w:val="04A0" w:firstRow="1" w:lastRow="0" w:firstColumn="1" w:lastColumn="0" w:noHBand="0" w:noVBand="1"/>
      </w:tblPr>
      <w:tblGrid>
        <w:gridCol w:w="1154"/>
        <w:gridCol w:w="1617"/>
        <w:gridCol w:w="1154"/>
        <w:gridCol w:w="1162"/>
        <w:gridCol w:w="730"/>
        <w:gridCol w:w="1162"/>
        <w:gridCol w:w="1162"/>
        <w:gridCol w:w="697"/>
        <w:gridCol w:w="6"/>
        <w:gridCol w:w="1193"/>
        <w:gridCol w:w="666"/>
        <w:gridCol w:w="700"/>
        <w:gridCol w:w="1160"/>
        <w:gridCol w:w="700"/>
        <w:gridCol w:w="675"/>
      </w:tblGrid>
      <w:tr w:rsidR="00D65089" w:rsidRPr="00D65089" w14:paraId="71DB0E22" w14:textId="77777777" w:rsidTr="000F539B">
        <w:trPr>
          <w:trHeight w:val="169"/>
        </w:trPr>
        <w:tc>
          <w:tcPr>
            <w:tcW w:w="414"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1BB9F3B" w14:textId="77777777" w:rsidR="00D65089" w:rsidRPr="00D65089" w:rsidRDefault="00D65089" w:rsidP="00D65089">
            <w:pPr>
              <w:spacing w:after="0" w:line="240" w:lineRule="auto"/>
              <w:rPr>
                <w:rFonts w:eastAsia="Times New Roman" w:cstheme="minorHAnsi"/>
                <w:color w:val="000000"/>
                <w:sz w:val="16"/>
                <w:szCs w:val="16"/>
              </w:rPr>
            </w:pPr>
            <w:r w:rsidRPr="00D65089">
              <w:rPr>
                <w:rFonts w:eastAsia="Times New Roman" w:cstheme="minorHAnsi"/>
                <w:color w:val="000000"/>
                <w:sz w:val="16"/>
                <w:szCs w:val="16"/>
              </w:rPr>
              <w:t> </w:t>
            </w:r>
          </w:p>
        </w:tc>
        <w:tc>
          <w:tcPr>
            <w:tcW w:w="580" w:type="pct"/>
            <w:tcBorders>
              <w:top w:val="single" w:sz="8" w:space="0" w:color="auto"/>
              <w:left w:val="nil"/>
              <w:bottom w:val="single" w:sz="8" w:space="0" w:color="auto"/>
              <w:right w:val="single" w:sz="8" w:space="0" w:color="auto"/>
            </w:tcBorders>
            <w:shd w:val="clear" w:color="auto" w:fill="auto"/>
            <w:noWrap/>
            <w:vAlign w:val="center"/>
            <w:hideMark/>
          </w:tcPr>
          <w:p w14:paraId="35D860CB" w14:textId="77777777" w:rsidR="00D65089" w:rsidRPr="00D65089" w:rsidRDefault="00D65089" w:rsidP="00D65089">
            <w:pPr>
              <w:spacing w:after="0" w:line="240" w:lineRule="auto"/>
              <w:rPr>
                <w:rFonts w:eastAsia="Times New Roman" w:cstheme="minorHAnsi"/>
                <w:color w:val="000000"/>
                <w:sz w:val="16"/>
                <w:szCs w:val="16"/>
              </w:rPr>
            </w:pPr>
            <w:r w:rsidRPr="00D65089">
              <w:rPr>
                <w:rFonts w:eastAsia="Times New Roman" w:cstheme="minorHAnsi"/>
                <w:color w:val="000000"/>
                <w:sz w:val="16"/>
                <w:szCs w:val="16"/>
              </w:rPr>
              <w:t> </w:t>
            </w:r>
          </w:p>
        </w:tc>
        <w:tc>
          <w:tcPr>
            <w:tcW w:w="1092" w:type="pct"/>
            <w:gridSpan w:val="3"/>
            <w:tcBorders>
              <w:top w:val="single" w:sz="8" w:space="0" w:color="auto"/>
              <w:left w:val="nil"/>
              <w:bottom w:val="single" w:sz="8" w:space="0" w:color="auto"/>
              <w:right w:val="single" w:sz="8" w:space="0" w:color="000000"/>
            </w:tcBorders>
            <w:shd w:val="clear" w:color="auto" w:fill="auto"/>
            <w:noWrap/>
            <w:vAlign w:val="center"/>
            <w:hideMark/>
          </w:tcPr>
          <w:p w14:paraId="490614BA"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Results using flat national-level IR </w:t>
            </w:r>
          </w:p>
        </w:tc>
        <w:tc>
          <w:tcPr>
            <w:tcW w:w="1086"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0955FA44"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Results using state-specific IR</w:t>
            </w:r>
          </w:p>
        </w:tc>
        <w:tc>
          <w:tcPr>
            <w:tcW w:w="918" w:type="pct"/>
            <w:gridSpan w:val="3"/>
            <w:tcBorders>
              <w:top w:val="single" w:sz="8" w:space="0" w:color="auto"/>
              <w:left w:val="nil"/>
              <w:bottom w:val="single" w:sz="8" w:space="0" w:color="auto"/>
              <w:right w:val="single" w:sz="8" w:space="0" w:color="000000"/>
            </w:tcBorders>
            <w:shd w:val="clear" w:color="auto" w:fill="auto"/>
            <w:noWrap/>
            <w:vAlign w:val="center"/>
            <w:hideMark/>
          </w:tcPr>
          <w:p w14:paraId="426EBC40"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Difference</w:t>
            </w:r>
          </w:p>
        </w:tc>
        <w:tc>
          <w:tcPr>
            <w:tcW w:w="910" w:type="pct"/>
            <w:gridSpan w:val="3"/>
            <w:tcBorders>
              <w:top w:val="single" w:sz="8" w:space="0" w:color="auto"/>
              <w:left w:val="nil"/>
              <w:bottom w:val="single" w:sz="8" w:space="0" w:color="auto"/>
              <w:right w:val="single" w:sz="8" w:space="0" w:color="000000"/>
            </w:tcBorders>
            <w:shd w:val="clear" w:color="auto" w:fill="auto"/>
            <w:noWrap/>
            <w:vAlign w:val="center"/>
            <w:hideMark/>
          </w:tcPr>
          <w:p w14:paraId="2D38A9E9"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Difference (%)</w:t>
            </w:r>
          </w:p>
        </w:tc>
      </w:tr>
      <w:tr w:rsidR="00D65089" w:rsidRPr="00D65089" w14:paraId="723BDD0E" w14:textId="77777777" w:rsidTr="000F539B">
        <w:trPr>
          <w:trHeight w:val="249"/>
        </w:trPr>
        <w:tc>
          <w:tcPr>
            <w:tcW w:w="414" w:type="pct"/>
            <w:tcBorders>
              <w:top w:val="nil"/>
              <w:left w:val="single" w:sz="8" w:space="0" w:color="auto"/>
              <w:bottom w:val="single" w:sz="8" w:space="0" w:color="auto"/>
              <w:right w:val="single" w:sz="8" w:space="0" w:color="auto"/>
            </w:tcBorders>
            <w:shd w:val="clear" w:color="auto" w:fill="auto"/>
            <w:noWrap/>
            <w:vAlign w:val="center"/>
            <w:hideMark/>
          </w:tcPr>
          <w:p w14:paraId="7BBA1AEB" w14:textId="77777777" w:rsidR="00D65089" w:rsidRPr="00D65089" w:rsidRDefault="00D65089" w:rsidP="00D65089">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 </w:t>
            </w:r>
          </w:p>
        </w:tc>
        <w:tc>
          <w:tcPr>
            <w:tcW w:w="580" w:type="pct"/>
            <w:tcBorders>
              <w:top w:val="nil"/>
              <w:left w:val="nil"/>
              <w:bottom w:val="single" w:sz="8" w:space="0" w:color="auto"/>
              <w:right w:val="single" w:sz="8" w:space="0" w:color="auto"/>
            </w:tcBorders>
            <w:shd w:val="clear" w:color="auto" w:fill="auto"/>
            <w:noWrap/>
            <w:vAlign w:val="center"/>
            <w:hideMark/>
          </w:tcPr>
          <w:p w14:paraId="2DA7B138" w14:textId="77777777" w:rsidR="00D65089" w:rsidRPr="00D65089" w:rsidRDefault="00D65089" w:rsidP="00D65089">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 </w:t>
            </w:r>
          </w:p>
        </w:tc>
        <w:tc>
          <w:tcPr>
            <w:tcW w:w="414" w:type="pct"/>
            <w:tcBorders>
              <w:top w:val="nil"/>
              <w:left w:val="nil"/>
              <w:bottom w:val="single" w:sz="8" w:space="0" w:color="auto"/>
              <w:right w:val="single" w:sz="8" w:space="0" w:color="auto"/>
            </w:tcBorders>
            <w:shd w:val="clear" w:color="auto" w:fill="auto"/>
            <w:vAlign w:val="center"/>
            <w:hideMark/>
          </w:tcPr>
          <w:p w14:paraId="154670F6"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Incident cases</w:t>
            </w:r>
          </w:p>
        </w:tc>
        <w:tc>
          <w:tcPr>
            <w:tcW w:w="417" w:type="pct"/>
            <w:tcBorders>
              <w:top w:val="nil"/>
              <w:left w:val="nil"/>
              <w:bottom w:val="single" w:sz="8" w:space="0" w:color="auto"/>
              <w:right w:val="single" w:sz="8" w:space="0" w:color="auto"/>
            </w:tcBorders>
            <w:shd w:val="clear" w:color="auto" w:fill="auto"/>
            <w:vAlign w:val="center"/>
            <w:hideMark/>
          </w:tcPr>
          <w:p w14:paraId="4A684903"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AC</w:t>
            </w:r>
          </w:p>
        </w:tc>
        <w:tc>
          <w:tcPr>
            <w:tcW w:w="262" w:type="pct"/>
            <w:tcBorders>
              <w:top w:val="nil"/>
              <w:left w:val="nil"/>
              <w:bottom w:val="single" w:sz="8" w:space="0" w:color="auto"/>
              <w:right w:val="single" w:sz="8" w:space="0" w:color="auto"/>
            </w:tcBorders>
            <w:shd w:val="clear" w:color="auto" w:fill="auto"/>
            <w:vAlign w:val="center"/>
            <w:hideMark/>
          </w:tcPr>
          <w:p w14:paraId="1DC5C20C"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AF</w:t>
            </w:r>
          </w:p>
        </w:tc>
        <w:tc>
          <w:tcPr>
            <w:tcW w:w="417" w:type="pct"/>
            <w:tcBorders>
              <w:top w:val="nil"/>
              <w:left w:val="nil"/>
              <w:bottom w:val="single" w:sz="8" w:space="0" w:color="auto"/>
              <w:right w:val="single" w:sz="8" w:space="0" w:color="auto"/>
            </w:tcBorders>
            <w:shd w:val="clear" w:color="auto" w:fill="auto"/>
            <w:vAlign w:val="center"/>
            <w:hideMark/>
          </w:tcPr>
          <w:p w14:paraId="46B2048D"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Incident cases</w:t>
            </w:r>
          </w:p>
        </w:tc>
        <w:tc>
          <w:tcPr>
            <w:tcW w:w="417" w:type="pct"/>
            <w:tcBorders>
              <w:top w:val="nil"/>
              <w:left w:val="nil"/>
              <w:bottom w:val="single" w:sz="8" w:space="0" w:color="auto"/>
              <w:right w:val="single" w:sz="8" w:space="0" w:color="auto"/>
            </w:tcBorders>
            <w:shd w:val="clear" w:color="auto" w:fill="auto"/>
            <w:vAlign w:val="center"/>
            <w:hideMark/>
          </w:tcPr>
          <w:p w14:paraId="366565EC"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AC</w:t>
            </w:r>
          </w:p>
        </w:tc>
        <w:tc>
          <w:tcPr>
            <w:tcW w:w="250" w:type="pct"/>
            <w:tcBorders>
              <w:top w:val="nil"/>
              <w:left w:val="nil"/>
              <w:bottom w:val="single" w:sz="8" w:space="0" w:color="auto"/>
              <w:right w:val="single" w:sz="8" w:space="0" w:color="auto"/>
            </w:tcBorders>
            <w:shd w:val="clear" w:color="auto" w:fill="auto"/>
            <w:vAlign w:val="center"/>
            <w:hideMark/>
          </w:tcPr>
          <w:p w14:paraId="6B03DA43"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AF</w:t>
            </w:r>
          </w:p>
        </w:tc>
        <w:tc>
          <w:tcPr>
            <w:tcW w:w="430" w:type="pct"/>
            <w:gridSpan w:val="2"/>
            <w:tcBorders>
              <w:top w:val="nil"/>
              <w:left w:val="nil"/>
              <w:bottom w:val="single" w:sz="8" w:space="0" w:color="auto"/>
              <w:right w:val="single" w:sz="8" w:space="0" w:color="auto"/>
            </w:tcBorders>
            <w:shd w:val="clear" w:color="auto" w:fill="auto"/>
            <w:vAlign w:val="center"/>
            <w:hideMark/>
          </w:tcPr>
          <w:p w14:paraId="0DD919C7"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Incident cases</w:t>
            </w:r>
          </w:p>
        </w:tc>
        <w:tc>
          <w:tcPr>
            <w:tcW w:w="239" w:type="pct"/>
            <w:tcBorders>
              <w:top w:val="nil"/>
              <w:left w:val="nil"/>
              <w:bottom w:val="single" w:sz="8" w:space="0" w:color="auto"/>
              <w:right w:val="single" w:sz="8" w:space="0" w:color="auto"/>
            </w:tcBorders>
            <w:shd w:val="clear" w:color="auto" w:fill="auto"/>
            <w:vAlign w:val="center"/>
            <w:hideMark/>
          </w:tcPr>
          <w:p w14:paraId="5CBEAE40"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AC</w:t>
            </w:r>
          </w:p>
        </w:tc>
        <w:tc>
          <w:tcPr>
            <w:tcW w:w="251" w:type="pct"/>
            <w:tcBorders>
              <w:top w:val="nil"/>
              <w:left w:val="nil"/>
              <w:bottom w:val="single" w:sz="8" w:space="0" w:color="auto"/>
              <w:right w:val="single" w:sz="8" w:space="0" w:color="auto"/>
            </w:tcBorders>
            <w:shd w:val="clear" w:color="auto" w:fill="auto"/>
            <w:vAlign w:val="center"/>
            <w:hideMark/>
          </w:tcPr>
          <w:p w14:paraId="1A2FA79E"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AF</w:t>
            </w:r>
          </w:p>
        </w:tc>
        <w:tc>
          <w:tcPr>
            <w:tcW w:w="416" w:type="pct"/>
            <w:tcBorders>
              <w:top w:val="nil"/>
              <w:left w:val="nil"/>
              <w:bottom w:val="single" w:sz="8" w:space="0" w:color="auto"/>
              <w:right w:val="single" w:sz="8" w:space="0" w:color="auto"/>
            </w:tcBorders>
            <w:shd w:val="clear" w:color="auto" w:fill="auto"/>
            <w:vAlign w:val="center"/>
            <w:hideMark/>
          </w:tcPr>
          <w:p w14:paraId="313E0E20"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Incident cases</w:t>
            </w:r>
          </w:p>
        </w:tc>
        <w:tc>
          <w:tcPr>
            <w:tcW w:w="251" w:type="pct"/>
            <w:tcBorders>
              <w:top w:val="nil"/>
              <w:left w:val="nil"/>
              <w:bottom w:val="single" w:sz="8" w:space="0" w:color="auto"/>
              <w:right w:val="single" w:sz="8" w:space="0" w:color="auto"/>
            </w:tcBorders>
            <w:shd w:val="clear" w:color="auto" w:fill="auto"/>
            <w:vAlign w:val="center"/>
            <w:hideMark/>
          </w:tcPr>
          <w:p w14:paraId="34B09E2B"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AC</w:t>
            </w:r>
          </w:p>
        </w:tc>
        <w:tc>
          <w:tcPr>
            <w:tcW w:w="243" w:type="pct"/>
            <w:tcBorders>
              <w:top w:val="nil"/>
              <w:left w:val="nil"/>
              <w:bottom w:val="single" w:sz="8" w:space="0" w:color="auto"/>
              <w:right w:val="single" w:sz="8" w:space="0" w:color="auto"/>
            </w:tcBorders>
            <w:shd w:val="clear" w:color="auto" w:fill="auto"/>
            <w:vAlign w:val="center"/>
            <w:hideMark/>
          </w:tcPr>
          <w:p w14:paraId="76B0A877" w14:textId="77777777" w:rsidR="00D65089" w:rsidRPr="00D65089" w:rsidRDefault="00D65089" w:rsidP="00D65089">
            <w:pPr>
              <w:spacing w:after="0" w:line="240" w:lineRule="auto"/>
              <w:jc w:val="center"/>
              <w:rPr>
                <w:rFonts w:eastAsia="Times New Roman" w:cstheme="minorHAnsi"/>
                <w:b/>
                <w:bCs/>
                <w:color w:val="000000"/>
                <w:sz w:val="16"/>
                <w:szCs w:val="16"/>
              </w:rPr>
            </w:pPr>
            <w:r w:rsidRPr="00D65089">
              <w:rPr>
                <w:rFonts w:eastAsia="Times New Roman" w:cstheme="minorHAnsi"/>
                <w:b/>
                <w:bCs/>
                <w:color w:val="000000"/>
                <w:sz w:val="16"/>
                <w:szCs w:val="16"/>
              </w:rPr>
              <w:t>AF</w:t>
            </w:r>
          </w:p>
        </w:tc>
      </w:tr>
      <w:tr w:rsidR="000F539B" w:rsidRPr="00D65089" w14:paraId="1A71C83D" w14:textId="77777777" w:rsidTr="000F539B">
        <w:trPr>
          <w:trHeight w:val="169"/>
        </w:trPr>
        <w:tc>
          <w:tcPr>
            <w:tcW w:w="414" w:type="pct"/>
            <w:tcBorders>
              <w:top w:val="nil"/>
              <w:left w:val="single" w:sz="8" w:space="0" w:color="auto"/>
              <w:bottom w:val="single" w:sz="8" w:space="0" w:color="auto"/>
              <w:right w:val="single" w:sz="8" w:space="0" w:color="auto"/>
            </w:tcBorders>
            <w:shd w:val="clear" w:color="auto" w:fill="auto"/>
            <w:noWrap/>
            <w:vAlign w:val="center"/>
            <w:hideMark/>
          </w:tcPr>
          <w:p w14:paraId="7D9C5DCA"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 </w:t>
            </w:r>
          </w:p>
        </w:tc>
        <w:tc>
          <w:tcPr>
            <w:tcW w:w="580" w:type="pct"/>
            <w:tcBorders>
              <w:top w:val="nil"/>
              <w:left w:val="nil"/>
              <w:bottom w:val="single" w:sz="8" w:space="0" w:color="auto"/>
              <w:right w:val="single" w:sz="8" w:space="0" w:color="auto"/>
            </w:tcBorders>
            <w:shd w:val="clear" w:color="auto" w:fill="auto"/>
            <w:vAlign w:val="center"/>
            <w:hideMark/>
          </w:tcPr>
          <w:p w14:paraId="72C70A63"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Total</w:t>
            </w:r>
          </w:p>
        </w:tc>
        <w:tc>
          <w:tcPr>
            <w:tcW w:w="414" w:type="pct"/>
            <w:tcBorders>
              <w:top w:val="nil"/>
              <w:left w:val="nil"/>
              <w:bottom w:val="single" w:sz="8" w:space="0" w:color="auto"/>
              <w:right w:val="single" w:sz="8" w:space="0" w:color="auto"/>
            </w:tcBorders>
            <w:shd w:val="clear" w:color="auto" w:fill="auto"/>
            <w:noWrap/>
            <w:vAlign w:val="center"/>
            <w:hideMark/>
          </w:tcPr>
          <w:p w14:paraId="58E6697B" w14:textId="76782264"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794,934</w:t>
            </w:r>
          </w:p>
        </w:tc>
        <w:tc>
          <w:tcPr>
            <w:tcW w:w="417" w:type="pct"/>
            <w:tcBorders>
              <w:top w:val="nil"/>
              <w:left w:val="nil"/>
              <w:bottom w:val="single" w:sz="8" w:space="0" w:color="auto"/>
              <w:right w:val="single" w:sz="8" w:space="0" w:color="auto"/>
            </w:tcBorders>
            <w:shd w:val="clear" w:color="auto" w:fill="auto"/>
            <w:vAlign w:val="center"/>
            <w:hideMark/>
          </w:tcPr>
          <w:p w14:paraId="1A6974B8" w14:textId="2E4BBAB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141,931</w:t>
            </w:r>
          </w:p>
        </w:tc>
        <w:tc>
          <w:tcPr>
            <w:tcW w:w="262" w:type="pct"/>
            <w:tcBorders>
              <w:top w:val="nil"/>
              <w:left w:val="nil"/>
              <w:bottom w:val="single" w:sz="8" w:space="0" w:color="auto"/>
              <w:right w:val="single" w:sz="8" w:space="0" w:color="auto"/>
            </w:tcBorders>
            <w:shd w:val="clear" w:color="auto" w:fill="auto"/>
            <w:vAlign w:val="center"/>
            <w:hideMark/>
          </w:tcPr>
          <w:p w14:paraId="5AAF72EF" w14:textId="07174704"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17.9%</w:t>
            </w:r>
          </w:p>
        </w:tc>
        <w:tc>
          <w:tcPr>
            <w:tcW w:w="417" w:type="pct"/>
            <w:tcBorders>
              <w:top w:val="nil"/>
              <w:left w:val="nil"/>
              <w:bottom w:val="single" w:sz="8" w:space="0" w:color="auto"/>
              <w:right w:val="single" w:sz="8" w:space="0" w:color="auto"/>
            </w:tcBorders>
            <w:shd w:val="clear" w:color="auto" w:fill="auto"/>
            <w:vAlign w:val="center"/>
            <w:hideMark/>
          </w:tcPr>
          <w:p w14:paraId="17D92E97" w14:textId="23E1C168"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754,893</w:t>
            </w:r>
          </w:p>
        </w:tc>
        <w:tc>
          <w:tcPr>
            <w:tcW w:w="417" w:type="pct"/>
            <w:tcBorders>
              <w:top w:val="nil"/>
              <w:left w:val="nil"/>
              <w:bottom w:val="single" w:sz="8" w:space="0" w:color="auto"/>
              <w:right w:val="single" w:sz="8" w:space="0" w:color="auto"/>
            </w:tcBorders>
            <w:shd w:val="clear" w:color="auto" w:fill="auto"/>
            <w:vAlign w:val="center"/>
            <w:hideMark/>
          </w:tcPr>
          <w:p w14:paraId="01DD22B0" w14:textId="035A455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132,829</w:t>
            </w:r>
          </w:p>
        </w:tc>
        <w:tc>
          <w:tcPr>
            <w:tcW w:w="250" w:type="pct"/>
            <w:tcBorders>
              <w:top w:val="nil"/>
              <w:left w:val="nil"/>
              <w:bottom w:val="single" w:sz="8" w:space="0" w:color="auto"/>
              <w:right w:val="single" w:sz="8" w:space="0" w:color="auto"/>
            </w:tcBorders>
            <w:shd w:val="clear" w:color="auto" w:fill="auto"/>
            <w:vAlign w:val="center"/>
            <w:hideMark/>
          </w:tcPr>
          <w:p w14:paraId="1B886686" w14:textId="6600CC9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17.6%</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5AD1D914" w14:textId="4C9A1103"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-40,041</w:t>
            </w:r>
          </w:p>
        </w:tc>
        <w:tc>
          <w:tcPr>
            <w:tcW w:w="239" w:type="pct"/>
            <w:tcBorders>
              <w:top w:val="nil"/>
              <w:left w:val="nil"/>
              <w:bottom w:val="single" w:sz="8" w:space="0" w:color="auto"/>
              <w:right w:val="single" w:sz="8" w:space="0" w:color="auto"/>
            </w:tcBorders>
            <w:shd w:val="clear" w:color="auto" w:fill="auto"/>
            <w:vAlign w:val="center"/>
            <w:hideMark/>
          </w:tcPr>
          <w:p w14:paraId="3F81C02A" w14:textId="793383C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-9,103</w:t>
            </w:r>
          </w:p>
        </w:tc>
        <w:tc>
          <w:tcPr>
            <w:tcW w:w="251" w:type="pct"/>
            <w:tcBorders>
              <w:top w:val="nil"/>
              <w:left w:val="nil"/>
              <w:bottom w:val="single" w:sz="8" w:space="0" w:color="auto"/>
              <w:right w:val="single" w:sz="8" w:space="0" w:color="auto"/>
            </w:tcBorders>
            <w:shd w:val="clear" w:color="auto" w:fill="auto"/>
            <w:vAlign w:val="center"/>
            <w:hideMark/>
          </w:tcPr>
          <w:p w14:paraId="6FB5D44F" w14:textId="1D65702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-0.3%</w:t>
            </w:r>
          </w:p>
        </w:tc>
        <w:tc>
          <w:tcPr>
            <w:tcW w:w="416" w:type="pct"/>
            <w:tcBorders>
              <w:top w:val="nil"/>
              <w:left w:val="nil"/>
              <w:bottom w:val="single" w:sz="8" w:space="0" w:color="auto"/>
              <w:right w:val="single" w:sz="8" w:space="0" w:color="auto"/>
            </w:tcBorders>
            <w:shd w:val="clear" w:color="auto" w:fill="auto"/>
            <w:noWrap/>
            <w:vAlign w:val="center"/>
            <w:hideMark/>
          </w:tcPr>
          <w:p w14:paraId="2D9EDEB9" w14:textId="178B65B5"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-5.0%</w:t>
            </w:r>
          </w:p>
        </w:tc>
        <w:tc>
          <w:tcPr>
            <w:tcW w:w="251" w:type="pct"/>
            <w:tcBorders>
              <w:top w:val="nil"/>
              <w:left w:val="nil"/>
              <w:bottom w:val="single" w:sz="8" w:space="0" w:color="auto"/>
              <w:right w:val="single" w:sz="8" w:space="0" w:color="auto"/>
            </w:tcBorders>
            <w:shd w:val="clear" w:color="auto" w:fill="auto"/>
            <w:vAlign w:val="center"/>
            <w:hideMark/>
          </w:tcPr>
          <w:p w14:paraId="42D33B25" w14:textId="23D13260"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-6.4%</w:t>
            </w:r>
          </w:p>
        </w:tc>
        <w:tc>
          <w:tcPr>
            <w:tcW w:w="243" w:type="pct"/>
            <w:tcBorders>
              <w:top w:val="nil"/>
              <w:left w:val="nil"/>
              <w:bottom w:val="single" w:sz="8" w:space="0" w:color="auto"/>
              <w:right w:val="single" w:sz="8" w:space="0" w:color="auto"/>
            </w:tcBorders>
            <w:shd w:val="clear" w:color="auto" w:fill="auto"/>
            <w:vAlign w:val="center"/>
            <w:hideMark/>
          </w:tcPr>
          <w:p w14:paraId="3C90CF69" w14:textId="58C9E995"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-1.4%</w:t>
            </w:r>
          </w:p>
        </w:tc>
      </w:tr>
      <w:tr w:rsidR="000F539B" w:rsidRPr="00D65089" w14:paraId="170518F9" w14:textId="77777777" w:rsidTr="000F539B">
        <w:trPr>
          <w:trHeight w:val="249"/>
        </w:trPr>
        <w:tc>
          <w:tcPr>
            <w:tcW w:w="414" w:type="pct"/>
            <w:vMerge w:val="restart"/>
            <w:tcBorders>
              <w:top w:val="nil"/>
              <w:left w:val="single" w:sz="8" w:space="0" w:color="auto"/>
              <w:bottom w:val="single" w:sz="8" w:space="0" w:color="000000"/>
              <w:right w:val="single" w:sz="8" w:space="0" w:color="auto"/>
            </w:tcBorders>
            <w:shd w:val="clear" w:color="auto" w:fill="auto"/>
            <w:vAlign w:val="center"/>
            <w:hideMark/>
          </w:tcPr>
          <w:p w14:paraId="1A1B7E84"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By living location (% of Total)</w:t>
            </w:r>
          </w:p>
        </w:tc>
        <w:tc>
          <w:tcPr>
            <w:tcW w:w="580" w:type="pct"/>
            <w:tcBorders>
              <w:top w:val="nil"/>
              <w:left w:val="nil"/>
              <w:bottom w:val="single" w:sz="8" w:space="0" w:color="auto"/>
              <w:right w:val="single" w:sz="8" w:space="0" w:color="auto"/>
            </w:tcBorders>
            <w:shd w:val="clear" w:color="auto" w:fill="auto"/>
            <w:vAlign w:val="center"/>
            <w:hideMark/>
          </w:tcPr>
          <w:p w14:paraId="2BD143D4"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Rural</w:t>
            </w:r>
          </w:p>
        </w:tc>
        <w:tc>
          <w:tcPr>
            <w:tcW w:w="414" w:type="pct"/>
            <w:tcBorders>
              <w:top w:val="nil"/>
              <w:left w:val="nil"/>
              <w:bottom w:val="single" w:sz="8" w:space="0" w:color="auto"/>
              <w:right w:val="single" w:sz="8" w:space="0" w:color="auto"/>
            </w:tcBorders>
            <w:shd w:val="clear" w:color="auto" w:fill="auto"/>
            <w:noWrap/>
            <w:vAlign w:val="center"/>
            <w:hideMark/>
          </w:tcPr>
          <w:p w14:paraId="1623E67F" w14:textId="4E4864D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148,470 (19%)</w:t>
            </w:r>
          </w:p>
        </w:tc>
        <w:tc>
          <w:tcPr>
            <w:tcW w:w="417" w:type="pct"/>
            <w:tcBorders>
              <w:top w:val="nil"/>
              <w:left w:val="nil"/>
              <w:bottom w:val="single" w:sz="8" w:space="0" w:color="auto"/>
              <w:right w:val="single" w:sz="8" w:space="0" w:color="auto"/>
            </w:tcBorders>
            <w:shd w:val="clear" w:color="auto" w:fill="auto"/>
            <w:vAlign w:val="center"/>
            <w:hideMark/>
          </w:tcPr>
          <w:p w14:paraId="7A4E5EBD" w14:textId="4DDB4BDD"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14,466 (10%)</w:t>
            </w:r>
          </w:p>
        </w:tc>
        <w:tc>
          <w:tcPr>
            <w:tcW w:w="262" w:type="pct"/>
            <w:tcBorders>
              <w:top w:val="nil"/>
              <w:left w:val="nil"/>
              <w:bottom w:val="single" w:sz="8" w:space="0" w:color="auto"/>
              <w:right w:val="single" w:sz="8" w:space="0" w:color="auto"/>
            </w:tcBorders>
            <w:shd w:val="clear" w:color="auto" w:fill="auto"/>
            <w:vAlign w:val="center"/>
            <w:hideMark/>
          </w:tcPr>
          <w:p w14:paraId="2B95793D" w14:textId="4A1338F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9.7%</w:t>
            </w:r>
          </w:p>
        </w:tc>
        <w:tc>
          <w:tcPr>
            <w:tcW w:w="417" w:type="pct"/>
            <w:tcBorders>
              <w:top w:val="nil"/>
              <w:left w:val="nil"/>
              <w:bottom w:val="single" w:sz="8" w:space="0" w:color="auto"/>
              <w:right w:val="single" w:sz="8" w:space="0" w:color="auto"/>
            </w:tcBorders>
            <w:shd w:val="clear" w:color="auto" w:fill="auto"/>
            <w:vAlign w:val="center"/>
            <w:hideMark/>
          </w:tcPr>
          <w:p w14:paraId="2058E750" w14:textId="65069E14"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142,559 (19%)</w:t>
            </w:r>
          </w:p>
        </w:tc>
        <w:tc>
          <w:tcPr>
            <w:tcW w:w="417" w:type="pct"/>
            <w:tcBorders>
              <w:top w:val="nil"/>
              <w:left w:val="nil"/>
              <w:bottom w:val="single" w:sz="8" w:space="0" w:color="auto"/>
              <w:right w:val="single" w:sz="8" w:space="0" w:color="auto"/>
            </w:tcBorders>
            <w:shd w:val="clear" w:color="auto" w:fill="auto"/>
            <w:vAlign w:val="center"/>
            <w:hideMark/>
          </w:tcPr>
          <w:p w14:paraId="0DAEACDA" w14:textId="66897F4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13,951 (11%)</w:t>
            </w:r>
          </w:p>
        </w:tc>
        <w:tc>
          <w:tcPr>
            <w:tcW w:w="250" w:type="pct"/>
            <w:tcBorders>
              <w:top w:val="nil"/>
              <w:left w:val="nil"/>
              <w:bottom w:val="single" w:sz="8" w:space="0" w:color="auto"/>
              <w:right w:val="single" w:sz="8" w:space="0" w:color="auto"/>
            </w:tcBorders>
            <w:shd w:val="clear" w:color="auto" w:fill="auto"/>
            <w:vAlign w:val="center"/>
            <w:hideMark/>
          </w:tcPr>
          <w:p w14:paraId="0129D0EF" w14:textId="56917552"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9.8%</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3C411AF8" w14:textId="572AEDD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-5,911</w:t>
            </w:r>
          </w:p>
        </w:tc>
        <w:tc>
          <w:tcPr>
            <w:tcW w:w="239" w:type="pct"/>
            <w:tcBorders>
              <w:top w:val="nil"/>
              <w:left w:val="nil"/>
              <w:bottom w:val="single" w:sz="8" w:space="0" w:color="auto"/>
              <w:right w:val="single" w:sz="8" w:space="0" w:color="auto"/>
            </w:tcBorders>
            <w:shd w:val="clear" w:color="auto" w:fill="auto"/>
            <w:vAlign w:val="center"/>
            <w:hideMark/>
          </w:tcPr>
          <w:p w14:paraId="28B47423" w14:textId="2A1220D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-514</w:t>
            </w:r>
          </w:p>
        </w:tc>
        <w:tc>
          <w:tcPr>
            <w:tcW w:w="251" w:type="pct"/>
            <w:tcBorders>
              <w:top w:val="nil"/>
              <w:left w:val="nil"/>
              <w:bottom w:val="single" w:sz="8" w:space="0" w:color="auto"/>
              <w:right w:val="single" w:sz="8" w:space="0" w:color="auto"/>
            </w:tcBorders>
            <w:shd w:val="clear" w:color="auto" w:fill="auto"/>
            <w:vAlign w:val="center"/>
            <w:hideMark/>
          </w:tcPr>
          <w:p w14:paraId="2DD83211" w14:textId="1997BC78"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0.0%</w:t>
            </w:r>
          </w:p>
        </w:tc>
        <w:tc>
          <w:tcPr>
            <w:tcW w:w="416" w:type="pct"/>
            <w:tcBorders>
              <w:top w:val="nil"/>
              <w:left w:val="nil"/>
              <w:bottom w:val="single" w:sz="8" w:space="0" w:color="auto"/>
              <w:right w:val="single" w:sz="8" w:space="0" w:color="auto"/>
            </w:tcBorders>
            <w:shd w:val="clear" w:color="auto" w:fill="auto"/>
            <w:noWrap/>
            <w:vAlign w:val="center"/>
            <w:hideMark/>
          </w:tcPr>
          <w:p w14:paraId="5A05775D" w14:textId="67345B2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-4.0%</w:t>
            </w:r>
          </w:p>
        </w:tc>
        <w:tc>
          <w:tcPr>
            <w:tcW w:w="251" w:type="pct"/>
            <w:tcBorders>
              <w:top w:val="nil"/>
              <w:left w:val="nil"/>
              <w:bottom w:val="single" w:sz="8" w:space="0" w:color="auto"/>
              <w:right w:val="single" w:sz="8" w:space="0" w:color="auto"/>
            </w:tcBorders>
            <w:shd w:val="clear" w:color="auto" w:fill="auto"/>
            <w:vAlign w:val="center"/>
            <w:hideMark/>
          </w:tcPr>
          <w:p w14:paraId="1EC105AD" w14:textId="515978AA"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-3.6%</w:t>
            </w:r>
          </w:p>
        </w:tc>
        <w:tc>
          <w:tcPr>
            <w:tcW w:w="243" w:type="pct"/>
            <w:tcBorders>
              <w:top w:val="nil"/>
              <w:left w:val="nil"/>
              <w:bottom w:val="single" w:sz="8" w:space="0" w:color="auto"/>
              <w:right w:val="single" w:sz="8" w:space="0" w:color="auto"/>
            </w:tcBorders>
            <w:shd w:val="clear" w:color="auto" w:fill="auto"/>
            <w:vAlign w:val="center"/>
            <w:hideMark/>
          </w:tcPr>
          <w:p w14:paraId="6E037DFC" w14:textId="206F3945"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0.4%</w:t>
            </w:r>
          </w:p>
        </w:tc>
      </w:tr>
      <w:tr w:rsidR="000F539B" w:rsidRPr="00D65089" w14:paraId="6AB04C3D" w14:textId="77777777" w:rsidTr="000F539B">
        <w:trPr>
          <w:trHeight w:val="249"/>
        </w:trPr>
        <w:tc>
          <w:tcPr>
            <w:tcW w:w="414" w:type="pct"/>
            <w:vMerge/>
            <w:tcBorders>
              <w:top w:val="nil"/>
              <w:left w:val="single" w:sz="8" w:space="0" w:color="auto"/>
              <w:bottom w:val="single" w:sz="8" w:space="0" w:color="000000"/>
              <w:right w:val="single" w:sz="8" w:space="0" w:color="auto"/>
            </w:tcBorders>
            <w:vAlign w:val="center"/>
            <w:hideMark/>
          </w:tcPr>
          <w:p w14:paraId="399BB5A4" w14:textId="77777777" w:rsidR="000F539B" w:rsidRPr="00D65089" w:rsidRDefault="000F539B" w:rsidP="000F539B">
            <w:pPr>
              <w:spacing w:after="0" w:line="240" w:lineRule="auto"/>
              <w:rPr>
                <w:rFonts w:eastAsia="Times New Roman" w:cstheme="minorHAnsi"/>
                <w:b/>
                <w:bCs/>
                <w:color w:val="000000"/>
                <w:sz w:val="16"/>
                <w:szCs w:val="16"/>
              </w:rPr>
            </w:pPr>
          </w:p>
        </w:tc>
        <w:tc>
          <w:tcPr>
            <w:tcW w:w="580" w:type="pct"/>
            <w:tcBorders>
              <w:top w:val="nil"/>
              <w:left w:val="nil"/>
              <w:bottom w:val="single" w:sz="8" w:space="0" w:color="auto"/>
              <w:right w:val="single" w:sz="8" w:space="0" w:color="auto"/>
            </w:tcBorders>
            <w:shd w:val="clear" w:color="auto" w:fill="auto"/>
            <w:vAlign w:val="center"/>
            <w:hideMark/>
          </w:tcPr>
          <w:p w14:paraId="25941C5D"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Urban cluster</w:t>
            </w:r>
          </w:p>
        </w:tc>
        <w:tc>
          <w:tcPr>
            <w:tcW w:w="414" w:type="pct"/>
            <w:tcBorders>
              <w:top w:val="nil"/>
              <w:left w:val="nil"/>
              <w:bottom w:val="single" w:sz="8" w:space="0" w:color="auto"/>
              <w:right w:val="single" w:sz="8" w:space="0" w:color="auto"/>
            </w:tcBorders>
            <w:shd w:val="clear" w:color="auto" w:fill="auto"/>
            <w:noWrap/>
            <w:vAlign w:val="center"/>
            <w:hideMark/>
          </w:tcPr>
          <w:p w14:paraId="3E10CFB6" w14:textId="7AEBF794"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75,453 (9%)</w:t>
            </w:r>
          </w:p>
        </w:tc>
        <w:tc>
          <w:tcPr>
            <w:tcW w:w="417" w:type="pct"/>
            <w:tcBorders>
              <w:top w:val="nil"/>
              <w:left w:val="nil"/>
              <w:bottom w:val="single" w:sz="8" w:space="0" w:color="auto"/>
              <w:right w:val="single" w:sz="8" w:space="0" w:color="auto"/>
            </w:tcBorders>
            <w:shd w:val="clear" w:color="auto" w:fill="auto"/>
            <w:vAlign w:val="center"/>
            <w:hideMark/>
          </w:tcPr>
          <w:p w14:paraId="25FD4E3D" w14:textId="2DB52CF8"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9,844 (7%)</w:t>
            </w:r>
          </w:p>
        </w:tc>
        <w:tc>
          <w:tcPr>
            <w:tcW w:w="262" w:type="pct"/>
            <w:tcBorders>
              <w:top w:val="nil"/>
              <w:left w:val="nil"/>
              <w:bottom w:val="single" w:sz="8" w:space="0" w:color="auto"/>
              <w:right w:val="single" w:sz="8" w:space="0" w:color="auto"/>
            </w:tcBorders>
            <w:shd w:val="clear" w:color="auto" w:fill="auto"/>
            <w:vAlign w:val="center"/>
            <w:hideMark/>
          </w:tcPr>
          <w:p w14:paraId="01AF3AD4" w14:textId="5DAF51DA"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13.0%</w:t>
            </w:r>
          </w:p>
        </w:tc>
        <w:tc>
          <w:tcPr>
            <w:tcW w:w="417" w:type="pct"/>
            <w:tcBorders>
              <w:top w:val="nil"/>
              <w:left w:val="nil"/>
              <w:bottom w:val="single" w:sz="8" w:space="0" w:color="auto"/>
              <w:right w:val="single" w:sz="8" w:space="0" w:color="auto"/>
            </w:tcBorders>
            <w:shd w:val="clear" w:color="auto" w:fill="auto"/>
            <w:vAlign w:val="center"/>
            <w:hideMark/>
          </w:tcPr>
          <w:p w14:paraId="3A708120" w14:textId="2D947DB8"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71,249 (9%)</w:t>
            </w:r>
          </w:p>
        </w:tc>
        <w:tc>
          <w:tcPr>
            <w:tcW w:w="417" w:type="pct"/>
            <w:tcBorders>
              <w:top w:val="nil"/>
              <w:left w:val="nil"/>
              <w:bottom w:val="single" w:sz="8" w:space="0" w:color="auto"/>
              <w:right w:val="single" w:sz="8" w:space="0" w:color="auto"/>
            </w:tcBorders>
            <w:shd w:val="clear" w:color="auto" w:fill="auto"/>
            <w:vAlign w:val="center"/>
            <w:hideMark/>
          </w:tcPr>
          <w:p w14:paraId="0916859E" w14:textId="266CC45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9,296 (7%)</w:t>
            </w:r>
          </w:p>
        </w:tc>
        <w:tc>
          <w:tcPr>
            <w:tcW w:w="250" w:type="pct"/>
            <w:tcBorders>
              <w:top w:val="nil"/>
              <w:left w:val="nil"/>
              <w:bottom w:val="single" w:sz="8" w:space="0" w:color="auto"/>
              <w:right w:val="single" w:sz="8" w:space="0" w:color="auto"/>
            </w:tcBorders>
            <w:shd w:val="clear" w:color="auto" w:fill="auto"/>
            <w:vAlign w:val="center"/>
            <w:hideMark/>
          </w:tcPr>
          <w:p w14:paraId="4010B279" w14:textId="18D13C64"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13.0%</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5B9BAF03" w14:textId="49F93D4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-4,204</w:t>
            </w:r>
          </w:p>
        </w:tc>
        <w:tc>
          <w:tcPr>
            <w:tcW w:w="239" w:type="pct"/>
            <w:tcBorders>
              <w:top w:val="nil"/>
              <w:left w:val="nil"/>
              <w:bottom w:val="single" w:sz="8" w:space="0" w:color="auto"/>
              <w:right w:val="single" w:sz="8" w:space="0" w:color="auto"/>
            </w:tcBorders>
            <w:shd w:val="clear" w:color="auto" w:fill="auto"/>
            <w:vAlign w:val="center"/>
            <w:hideMark/>
          </w:tcPr>
          <w:p w14:paraId="7E95E4DF" w14:textId="37E1EA12"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-549</w:t>
            </w:r>
          </w:p>
        </w:tc>
        <w:tc>
          <w:tcPr>
            <w:tcW w:w="251" w:type="pct"/>
            <w:tcBorders>
              <w:top w:val="nil"/>
              <w:left w:val="nil"/>
              <w:bottom w:val="single" w:sz="8" w:space="0" w:color="auto"/>
              <w:right w:val="single" w:sz="8" w:space="0" w:color="auto"/>
            </w:tcBorders>
            <w:shd w:val="clear" w:color="auto" w:fill="auto"/>
            <w:vAlign w:val="center"/>
            <w:hideMark/>
          </w:tcPr>
          <w:p w14:paraId="577A3699" w14:textId="7F192BF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0.0%</w:t>
            </w:r>
          </w:p>
        </w:tc>
        <w:tc>
          <w:tcPr>
            <w:tcW w:w="416" w:type="pct"/>
            <w:tcBorders>
              <w:top w:val="nil"/>
              <w:left w:val="nil"/>
              <w:bottom w:val="single" w:sz="8" w:space="0" w:color="auto"/>
              <w:right w:val="single" w:sz="8" w:space="0" w:color="auto"/>
            </w:tcBorders>
            <w:shd w:val="clear" w:color="auto" w:fill="auto"/>
            <w:noWrap/>
            <w:vAlign w:val="center"/>
            <w:hideMark/>
          </w:tcPr>
          <w:p w14:paraId="068D6187" w14:textId="0503B34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-5.6%</w:t>
            </w:r>
          </w:p>
        </w:tc>
        <w:tc>
          <w:tcPr>
            <w:tcW w:w="251" w:type="pct"/>
            <w:tcBorders>
              <w:top w:val="nil"/>
              <w:left w:val="nil"/>
              <w:bottom w:val="single" w:sz="8" w:space="0" w:color="auto"/>
              <w:right w:val="single" w:sz="8" w:space="0" w:color="auto"/>
            </w:tcBorders>
            <w:shd w:val="clear" w:color="auto" w:fill="auto"/>
            <w:vAlign w:val="center"/>
            <w:hideMark/>
          </w:tcPr>
          <w:p w14:paraId="78E338A1" w14:textId="236A5925"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-5.6%</w:t>
            </w:r>
          </w:p>
        </w:tc>
        <w:tc>
          <w:tcPr>
            <w:tcW w:w="243" w:type="pct"/>
            <w:tcBorders>
              <w:top w:val="nil"/>
              <w:left w:val="nil"/>
              <w:bottom w:val="single" w:sz="8" w:space="0" w:color="auto"/>
              <w:right w:val="single" w:sz="8" w:space="0" w:color="auto"/>
            </w:tcBorders>
            <w:shd w:val="clear" w:color="auto" w:fill="auto"/>
            <w:vAlign w:val="center"/>
            <w:hideMark/>
          </w:tcPr>
          <w:p w14:paraId="4000685B" w14:textId="5F842CA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0.0%</w:t>
            </w:r>
          </w:p>
        </w:tc>
      </w:tr>
      <w:tr w:rsidR="000F539B" w:rsidRPr="00D65089" w14:paraId="45D7D22E" w14:textId="77777777" w:rsidTr="000F539B">
        <w:trPr>
          <w:trHeight w:val="249"/>
        </w:trPr>
        <w:tc>
          <w:tcPr>
            <w:tcW w:w="414" w:type="pct"/>
            <w:vMerge/>
            <w:tcBorders>
              <w:top w:val="nil"/>
              <w:left w:val="single" w:sz="8" w:space="0" w:color="auto"/>
              <w:bottom w:val="single" w:sz="8" w:space="0" w:color="000000"/>
              <w:right w:val="single" w:sz="8" w:space="0" w:color="auto"/>
            </w:tcBorders>
            <w:vAlign w:val="center"/>
            <w:hideMark/>
          </w:tcPr>
          <w:p w14:paraId="0869B08E" w14:textId="77777777" w:rsidR="000F539B" w:rsidRPr="00D65089" w:rsidRDefault="000F539B" w:rsidP="000F539B">
            <w:pPr>
              <w:spacing w:after="0" w:line="240" w:lineRule="auto"/>
              <w:rPr>
                <w:rFonts w:eastAsia="Times New Roman" w:cstheme="minorHAnsi"/>
                <w:b/>
                <w:bCs/>
                <w:color w:val="000000"/>
                <w:sz w:val="16"/>
                <w:szCs w:val="16"/>
              </w:rPr>
            </w:pPr>
          </w:p>
        </w:tc>
        <w:tc>
          <w:tcPr>
            <w:tcW w:w="580" w:type="pct"/>
            <w:tcBorders>
              <w:top w:val="nil"/>
              <w:left w:val="nil"/>
              <w:bottom w:val="single" w:sz="8" w:space="0" w:color="auto"/>
              <w:right w:val="single" w:sz="8" w:space="0" w:color="auto"/>
            </w:tcBorders>
            <w:shd w:val="clear" w:color="auto" w:fill="auto"/>
            <w:vAlign w:val="center"/>
            <w:hideMark/>
          </w:tcPr>
          <w:p w14:paraId="59A6FCBE"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Urbanized area</w:t>
            </w:r>
          </w:p>
        </w:tc>
        <w:tc>
          <w:tcPr>
            <w:tcW w:w="414" w:type="pct"/>
            <w:tcBorders>
              <w:top w:val="nil"/>
              <w:left w:val="nil"/>
              <w:bottom w:val="single" w:sz="8" w:space="0" w:color="auto"/>
              <w:right w:val="single" w:sz="8" w:space="0" w:color="auto"/>
            </w:tcBorders>
            <w:shd w:val="clear" w:color="auto" w:fill="auto"/>
            <w:noWrap/>
            <w:vAlign w:val="center"/>
            <w:hideMark/>
          </w:tcPr>
          <w:p w14:paraId="763AF7F6" w14:textId="27C2DC7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571,011 (72%)</w:t>
            </w:r>
          </w:p>
        </w:tc>
        <w:tc>
          <w:tcPr>
            <w:tcW w:w="417" w:type="pct"/>
            <w:tcBorders>
              <w:top w:val="nil"/>
              <w:left w:val="nil"/>
              <w:bottom w:val="single" w:sz="8" w:space="0" w:color="auto"/>
              <w:right w:val="single" w:sz="8" w:space="0" w:color="auto"/>
            </w:tcBorders>
            <w:shd w:val="clear" w:color="auto" w:fill="auto"/>
            <w:vAlign w:val="center"/>
            <w:hideMark/>
          </w:tcPr>
          <w:p w14:paraId="4F478AA2" w14:textId="374A04D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117,621 (83%)</w:t>
            </w:r>
          </w:p>
        </w:tc>
        <w:tc>
          <w:tcPr>
            <w:tcW w:w="262" w:type="pct"/>
            <w:tcBorders>
              <w:top w:val="nil"/>
              <w:left w:val="nil"/>
              <w:bottom w:val="single" w:sz="8" w:space="0" w:color="auto"/>
              <w:right w:val="single" w:sz="8" w:space="0" w:color="auto"/>
            </w:tcBorders>
            <w:shd w:val="clear" w:color="auto" w:fill="auto"/>
            <w:vAlign w:val="center"/>
            <w:hideMark/>
          </w:tcPr>
          <w:p w14:paraId="069E42D8" w14:textId="6489C4D4"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20.6%</w:t>
            </w:r>
          </w:p>
        </w:tc>
        <w:tc>
          <w:tcPr>
            <w:tcW w:w="417" w:type="pct"/>
            <w:tcBorders>
              <w:top w:val="nil"/>
              <w:left w:val="nil"/>
              <w:bottom w:val="single" w:sz="8" w:space="0" w:color="auto"/>
              <w:right w:val="single" w:sz="8" w:space="0" w:color="auto"/>
            </w:tcBorders>
            <w:shd w:val="clear" w:color="auto" w:fill="auto"/>
            <w:vAlign w:val="center"/>
            <w:hideMark/>
          </w:tcPr>
          <w:p w14:paraId="007711B8" w14:textId="7F8D00F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541,085 (72%)</w:t>
            </w:r>
          </w:p>
        </w:tc>
        <w:tc>
          <w:tcPr>
            <w:tcW w:w="417" w:type="pct"/>
            <w:tcBorders>
              <w:top w:val="nil"/>
              <w:left w:val="nil"/>
              <w:bottom w:val="single" w:sz="8" w:space="0" w:color="auto"/>
              <w:right w:val="single" w:sz="8" w:space="0" w:color="auto"/>
            </w:tcBorders>
            <w:shd w:val="clear" w:color="auto" w:fill="auto"/>
            <w:vAlign w:val="center"/>
            <w:hideMark/>
          </w:tcPr>
          <w:p w14:paraId="72EF6AA0" w14:textId="56F0974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109,581 (82%)</w:t>
            </w:r>
          </w:p>
        </w:tc>
        <w:tc>
          <w:tcPr>
            <w:tcW w:w="250" w:type="pct"/>
            <w:tcBorders>
              <w:top w:val="nil"/>
              <w:left w:val="nil"/>
              <w:bottom w:val="single" w:sz="8" w:space="0" w:color="auto"/>
              <w:right w:val="single" w:sz="8" w:space="0" w:color="auto"/>
            </w:tcBorders>
            <w:shd w:val="clear" w:color="auto" w:fill="auto"/>
            <w:vAlign w:val="center"/>
            <w:hideMark/>
          </w:tcPr>
          <w:p w14:paraId="65DA7176" w14:textId="19C5C9A6"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20.3%</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083FB27B" w14:textId="43B4E97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-29,926</w:t>
            </w:r>
          </w:p>
        </w:tc>
        <w:tc>
          <w:tcPr>
            <w:tcW w:w="239" w:type="pct"/>
            <w:tcBorders>
              <w:top w:val="nil"/>
              <w:left w:val="nil"/>
              <w:bottom w:val="single" w:sz="8" w:space="0" w:color="auto"/>
              <w:right w:val="single" w:sz="8" w:space="0" w:color="auto"/>
            </w:tcBorders>
            <w:shd w:val="clear" w:color="auto" w:fill="auto"/>
            <w:vAlign w:val="center"/>
            <w:hideMark/>
          </w:tcPr>
          <w:p w14:paraId="0EAEE0C5" w14:textId="70283C5A"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-8,040</w:t>
            </w:r>
          </w:p>
        </w:tc>
        <w:tc>
          <w:tcPr>
            <w:tcW w:w="251" w:type="pct"/>
            <w:tcBorders>
              <w:top w:val="nil"/>
              <w:left w:val="nil"/>
              <w:bottom w:val="single" w:sz="8" w:space="0" w:color="auto"/>
              <w:right w:val="single" w:sz="8" w:space="0" w:color="auto"/>
            </w:tcBorders>
            <w:shd w:val="clear" w:color="auto" w:fill="auto"/>
            <w:vAlign w:val="center"/>
            <w:hideMark/>
          </w:tcPr>
          <w:p w14:paraId="65F18F00" w14:textId="6844E64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-0.3%</w:t>
            </w:r>
          </w:p>
        </w:tc>
        <w:tc>
          <w:tcPr>
            <w:tcW w:w="416" w:type="pct"/>
            <w:tcBorders>
              <w:top w:val="nil"/>
              <w:left w:val="nil"/>
              <w:bottom w:val="single" w:sz="8" w:space="0" w:color="auto"/>
              <w:right w:val="single" w:sz="8" w:space="0" w:color="auto"/>
            </w:tcBorders>
            <w:shd w:val="clear" w:color="auto" w:fill="auto"/>
            <w:noWrap/>
            <w:vAlign w:val="center"/>
            <w:hideMark/>
          </w:tcPr>
          <w:p w14:paraId="7F07DDFE" w14:textId="703D470A"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-5.2%</w:t>
            </w:r>
          </w:p>
        </w:tc>
        <w:tc>
          <w:tcPr>
            <w:tcW w:w="251" w:type="pct"/>
            <w:tcBorders>
              <w:top w:val="nil"/>
              <w:left w:val="nil"/>
              <w:bottom w:val="single" w:sz="8" w:space="0" w:color="auto"/>
              <w:right w:val="single" w:sz="8" w:space="0" w:color="auto"/>
            </w:tcBorders>
            <w:shd w:val="clear" w:color="auto" w:fill="auto"/>
            <w:vAlign w:val="center"/>
            <w:hideMark/>
          </w:tcPr>
          <w:p w14:paraId="6BDC6829" w14:textId="6A7FC02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-6.8%</w:t>
            </w:r>
          </w:p>
        </w:tc>
        <w:tc>
          <w:tcPr>
            <w:tcW w:w="243" w:type="pct"/>
            <w:tcBorders>
              <w:top w:val="nil"/>
              <w:left w:val="nil"/>
              <w:bottom w:val="single" w:sz="8" w:space="0" w:color="auto"/>
              <w:right w:val="single" w:sz="8" w:space="0" w:color="auto"/>
            </w:tcBorders>
            <w:shd w:val="clear" w:color="auto" w:fill="auto"/>
            <w:vAlign w:val="center"/>
            <w:hideMark/>
          </w:tcPr>
          <w:p w14:paraId="0194D5B9" w14:textId="159CE7A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-1.7%</w:t>
            </w:r>
          </w:p>
        </w:tc>
      </w:tr>
      <w:tr w:rsidR="000F539B" w:rsidRPr="00D65089" w14:paraId="072C88EE" w14:textId="77777777" w:rsidTr="000F539B">
        <w:trPr>
          <w:trHeight w:val="169"/>
        </w:trPr>
        <w:tc>
          <w:tcPr>
            <w:tcW w:w="414" w:type="pct"/>
            <w:vMerge w:val="restart"/>
            <w:tcBorders>
              <w:top w:val="nil"/>
              <w:left w:val="single" w:sz="8" w:space="0" w:color="auto"/>
              <w:bottom w:val="single" w:sz="8" w:space="0" w:color="000000"/>
              <w:right w:val="single" w:sz="8" w:space="0" w:color="auto"/>
            </w:tcBorders>
            <w:shd w:val="clear" w:color="auto" w:fill="auto"/>
            <w:vAlign w:val="center"/>
            <w:hideMark/>
          </w:tcPr>
          <w:p w14:paraId="03A6FC7E"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By median household income (% of Total)</w:t>
            </w:r>
          </w:p>
        </w:tc>
        <w:tc>
          <w:tcPr>
            <w:tcW w:w="580" w:type="pct"/>
            <w:tcBorders>
              <w:top w:val="nil"/>
              <w:left w:val="nil"/>
              <w:bottom w:val="single" w:sz="8" w:space="0" w:color="auto"/>
              <w:right w:val="single" w:sz="8" w:space="0" w:color="auto"/>
            </w:tcBorders>
            <w:shd w:val="clear" w:color="auto" w:fill="auto"/>
            <w:vAlign w:val="center"/>
            <w:hideMark/>
          </w:tcPr>
          <w:p w14:paraId="38311B2E"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&lt;$20,000</w:t>
            </w:r>
          </w:p>
        </w:tc>
        <w:tc>
          <w:tcPr>
            <w:tcW w:w="414" w:type="pct"/>
            <w:tcBorders>
              <w:top w:val="nil"/>
              <w:left w:val="nil"/>
              <w:bottom w:val="single" w:sz="8" w:space="0" w:color="auto"/>
              <w:right w:val="single" w:sz="8" w:space="0" w:color="auto"/>
            </w:tcBorders>
            <w:shd w:val="clear" w:color="auto" w:fill="auto"/>
            <w:noWrap/>
            <w:vAlign w:val="center"/>
            <w:hideMark/>
          </w:tcPr>
          <w:p w14:paraId="4EEC9066" w14:textId="64659BB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28,207 (4%)</w:t>
            </w:r>
          </w:p>
        </w:tc>
        <w:tc>
          <w:tcPr>
            <w:tcW w:w="417" w:type="pct"/>
            <w:tcBorders>
              <w:top w:val="nil"/>
              <w:left w:val="nil"/>
              <w:bottom w:val="single" w:sz="8" w:space="0" w:color="auto"/>
              <w:right w:val="single" w:sz="8" w:space="0" w:color="auto"/>
            </w:tcBorders>
            <w:shd w:val="clear" w:color="auto" w:fill="auto"/>
            <w:vAlign w:val="center"/>
            <w:hideMark/>
          </w:tcPr>
          <w:p w14:paraId="646C66FA" w14:textId="4CBECAC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5,892 (4%)</w:t>
            </w:r>
          </w:p>
        </w:tc>
        <w:tc>
          <w:tcPr>
            <w:tcW w:w="262" w:type="pct"/>
            <w:tcBorders>
              <w:top w:val="nil"/>
              <w:left w:val="nil"/>
              <w:bottom w:val="single" w:sz="8" w:space="0" w:color="auto"/>
              <w:right w:val="single" w:sz="8" w:space="0" w:color="auto"/>
            </w:tcBorders>
            <w:shd w:val="clear" w:color="auto" w:fill="auto"/>
            <w:vAlign w:val="center"/>
            <w:hideMark/>
          </w:tcPr>
          <w:p w14:paraId="2DB7816D" w14:textId="2CA845A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20.9%</w:t>
            </w:r>
          </w:p>
        </w:tc>
        <w:tc>
          <w:tcPr>
            <w:tcW w:w="417" w:type="pct"/>
            <w:tcBorders>
              <w:top w:val="nil"/>
              <w:left w:val="nil"/>
              <w:bottom w:val="single" w:sz="8" w:space="0" w:color="auto"/>
              <w:right w:val="single" w:sz="8" w:space="0" w:color="auto"/>
            </w:tcBorders>
            <w:shd w:val="clear" w:color="auto" w:fill="auto"/>
            <w:vAlign w:val="center"/>
            <w:hideMark/>
          </w:tcPr>
          <w:p w14:paraId="73ED0F0E" w14:textId="078C7216"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28,039 (4%)</w:t>
            </w:r>
          </w:p>
        </w:tc>
        <w:tc>
          <w:tcPr>
            <w:tcW w:w="417" w:type="pct"/>
            <w:tcBorders>
              <w:top w:val="nil"/>
              <w:left w:val="nil"/>
              <w:bottom w:val="single" w:sz="8" w:space="0" w:color="auto"/>
              <w:right w:val="single" w:sz="8" w:space="0" w:color="auto"/>
            </w:tcBorders>
            <w:shd w:val="clear" w:color="auto" w:fill="auto"/>
            <w:vAlign w:val="center"/>
            <w:hideMark/>
          </w:tcPr>
          <w:p w14:paraId="686791D5" w14:textId="7A073FF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5,834 (4%)</w:t>
            </w:r>
          </w:p>
        </w:tc>
        <w:tc>
          <w:tcPr>
            <w:tcW w:w="250" w:type="pct"/>
            <w:tcBorders>
              <w:top w:val="nil"/>
              <w:left w:val="nil"/>
              <w:bottom w:val="single" w:sz="8" w:space="0" w:color="auto"/>
              <w:right w:val="single" w:sz="8" w:space="0" w:color="auto"/>
            </w:tcBorders>
            <w:shd w:val="clear" w:color="auto" w:fill="auto"/>
            <w:vAlign w:val="center"/>
            <w:hideMark/>
          </w:tcPr>
          <w:p w14:paraId="68527B0F" w14:textId="1AE8D58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20.8%</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3F47D0C1" w14:textId="4D9D85E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-168</w:t>
            </w:r>
          </w:p>
        </w:tc>
        <w:tc>
          <w:tcPr>
            <w:tcW w:w="239" w:type="pct"/>
            <w:tcBorders>
              <w:top w:val="nil"/>
              <w:left w:val="nil"/>
              <w:bottom w:val="single" w:sz="8" w:space="0" w:color="auto"/>
              <w:right w:val="single" w:sz="8" w:space="0" w:color="auto"/>
            </w:tcBorders>
            <w:shd w:val="clear" w:color="auto" w:fill="auto"/>
            <w:vAlign w:val="center"/>
            <w:hideMark/>
          </w:tcPr>
          <w:p w14:paraId="412061F1" w14:textId="082E1635"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-58</w:t>
            </w:r>
          </w:p>
        </w:tc>
        <w:tc>
          <w:tcPr>
            <w:tcW w:w="251" w:type="pct"/>
            <w:tcBorders>
              <w:top w:val="nil"/>
              <w:left w:val="nil"/>
              <w:bottom w:val="single" w:sz="8" w:space="0" w:color="auto"/>
              <w:right w:val="single" w:sz="8" w:space="0" w:color="auto"/>
            </w:tcBorders>
            <w:shd w:val="clear" w:color="auto" w:fill="auto"/>
            <w:vAlign w:val="center"/>
            <w:hideMark/>
          </w:tcPr>
          <w:p w14:paraId="125A2EA0" w14:textId="5E8A7050"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-0.1%</w:t>
            </w:r>
          </w:p>
        </w:tc>
        <w:tc>
          <w:tcPr>
            <w:tcW w:w="416" w:type="pct"/>
            <w:tcBorders>
              <w:top w:val="nil"/>
              <w:left w:val="nil"/>
              <w:bottom w:val="single" w:sz="8" w:space="0" w:color="auto"/>
              <w:right w:val="single" w:sz="8" w:space="0" w:color="auto"/>
            </w:tcBorders>
            <w:shd w:val="clear" w:color="auto" w:fill="auto"/>
            <w:noWrap/>
            <w:vAlign w:val="center"/>
            <w:hideMark/>
          </w:tcPr>
          <w:p w14:paraId="28BB5BF6" w14:textId="21DCA348"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-0.6%</w:t>
            </w:r>
          </w:p>
        </w:tc>
        <w:tc>
          <w:tcPr>
            <w:tcW w:w="251" w:type="pct"/>
            <w:tcBorders>
              <w:top w:val="nil"/>
              <w:left w:val="nil"/>
              <w:bottom w:val="single" w:sz="8" w:space="0" w:color="auto"/>
              <w:right w:val="single" w:sz="8" w:space="0" w:color="auto"/>
            </w:tcBorders>
            <w:shd w:val="clear" w:color="auto" w:fill="auto"/>
            <w:vAlign w:val="center"/>
            <w:hideMark/>
          </w:tcPr>
          <w:p w14:paraId="36C3A9CF" w14:textId="0AEA9B05"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-1.0%</w:t>
            </w:r>
          </w:p>
        </w:tc>
        <w:tc>
          <w:tcPr>
            <w:tcW w:w="243" w:type="pct"/>
            <w:tcBorders>
              <w:top w:val="nil"/>
              <w:left w:val="nil"/>
              <w:bottom w:val="single" w:sz="8" w:space="0" w:color="auto"/>
              <w:right w:val="single" w:sz="8" w:space="0" w:color="auto"/>
            </w:tcBorders>
            <w:shd w:val="clear" w:color="auto" w:fill="auto"/>
            <w:vAlign w:val="center"/>
            <w:hideMark/>
          </w:tcPr>
          <w:p w14:paraId="0B5641F2" w14:textId="57DF4DC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-0.4%</w:t>
            </w:r>
          </w:p>
        </w:tc>
      </w:tr>
      <w:tr w:rsidR="000F539B" w:rsidRPr="00D65089" w14:paraId="282BA91C" w14:textId="77777777" w:rsidTr="000F539B">
        <w:trPr>
          <w:trHeight w:val="249"/>
        </w:trPr>
        <w:tc>
          <w:tcPr>
            <w:tcW w:w="414" w:type="pct"/>
            <w:vMerge/>
            <w:tcBorders>
              <w:top w:val="nil"/>
              <w:left w:val="single" w:sz="8" w:space="0" w:color="auto"/>
              <w:bottom w:val="single" w:sz="8" w:space="0" w:color="000000"/>
              <w:right w:val="single" w:sz="8" w:space="0" w:color="auto"/>
            </w:tcBorders>
            <w:vAlign w:val="center"/>
            <w:hideMark/>
          </w:tcPr>
          <w:p w14:paraId="528DC5C9" w14:textId="77777777" w:rsidR="000F539B" w:rsidRPr="00D65089" w:rsidRDefault="000F539B" w:rsidP="000F539B">
            <w:pPr>
              <w:spacing w:after="0" w:line="240" w:lineRule="auto"/>
              <w:rPr>
                <w:rFonts w:eastAsia="Times New Roman" w:cstheme="minorHAnsi"/>
                <w:b/>
                <w:bCs/>
                <w:color w:val="000000"/>
                <w:sz w:val="16"/>
                <w:szCs w:val="16"/>
              </w:rPr>
            </w:pPr>
          </w:p>
        </w:tc>
        <w:tc>
          <w:tcPr>
            <w:tcW w:w="580" w:type="pct"/>
            <w:tcBorders>
              <w:top w:val="nil"/>
              <w:left w:val="nil"/>
              <w:bottom w:val="single" w:sz="8" w:space="0" w:color="auto"/>
              <w:right w:val="single" w:sz="8" w:space="0" w:color="auto"/>
            </w:tcBorders>
            <w:shd w:val="clear" w:color="auto" w:fill="auto"/>
            <w:vAlign w:val="center"/>
            <w:hideMark/>
          </w:tcPr>
          <w:p w14:paraId="23E99A1F"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$20,000 to &lt;$35,000</w:t>
            </w:r>
          </w:p>
        </w:tc>
        <w:tc>
          <w:tcPr>
            <w:tcW w:w="414" w:type="pct"/>
            <w:tcBorders>
              <w:top w:val="nil"/>
              <w:left w:val="nil"/>
              <w:bottom w:val="single" w:sz="8" w:space="0" w:color="auto"/>
              <w:right w:val="single" w:sz="8" w:space="0" w:color="auto"/>
            </w:tcBorders>
            <w:shd w:val="clear" w:color="auto" w:fill="auto"/>
            <w:noWrap/>
            <w:vAlign w:val="center"/>
            <w:hideMark/>
          </w:tcPr>
          <w:p w14:paraId="53CA5287" w14:textId="4396764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137,765 (17%)</w:t>
            </w:r>
          </w:p>
        </w:tc>
        <w:tc>
          <w:tcPr>
            <w:tcW w:w="417" w:type="pct"/>
            <w:tcBorders>
              <w:top w:val="nil"/>
              <w:left w:val="nil"/>
              <w:bottom w:val="single" w:sz="8" w:space="0" w:color="auto"/>
              <w:right w:val="single" w:sz="8" w:space="0" w:color="auto"/>
            </w:tcBorders>
            <w:shd w:val="clear" w:color="auto" w:fill="auto"/>
            <w:vAlign w:val="center"/>
            <w:hideMark/>
          </w:tcPr>
          <w:p w14:paraId="13CCF8E3" w14:textId="7C70DB25"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25,794 (18%)</w:t>
            </w:r>
          </w:p>
        </w:tc>
        <w:tc>
          <w:tcPr>
            <w:tcW w:w="262" w:type="pct"/>
            <w:tcBorders>
              <w:top w:val="nil"/>
              <w:left w:val="nil"/>
              <w:bottom w:val="single" w:sz="8" w:space="0" w:color="auto"/>
              <w:right w:val="single" w:sz="8" w:space="0" w:color="auto"/>
            </w:tcBorders>
            <w:shd w:val="clear" w:color="auto" w:fill="auto"/>
            <w:vAlign w:val="center"/>
            <w:hideMark/>
          </w:tcPr>
          <w:p w14:paraId="3974C8E6" w14:textId="1E44ACE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18.7%</w:t>
            </w:r>
          </w:p>
        </w:tc>
        <w:tc>
          <w:tcPr>
            <w:tcW w:w="417" w:type="pct"/>
            <w:tcBorders>
              <w:top w:val="nil"/>
              <w:left w:val="nil"/>
              <w:bottom w:val="single" w:sz="8" w:space="0" w:color="auto"/>
              <w:right w:val="single" w:sz="8" w:space="0" w:color="auto"/>
            </w:tcBorders>
            <w:shd w:val="clear" w:color="auto" w:fill="auto"/>
            <w:vAlign w:val="center"/>
            <w:hideMark/>
          </w:tcPr>
          <w:p w14:paraId="504BEE61" w14:textId="2AE8CD13"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134,208 (18%)</w:t>
            </w:r>
          </w:p>
        </w:tc>
        <w:tc>
          <w:tcPr>
            <w:tcW w:w="417" w:type="pct"/>
            <w:tcBorders>
              <w:top w:val="nil"/>
              <w:left w:val="nil"/>
              <w:bottom w:val="single" w:sz="8" w:space="0" w:color="auto"/>
              <w:right w:val="single" w:sz="8" w:space="0" w:color="auto"/>
            </w:tcBorders>
            <w:shd w:val="clear" w:color="auto" w:fill="auto"/>
            <w:vAlign w:val="center"/>
            <w:hideMark/>
          </w:tcPr>
          <w:p w14:paraId="0C04DC61" w14:textId="45BE9CF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24,906 (19%)</w:t>
            </w:r>
          </w:p>
        </w:tc>
        <w:tc>
          <w:tcPr>
            <w:tcW w:w="250" w:type="pct"/>
            <w:tcBorders>
              <w:top w:val="nil"/>
              <w:left w:val="nil"/>
              <w:bottom w:val="single" w:sz="8" w:space="0" w:color="auto"/>
              <w:right w:val="single" w:sz="8" w:space="0" w:color="auto"/>
            </w:tcBorders>
            <w:shd w:val="clear" w:color="auto" w:fill="auto"/>
            <w:vAlign w:val="center"/>
            <w:hideMark/>
          </w:tcPr>
          <w:p w14:paraId="31872040" w14:textId="42D9D81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18.6%</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27ECF4C5" w14:textId="62130AD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-3,558</w:t>
            </w:r>
          </w:p>
        </w:tc>
        <w:tc>
          <w:tcPr>
            <w:tcW w:w="239" w:type="pct"/>
            <w:tcBorders>
              <w:top w:val="nil"/>
              <w:left w:val="nil"/>
              <w:bottom w:val="single" w:sz="8" w:space="0" w:color="auto"/>
              <w:right w:val="single" w:sz="8" w:space="0" w:color="auto"/>
            </w:tcBorders>
            <w:shd w:val="clear" w:color="auto" w:fill="auto"/>
            <w:vAlign w:val="center"/>
            <w:hideMark/>
          </w:tcPr>
          <w:p w14:paraId="4876E1EA" w14:textId="35A3C073"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-889</w:t>
            </w:r>
          </w:p>
        </w:tc>
        <w:tc>
          <w:tcPr>
            <w:tcW w:w="251" w:type="pct"/>
            <w:tcBorders>
              <w:top w:val="nil"/>
              <w:left w:val="nil"/>
              <w:bottom w:val="single" w:sz="8" w:space="0" w:color="auto"/>
              <w:right w:val="single" w:sz="8" w:space="0" w:color="auto"/>
            </w:tcBorders>
            <w:shd w:val="clear" w:color="auto" w:fill="auto"/>
            <w:vAlign w:val="center"/>
            <w:hideMark/>
          </w:tcPr>
          <w:p w14:paraId="13C59844" w14:textId="2EB87D9D"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-0.2%</w:t>
            </w:r>
          </w:p>
        </w:tc>
        <w:tc>
          <w:tcPr>
            <w:tcW w:w="416" w:type="pct"/>
            <w:tcBorders>
              <w:top w:val="nil"/>
              <w:left w:val="nil"/>
              <w:bottom w:val="single" w:sz="8" w:space="0" w:color="auto"/>
              <w:right w:val="single" w:sz="8" w:space="0" w:color="auto"/>
            </w:tcBorders>
            <w:shd w:val="clear" w:color="auto" w:fill="auto"/>
            <w:noWrap/>
            <w:vAlign w:val="center"/>
            <w:hideMark/>
          </w:tcPr>
          <w:p w14:paraId="1E6F1C68" w14:textId="037ACB8B"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-2.6%</w:t>
            </w:r>
          </w:p>
        </w:tc>
        <w:tc>
          <w:tcPr>
            <w:tcW w:w="251" w:type="pct"/>
            <w:tcBorders>
              <w:top w:val="nil"/>
              <w:left w:val="nil"/>
              <w:bottom w:val="single" w:sz="8" w:space="0" w:color="auto"/>
              <w:right w:val="single" w:sz="8" w:space="0" w:color="auto"/>
            </w:tcBorders>
            <w:shd w:val="clear" w:color="auto" w:fill="auto"/>
            <w:vAlign w:val="center"/>
            <w:hideMark/>
          </w:tcPr>
          <w:p w14:paraId="27A181FF" w14:textId="4811975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-3.4%</w:t>
            </w:r>
          </w:p>
        </w:tc>
        <w:tc>
          <w:tcPr>
            <w:tcW w:w="243" w:type="pct"/>
            <w:tcBorders>
              <w:top w:val="nil"/>
              <w:left w:val="nil"/>
              <w:bottom w:val="single" w:sz="8" w:space="0" w:color="auto"/>
              <w:right w:val="single" w:sz="8" w:space="0" w:color="auto"/>
            </w:tcBorders>
            <w:shd w:val="clear" w:color="auto" w:fill="auto"/>
            <w:vAlign w:val="center"/>
            <w:hideMark/>
          </w:tcPr>
          <w:p w14:paraId="7A04E0A9" w14:textId="34859B1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-0.9%</w:t>
            </w:r>
          </w:p>
        </w:tc>
      </w:tr>
      <w:tr w:rsidR="000F539B" w:rsidRPr="00D65089" w14:paraId="75352206" w14:textId="77777777" w:rsidTr="000F539B">
        <w:trPr>
          <w:trHeight w:val="249"/>
        </w:trPr>
        <w:tc>
          <w:tcPr>
            <w:tcW w:w="414" w:type="pct"/>
            <w:vMerge/>
            <w:tcBorders>
              <w:top w:val="nil"/>
              <w:left w:val="single" w:sz="8" w:space="0" w:color="auto"/>
              <w:bottom w:val="single" w:sz="8" w:space="0" w:color="000000"/>
              <w:right w:val="single" w:sz="8" w:space="0" w:color="auto"/>
            </w:tcBorders>
            <w:vAlign w:val="center"/>
            <w:hideMark/>
          </w:tcPr>
          <w:p w14:paraId="2E035870" w14:textId="77777777" w:rsidR="000F539B" w:rsidRPr="00D65089" w:rsidRDefault="000F539B" w:rsidP="000F539B">
            <w:pPr>
              <w:spacing w:after="0" w:line="240" w:lineRule="auto"/>
              <w:rPr>
                <w:rFonts w:eastAsia="Times New Roman" w:cstheme="minorHAnsi"/>
                <w:b/>
                <w:bCs/>
                <w:color w:val="000000"/>
                <w:sz w:val="16"/>
                <w:szCs w:val="16"/>
              </w:rPr>
            </w:pPr>
          </w:p>
        </w:tc>
        <w:tc>
          <w:tcPr>
            <w:tcW w:w="580" w:type="pct"/>
            <w:tcBorders>
              <w:top w:val="nil"/>
              <w:left w:val="nil"/>
              <w:bottom w:val="single" w:sz="8" w:space="0" w:color="auto"/>
              <w:right w:val="single" w:sz="8" w:space="0" w:color="auto"/>
            </w:tcBorders>
            <w:shd w:val="clear" w:color="auto" w:fill="auto"/>
            <w:vAlign w:val="center"/>
            <w:hideMark/>
          </w:tcPr>
          <w:p w14:paraId="51647C2E"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$35,000 to &lt;$50,000</w:t>
            </w:r>
          </w:p>
        </w:tc>
        <w:tc>
          <w:tcPr>
            <w:tcW w:w="414" w:type="pct"/>
            <w:tcBorders>
              <w:top w:val="nil"/>
              <w:left w:val="nil"/>
              <w:bottom w:val="single" w:sz="8" w:space="0" w:color="auto"/>
              <w:right w:val="single" w:sz="8" w:space="0" w:color="auto"/>
            </w:tcBorders>
            <w:shd w:val="clear" w:color="auto" w:fill="auto"/>
            <w:noWrap/>
            <w:vAlign w:val="center"/>
            <w:hideMark/>
          </w:tcPr>
          <w:p w14:paraId="16FCD318" w14:textId="7C0EE2C3"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200,367 (25%)</w:t>
            </w:r>
          </w:p>
        </w:tc>
        <w:tc>
          <w:tcPr>
            <w:tcW w:w="417" w:type="pct"/>
            <w:tcBorders>
              <w:top w:val="nil"/>
              <w:left w:val="nil"/>
              <w:bottom w:val="single" w:sz="8" w:space="0" w:color="auto"/>
              <w:right w:val="single" w:sz="8" w:space="0" w:color="auto"/>
            </w:tcBorders>
            <w:shd w:val="clear" w:color="auto" w:fill="auto"/>
            <w:vAlign w:val="center"/>
            <w:hideMark/>
          </w:tcPr>
          <w:p w14:paraId="7C3B0626" w14:textId="3D3A033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34,549 (24%)</w:t>
            </w:r>
          </w:p>
        </w:tc>
        <w:tc>
          <w:tcPr>
            <w:tcW w:w="262" w:type="pct"/>
            <w:tcBorders>
              <w:top w:val="nil"/>
              <w:left w:val="nil"/>
              <w:bottom w:val="single" w:sz="8" w:space="0" w:color="auto"/>
              <w:right w:val="single" w:sz="8" w:space="0" w:color="auto"/>
            </w:tcBorders>
            <w:shd w:val="clear" w:color="auto" w:fill="auto"/>
            <w:vAlign w:val="center"/>
            <w:hideMark/>
          </w:tcPr>
          <w:p w14:paraId="7F67D61D" w14:textId="33EC838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17.2%</w:t>
            </w:r>
          </w:p>
        </w:tc>
        <w:tc>
          <w:tcPr>
            <w:tcW w:w="417" w:type="pct"/>
            <w:tcBorders>
              <w:top w:val="nil"/>
              <w:left w:val="nil"/>
              <w:bottom w:val="single" w:sz="8" w:space="0" w:color="auto"/>
              <w:right w:val="single" w:sz="8" w:space="0" w:color="auto"/>
            </w:tcBorders>
            <w:shd w:val="clear" w:color="auto" w:fill="auto"/>
            <w:vAlign w:val="center"/>
            <w:hideMark/>
          </w:tcPr>
          <w:p w14:paraId="4D8E0F8B" w14:textId="7AE2EDC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190,481 (25%)</w:t>
            </w:r>
          </w:p>
        </w:tc>
        <w:tc>
          <w:tcPr>
            <w:tcW w:w="417" w:type="pct"/>
            <w:tcBorders>
              <w:top w:val="nil"/>
              <w:left w:val="nil"/>
              <w:bottom w:val="single" w:sz="8" w:space="0" w:color="auto"/>
              <w:right w:val="single" w:sz="8" w:space="0" w:color="auto"/>
            </w:tcBorders>
            <w:shd w:val="clear" w:color="auto" w:fill="auto"/>
            <w:vAlign w:val="center"/>
            <w:hideMark/>
          </w:tcPr>
          <w:p w14:paraId="5DF72ED2" w14:textId="59A9F66D"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32,369 (24%)</w:t>
            </w:r>
          </w:p>
        </w:tc>
        <w:tc>
          <w:tcPr>
            <w:tcW w:w="250" w:type="pct"/>
            <w:tcBorders>
              <w:top w:val="nil"/>
              <w:left w:val="nil"/>
              <w:bottom w:val="single" w:sz="8" w:space="0" w:color="auto"/>
              <w:right w:val="single" w:sz="8" w:space="0" w:color="auto"/>
            </w:tcBorders>
            <w:shd w:val="clear" w:color="auto" w:fill="auto"/>
            <w:vAlign w:val="center"/>
            <w:hideMark/>
          </w:tcPr>
          <w:p w14:paraId="6ECC1AA2" w14:textId="33E19D73"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17.0%</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2726ABB8" w14:textId="589A0EF8"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-9,885</w:t>
            </w:r>
          </w:p>
        </w:tc>
        <w:tc>
          <w:tcPr>
            <w:tcW w:w="239" w:type="pct"/>
            <w:tcBorders>
              <w:top w:val="nil"/>
              <w:left w:val="nil"/>
              <w:bottom w:val="single" w:sz="8" w:space="0" w:color="auto"/>
              <w:right w:val="single" w:sz="8" w:space="0" w:color="auto"/>
            </w:tcBorders>
            <w:shd w:val="clear" w:color="auto" w:fill="auto"/>
            <w:vAlign w:val="center"/>
            <w:hideMark/>
          </w:tcPr>
          <w:p w14:paraId="119676DB" w14:textId="2CAD82B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-2,180</w:t>
            </w:r>
          </w:p>
        </w:tc>
        <w:tc>
          <w:tcPr>
            <w:tcW w:w="251" w:type="pct"/>
            <w:tcBorders>
              <w:top w:val="nil"/>
              <w:left w:val="nil"/>
              <w:bottom w:val="single" w:sz="8" w:space="0" w:color="auto"/>
              <w:right w:val="single" w:sz="8" w:space="0" w:color="auto"/>
            </w:tcBorders>
            <w:shd w:val="clear" w:color="auto" w:fill="auto"/>
            <w:vAlign w:val="center"/>
            <w:hideMark/>
          </w:tcPr>
          <w:p w14:paraId="545A6E33" w14:textId="363E47F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-0.2%</w:t>
            </w:r>
          </w:p>
        </w:tc>
        <w:tc>
          <w:tcPr>
            <w:tcW w:w="416" w:type="pct"/>
            <w:tcBorders>
              <w:top w:val="nil"/>
              <w:left w:val="nil"/>
              <w:bottom w:val="single" w:sz="8" w:space="0" w:color="auto"/>
              <w:right w:val="single" w:sz="8" w:space="0" w:color="auto"/>
            </w:tcBorders>
            <w:shd w:val="clear" w:color="auto" w:fill="auto"/>
            <w:noWrap/>
            <w:vAlign w:val="center"/>
            <w:hideMark/>
          </w:tcPr>
          <w:p w14:paraId="2C426EAC" w14:textId="1C651D1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-4.9%</w:t>
            </w:r>
          </w:p>
        </w:tc>
        <w:tc>
          <w:tcPr>
            <w:tcW w:w="251" w:type="pct"/>
            <w:tcBorders>
              <w:top w:val="nil"/>
              <w:left w:val="nil"/>
              <w:bottom w:val="single" w:sz="8" w:space="0" w:color="auto"/>
              <w:right w:val="single" w:sz="8" w:space="0" w:color="auto"/>
            </w:tcBorders>
            <w:shd w:val="clear" w:color="auto" w:fill="auto"/>
            <w:vAlign w:val="center"/>
            <w:hideMark/>
          </w:tcPr>
          <w:p w14:paraId="0B9C95A7" w14:textId="766FA7A2"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-6.3%</w:t>
            </w:r>
          </w:p>
        </w:tc>
        <w:tc>
          <w:tcPr>
            <w:tcW w:w="243" w:type="pct"/>
            <w:tcBorders>
              <w:top w:val="nil"/>
              <w:left w:val="nil"/>
              <w:bottom w:val="single" w:sz="8" w:space="0" w:color="auto"/>
              <w:right w:val="single" w:sz="8" w:space="0" w:color="auto"/>
            </w:tcBorders>
            <w:shd w:val="clear" w:color="auto" w:fill="auto"/>
            <w:vAlign w:val="center"/>
            <w:hideMark/>
          </w:tcPr>
          <w:p w14:paraId="1125E0FE" w14:textId="062CC86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-1.4%</w:t>
            </w:r>
          </w:p>
        </w:tc>
      </w:tr>
      <w:tr w:rsidR="000F539B" w:rsidRPr="00D65089" w14:paraId="08696DFC" w14:textId="77777777" w:rsidTr="000F539B">
        <w:trPr>
          <w:trHeight w:val="249"/>
        </w:trPr>
        <w:tc>
          <w:tcPr>
            <w:tcW w:w="414" w:type="pct"/>
            <w:vMerge/>
            <w:tcBorders>
              <w:top w:val="nil"/>
              <w:left w:val="single" w:sz="8" w:space="0" w:color="auto"/>
              <w:bottom w:val="single" w:sz="8" w:space="0" w:color="000000"/>
              <w:right w:val="single" w:sz="8" w:space="0" w:color="auto"/>
            </w:tcBorders>
            <w:vAlign w:val="center"/>
            <w:hideMark/>
          </w:tcPr>
          <w:p w14:paraId="12673166" w14:textId="77777777" w:rsidR="000F539B" w:rsidRPr="00D65089" w:rsidRDefault="000F539B" w:rsidP="000F539B">
            <w:pPr>
              <w:spacing w:after="0" w:line="240" w:lineRule="auto"/>
              <w:rPr>
                <w:rFonts w:eastAsia="Times New Roman" w:cstheme="minorHAnsi"/>
                <w:b/>
                <w:bCs/>
                <w:color w:val="000000"/>
                <w:sz w:val="16"/>
                <w:szCs w:val="16"/>
              </w:rPr>
            </w:pPr>
          </w:p>
        </w:tc>
        <w:tc>
          <w:tcPr>
            <w:tcW w:w="580" w:type="pct"/>
            <w:tcBorders>
              <w:top w:val="nil"/>
              <w:left w:val="nil"/>
              <w:bottom w:val="single" w:sz="8" w:space="0" w:color="auto"/>
              <w:right w:val="single" w:sz="8" w:space="0" w:color="auto"/>
            </w:tcBorders>
            <w:shd w:val="clear" w:color="auto" w:fill="auto"/>
            <w:vAlign w:val="center"/>
            <w:hideMark/>
          </w:tcPr>
          <w:p w14:paraId="1BDEDB37"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$50,000 to &lt;$75,000</w:t>
            </w:r>
          </w:p>
        </w:tc>
        <w:tc>
          <w:tcPr>
            <w:tcW w:w="414" w:type="pct"/>
            <w:tcBorders>
              <w:top w:val="nil"/>
              <w:left w:val="nil"/>
              <w:bottom w:val="single" w:sz="8" w:space="0" w:color="auto"/>
              <w:right w:val="single" w:sz="8" w:space="0" w:color="auto"/>
            </w:tcBorders>
            <w:shd w:val="clear" w:color="auto" w:fill="auto"/>
            <w:noWrap/>
            <w:vAlign w:val="center"/>
            <w:hideMark/>
          </w:tcPr>
          <w:p w14:paraId="4F8C998E" w14:textId="5E31633A"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236,827 (30%)</w:t>
            </w:r>
          </w:p>
        </w:tc>
        <w:tc>
          <w:tcPr>
            <w:tcW w:w="417" w:type="pct"/>
            <w:tcBorders>
              <w:top w:val="nil"/>
              <w:left w:val="nil"/>
              <w:bottom w:val="single" w:sz="8" w:space="0" w:color="auto"/>
              <w:right w:val="single" w:sz="8" w:space="0" w:color="auto"/>
            </w:tcBorders>
            <w:shd w:val="clear" w:color="auto" w:fill="auto"/>
            <w:vAlign w:val="center"/>
            <w:hideMark/>
          </w:tcPr>
          <w:p w14:paraId="5FEBCEDA" w14:textId="7125223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40,540 (29%)</w:t>
            </w:r>
          </w:p>
        </w:tc>
        <w:tc>
          <w:tcPr>
            <w:tcW w:w="262" w:type="pct"/>
            <w:tcBorders>
              <w:top w:val="nil"/>
              <w:left w:val="nil"/>
              <w:bottom w:val="single" w:sz="8" w:space="0" w:color="auto"/>
              <w:right w:val="single" w:sz="8" w:space="0" w:color="auto"/>
            </w:tcBorders>
            <w:shd w:val="clear" w:color="auto" w:fill="auto"/>
            <w:vAlign w:val="center"/>
            <w:hideMark/>
          </w:tcPr>
          <w:p w14:paraId="746B5B1B" w14:textId="3E4E439B"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17.1%</w:t>
            </w:r>
          </w:p>
        </w:tc>
        <w:tc>
          <w:tcPr>
            <w:tcW w:w="417" w:type="pct"/>
            <w:tcBorders>
              <w:top w:val="nil"/>
              <w:left w:val="nil"/>
              <w:bottom w:val="single" w:sz="8" w:space="0" w:color="auto"/>
              <w:right w:val="single" w:sz="8" w:space="0" w:color="auto"/>
            </w:tcBorders>
            <w:shd w:val="clear" w:color="auto" w:fill="auto"/>
            <w:vAlign w:val="center"/>
            <w:hideMark/>
          </w:tcPr>
          <w:p w14:paraId="559319D0" w14:textId="006315C0"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223,522 (30%)</w:t>
            </w:r>
          </w:p>
        </w:tc>
        <w:tc>
          <w:tcPr>
            <w:tcW w:w="417" w:type="pct"/>
            <w:tcBorders>
              <w:top w:val="nil"/>
              <w:left w:val="nil"/>
              <w:bottom w:val="single" w:sz="8" w:space="0" w:color="auto"/>
              <w:right w:val="single" w:sz="8" w:space="0" w:color="auto"/>
            </w:tcBorders>
            <w:shd w:val="clear" w:color="auto" w:fill="auto"/>
            <w:vAlign w:val="center"/>
            <w:hideMark/>
          </w:tcPr>
          <w:p w14:paraId="075215E9" w14:textId="40605522"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37,559 (28%)</w:t>
            </w:r>
          </w:p>
        </w:tc>
        <w:tc>
          <w:tcPr>
            <w:tcW w:w="250" w:type="pct"/>
            <w:tcBorders>
              <w:top w:val="nil"/>
              <w:left w:val="nil"/>
              <w:bottom w:val="single" w:sz="8" w:space="0" w:color="auto"/>
              <w:right w:val="single" w:sz="8" w:space="0" w:color="auto"/>
            </w:tcBorders>
            <w:shd w:val="clear" w:color="auto" w:fill="auto"/>
            <w:vAlign w:val="center"/>
            <w:hideMark/>
          </w:tcPr>
          <w:p w14:paraId="731F3AD9" w14:textId="2E1CE52B"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16.8%</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1021814F" w14:textId="2E46831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-13,305</w:t>
            </w:r>
          </w:p>
        </w:tc>
        <w:tc>
          <w:tcPr>
            <w:tcW w:w="239" w:type="pct"/>
            <w:tcBorders>
              <w:top w:val="nil"/>
              <w:left w:val="nil"/>
              <w:bottom w:val="single" w:sz="8" w:space="0" w:color="auto"/>
              <w:right w:val="single" w:sz="8" w:space="0" w:color="auto"/>
            </w:tcBorders>
            <w:shd w:val="clear" w:color="auto" w:fill="auto"/>
            <w:vAlign w:val="center"/>
            <w:hideMark/>
          </w:tcPr>
          <w:p w14:paraId="706A6B85" w14:textId="20B1A45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-2,981</w:t>
            </w:r>
          </w:p>
        </w:tc>
        <w:tc>
          <w:tcPr>
            <w:tcW w:w="251" w:type="pct"/>
            <w:tcBorders>
              <w:top w:val="nil"/>
              <w:left w:val="nil"/>
              <w:bottom w:val="single" w:sz="8" w:space="0" w:color="auto"/>
              <w:right w:val="single" w:sz="8" w:space="0" w:color="auto"/>
            </w:tcBorders>
            <w:shd w:val="clear" w:color="auto" w:fill="auto"/>
            <w:vAlign w:val="center"/>
            <w:hideMark/>
          </w:tcPr>
          <w:p w14:paraId="3DABB385" w14:textId="75278BBA"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-0.3%</w:t>
            </w:r>
          </w:p>
        </w:tc>
        <w:tc>
          <w:tcPr>
            <w:tcW w:w="416" w:type="pct"/>
            <w:tcBorders>
              <w:top w:val="nil"/>
              <w:left w:val="nil"/>
              <w:bottom w:val="single" w:sz="8" w:space="0" w:color="auto"/>
              <w:right w:val="single" w:sz="8" w:space="0" w:color="auto"/>
            </w:tcBorders>
            <w:shd w:val="clear" w:color="auto" w:fill="auto"/>
            <w:noWrap/>
            <w:vAlign w:val="center"/>
            <w:hideMark/>
          </w:tcPr>
          <w:p w14:paraId="7F12C5DC" w14:textId="6A5BBF9C"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-5.6%</w:t>
            </w:r>
          </w:p>
        </w:tc>
        <w:tc>
          <w:tcPr>
            <w:tcW w:w="251" w:type="pct"/>
            <w:tcBorders>
              <w:top w:val="nil"/>
              <w:left w:val="nil"/>
              <w:bottom w:val="single" w:sz="8" w:space="0" w:color="auto"/>
              <w:right w:val="single" w:sz="8" w:space="0" w:color="auto"/>
            </w:tcBorders>
            <w:shd w:val="clear" w:color="auto" w:fill="auto"/>
            <w:vAlign w:val="center"/>
            <w:hideMark/>
          </w:tcPr>
          <w:p w14:paraId="0E3D933E" w14:textId="19168390"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-7.4%</w:t>
            </w:r>
          </w:p>
        </w:tc>
        <w:tc>
          <w:tcPr>
            <w:tcW w:w="243" w:type="pct"/>
            <w:tcBorders>
              <w:top w:val="nil"/>
              <w:left w:val="nil"/>
              <w:bottom w:val="single" w:sz="8" w:space="0" w:color="auto"/>
              <w:right w:val="single" w:sz="8" w:space="0" w:color="auto"/>
            </w:tcBorders>
            <w:shd w:val="clear" w:color="auto" w:fill="auto"/>
            <w:vAlign w:val="center"/>
            <w:hideMark/>
          </w:tcPr>
          <w:p w14:paraId="6B4670FC" w14:textId="1E417DE4"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-1.8%</w:t>
            </w:r>
          </w:p>
        </w:tc>
      </w:tr>
      <w:tr w:rsidR="000F539B" w:rsidRPr="00D65089" w14:paraId="5D8F61AB" w14:textId="77777777" w:rsidTr="000F539B">
        <w:trPr>
          <w:trHeight w:val="249"/>
        </w:trPr>
        <w:tc>
          <w:tcPr>
            <w:tcW w:w="414" w:type="pct"/>
            <w:vMerge/>
            <w:tcBorders>
              <w:top w:val="nil"/>
              <w:left w:val="single" w:sz="8" w:space="0" w:color="auto"/>
              <w:bottom w:val="single" w:sz="8" w:space="0" w:color="000000"/>
              <w:right w:val="single" w:sz="8" w:space="0" w:color="auto"/>
            </w:tcBorders>
            <w:vAlign w:val="center"/>
            <w:hideMark/>
          </w:tcPr>
          <w:p w14:paraId="4FAD0887" w14:textId="77777777" w:rsidR="000F539B" w:rsidRPr="00D65089" w:rsidRDefault="000F539B" w:rsidP="000F539B">
            <w:pPr>
              <w:spacing w:after="0" w:line="240" w:lineRule="auto"/>
              <w:rPr>
                <w:rFonts w:eastAsia="Times New Roman" w:cstheme="minorHAnsi"/>
                <w:b/>
                <w:bCs/>
                <w:color w:val="000000"/>
                <w:sz w:val="16"/>
                <w:szCs w:val="16"/>
              </w:rPr>
            </w:pPr>
          </w:p>
        </w:tc>
        <w:tc>
          <w:tcPr>
            <w:tcW w:w="580" w:type="pct"/>
            <w:tcBorders>
              <w:top w:val="nil"/>
              <w:left w:val="nil"/>
              <w:bottom w:val="single" w:sz="8" w:space="0" w:color="auto"/>
              <w:right w:val="single" w:sz="8" w:space="0" w:color="auto"/>
            </w:tcBorders>
            <w:shd w:val="clear" w:color="auto" w:fill="auto"/>
            <w:vAlign w:val="center"/>
            <w:hideMark/>
          </w:tcPr>
          <w:p w14:paraId="3C2D14C9" w14:textId="77777777" w:rsidR="000F539B" w:rsidRPr="00D65089" w:rsidRDefault="000F539B" w:rsidP="000F539B">
            <w:pPr>
              <w:spacing w:after="0" w:line="240" w:lineRule="auto"/>
              <w:rPr>
                <w:rFonts w:eastAsia="Times New Roman" w:cstheme="minorHAnsi"/>
                <w:b/>
                <w:bCs/>
                <w:color w:val="000000"/>
                <w:sz w:val="16"/>
                <w:szCs w:val="16"/>
              </w:rPr>
            </w:pPr>
            <w:r w:rsidRPr="00D65089">
              <w:rPr>
                <w:rFonts w:eastAsia="Times New Roman" w:cstheme="minorHAnsi"/>
                <w:b/>
                <w:bCs/>
                <w:color w:val="000000"/>
                <w:sz w:val="16"/>
                <w:szCs w:val="16"/>
              </w:rPr>
              <w:t>≥$75,000</w:t>
            </w:r>
          </w:p>
        </w:tc>
        <w:tc>
          <w:tcPr>
            <w:tcW w:w="414" w:type="pct"/>
            <w:tcBorders>
              <w:top w:val="nil"/>
              <w:left w:val="nil"/>
              <w:bottom w:val="single" w:sz="8" w:space="0" w:color="auto"/>
              <w:right w:val="single" w:sz="8" w:space="0" w:color="auto"/>
            </w:tcBorders>
            <w:shd w:val="clear" w:color="auto" w:fill="auto"/>
            <w:noWrap/>
            <w:vAlign w:val="center"/>
            <w:hideMark/>
          </w:tcPr>
          <w:p w14:paraId="28833285" w14:textId="4E59E66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191,621 (24%)</w:t>
            </w:r>
          </w:p>
        </w:tc>
        <w:tc>
          <w:tcPr>
            <w:tcW w:w="417" w:type="pct"/>
            <w:tcBorders>
              <w:top w:val="nil"/>
              <w:left w:val="nil"/>
              <w:bottom w:val="single" w:sz="8" w:space="0" w:color="auto"/>
              <w:right w:val="single" w:sz="8" w:space="0" w:color="auto"/>
            </w:tcBorders>
            <w:shd w:val="clear" w:color="auto" w:fill="auto"/>
            <w:vAlign w:val="center"/>
            <w:hideMark/>
          </w:tcPr>
          <w:p w14:paraId="4C35E771" w14:textId="33048A77"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35,128 (25%)</w:t>
            </w:r>
          </w:p>
        </w:tc>
        <w:tc>
          <w:tcPr>
            <w:tcW w:w="262" w:type="pct"/>
            <w:tcBorders>
              <w:top w:val="nil"/>
              <w:left w:val="nil"/>
              <w:bottom w:val="single" w:sz="8" w:space="0" w:color="auto"/>
              <w:right w:val="single" w:sz="8" w:space="0" w:color="auto"/>
            </w:tcBorders>
            <w:shd w:val="clear" w:color="auto" w:fill="auto"/>
            <w:vAlign w:val="center"/>
            <w:hideMark/>
          </w:tcPr>
          <w:p w14:paraId="4AFCACB2" w14:textId="6159947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18.3%</w:t>
            </w:r>
          </w:p>
        </w:tc>
        <w:tc>
          <w:tcPr>
            <w:tcW w:w="417" w:type="pct"/>
            <w:tcBorders>
              <w:top w:val="nil"/>
              <w:left w:val="nil"/>
              <w:bottom w:val="single" w:sz="8" w:space="0" w:color="auto"/>
              <w:right w:val="single" w:sz="8" w:space="0" w:color="auto"/>
            </w:tcBorders>
            <w:shd w:val="clear" w:color="auto" w:fill="auto"/>
            <w:vAlign w:val="center"/>
            <w:hideMark/>
          </w:tcPr>
          <w:p w14:paraId="5A7A0FEA" w14:textId="62298BE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178,497 (24%)</w:t>
            </w:r>
          </w:p>
        </w:tc>
        <w:tc>
          <w:tcPr>
            <w:tcW w:w="417" w:type="pct"/>
            <w:tcBorders>
              <w:top w:val="nil"/>
              <w:left w:val="nil"/>
              <w:bottom w:val="single" w:sz="8" w:space="0" w:color="auto"/>
              <w:right w:val="single" w:sz="8" w:space="0" w:color="auto"/>
            </w:tcBorders>
            <w:shd w:val="clear" w:color="auto" w:fill="auto"/>
            <w:vAlign w:val="center"/>
            <w:hideMark/>
          </w:tcPr>
          <w:p w14:paraId="17C16963" w14:textId="5D263202"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32,133 (24%)</w:t>
            </w:r>
          </w:p>
        </w:tc>
        <w:tc>
          <w:tcPr>
            <w:tcW w:w="250" w:type="pct"/>
            <w:tcBorders>
              <w:top w:val="nil"/>
              <w:left w:val="nil"/>
              <w:bottom w:val="single" w:sz="8" w:space="0" w:color="auto"/>
              <w:right w:val="single" w:sz="8" w:space="0" w:color="auto"/>
            </w:tcBorders>
            <w:shd w:val="clear" w:color="auto" w:fill="auto"/>
            <w:vAlign w:val="center"/>
            <w:hideMark/>
          </w:tcPr>
          <w:p w14:paraId="71F4CB96" w14:textId="0640DEAE"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18.0%</w:t>
            </w:r>
          </w:p>
        </w:tc>
        <w:tc>
          <w:tcPr>
            <w:tcW w:w="430" w:type="pct"/>
            <w:gridSpan w:val="2"/>
            <w:tcBorders>
              <w:top w:val="nil"/>
              <w:left w:val="nil"/>
              <w:bottom w:val="single" w:sz="8" w:space="0" w:color="auto"/>
              <w:right w:val="single" w:sz="8" w:space="0" w:color="auto"/>
            </w:tcBorders>
            <w:shd w:val="clear" w:color="auto" w:fill="auto"/>
            <w:noWrap/>
            <w:vAlign w:val="center"/>
            <w:hideMark/>
          </w:tcPr>
          <w:p w14:paraId="5733246A" w14:textId="280272C9"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-13,123</w:t>
            </w:r>
          </w:p>
        </w:tc>
        <w:tc>
          <w:tcPr>
            <w:tcW w:w="239" w:type="pct"/>
            <w:tcBorders>
              <w:top w:val="nil"/>
              <w:left w:val="nil"/>
              <w:bottom w:val="single" w:sz="8" w:space="0" w:color="auto"/>
              <w:right w:val="single" w:sz="8" w:space="0" w:color="auto"/>
            </w:tcBorders>
            <w:shd w:val="clear" w:color="auto" w:fill="auto"/>
            <w:vAlign w:val="center"/>
            <w:hideMark/>
          </w:tcPr>
          <w:p w14:paraId="6008D823" w14:textId="1C9369E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-2,994</w:t>
            </w:r>
          </w:p>
        </w:tc>
        <w:tc>
          <w:tcPr>
            <w:tcW w:w="251" w:type="pct"/>
            <w:tcBorders>
              <w:top w:val="nil"/>
              <w:left w:val="nil"/>
              <w:bottom w:val="single" w:sz="8" w:space="0" w:color="auto"/>
              <w:right w:val="single" w:sz="8" w:space="0" w:color="auto"/>
            </w:tcBorders>
            <w:shd w:val="clear" w:color="auto" w:fill="auto"/>
            <w:vAlign w:val="center"/>
            <w:hideMark/>
          </w:tcPr>
          <w:p w14:paraId="4E58AA8E" w14:textId="4AF7679F"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-0.3%</w:t>
            </w:r>
          </w:p>
        </w:tc>
        <w:tc>
          <w:tcPr>
            <w:tcW w:w="416" w:type="pct"/>
            <w:tcBorders>
              <w:top w:val="nil"/>
              <w:left w:val="nil"/>
              <w:bottom w:val="single" w:sz="8" w:space="0" w:color="auto"/>
              <w:right w:val="single" w:sz="8" w:space="0" w:color="auto"/>
            </w:tcBorders>
            <w:shd w:val="clear" w:color="auto" w:fill="auto"/>
            <w:noWrap/>
            <w:vAlign w:val="center"/>
            <w:hideMark/>
          </w:tcPr>
          <w:p w14:paraId="3A93DC62" w14:textId="4333975A"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-6.8%</w:t>
            </w:r>
          </w:p>
        </w:tc>
        <w:tc>
          <w:tcPr>
            <w:tcW w:w="251" w:type="pct"/>
            <w:tcBorders>
              <w:top w:val="nil"/>
              <w:left w:val="nil"/>
              <w:bottom w:val="single" w:sz="8" w:space="0" w:color="auto"/>
              <w:right w:val="single" w:sz="8" w:space="0" w:color="auto"/>
            </w:tcBorders>
            <w:shd w:val="clear" w:color="auto" w:fill="auto"/>
            <w:vAlign w:val="center"/>
            <w:hideMark/>
          </w:tcPr>
          <w:p w14:paraId="557A6A6D" w14:textId="618CAE41"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-8.5%</w:t>
            </w:r>
          </w:p>
        </w:tc>
        <w:tc>
          <w:tcPr>
            <w:tcW w:w="243" w:type="pct"/>
            <w:tcBorders>
              <w:top w:val="nil"/>
              <w:left w:val="nil"/>
              <w:bottom w:val="single" w:sz="8" w:space="0" w:color="auto"/>
              <w:right w:val="single" w:sz="8" w:space="0" w:color="auto"/>
            </w:tcBorders>
            <w:shd w:val="clear" w:color="auto" w:fill="auto"/>
            <w:vAlign w:val="center"/>
            <w:hideMark/>
          </w:tcPr>
          <w:p w14:paraId="5451B4BC" w14:textId="17D4D132" w:rsidR="000F539B" w:rsidRPr="00D65089" w:rsidRDefault="000F539B" w:rsidP="000F539B">
            <w:pPr>
              <w:spacing w:after="0" w:line="240" w:lineRule="auto"/>
              <w:jc w:val="center"/>
              <w:rPr>
                <w:rFonts w:eastAsia="Times New Roman" w:cstheme="minorHAnsi"/>
                <w:color w:val="000000"/>
                <w:sz w:val="16"/>
                <w:szCs w:val="16"/>
              </w:rPr>
            </w:pPr>
            <w:r>
              <w:rPr>
                <w:rFonts w:ascii="Calibri" w:hAnsi="Calibri" w:cs="Calibri"/>
                <w:color w:val="000000"/>
                <w:sz w:val="16"/>
                <w:szCs w:val="16"/>
              </w:rPr>
              <w:t>-1.8%</w:t>
            </w:r>
          </w:p>
        </w:tc>
      </w:tr>
    </w:tbl>
    <w:p w14:paraId="5176F8F9" w14:textId="77777777" w:rsidR="0031032C" w:rsidRDefault="0031032C" w:rsidP="00220191">
      <w:pPr>
        <w:rPr>
          <w:b/>
          <w:bCs/>
          <w:sz w:val="16"/>
          <w:szCs w:val="16"/>
        </w:rPr>
        <w:sectPr w:rsidR="0031032C" w:rsidSect="00944C5E">
          <w:pgSz w:w="16838" w:h="11906" w:orient="landscape" w:code="9"/>
          <w:pgMar w:top="1440" w:right="1440" w:bottom="1440" w:left="1440" w:header="720" w:footer="720" w:gutter="0"/>
          <w:lnNumType w:countBy="1" w:restart="continuous"/>
          <w:cols w:space="720"/>
          <w:docGrid w:linePitch="360"/>
        </w:sectPr>
      </w:pPr>
    </w:p>
    <w:p w14:paraId="4E8C9D00" w14:textId="77777777" w:rsidR="00A02C0E" w:rsidRPr="00A02C0E" w:rsidRDefault="00A02C0E" w:rsidP="00A02C0E">
      <w:pPr>
        <w:pStyle w:val="Caption"/>
        <w:keepNext/>
        <w:rPr>
          <w:sz w:val="20"/>
        </w:rPr>
      </w:pPr>
      <w:bookmarkStart w:id="96" w:name="_Ref9948937"/>
      <w:r w:rsidRPr="00A02C0E">
        <w:rPr>
          <w:sz w:val="20"/>
        </w:rPr>
        <w:lastRenderedPageBreak/>
        <w:t xml:space="preserve">Figure </w:t>
      </w:r>
      <w:r w:rsidRPr="00A02C0E">
        <w:rPr>
          <w:sz w:val="20"/>
        </w:rPr>
        <w:fldChar w:fldCharType="begin"/>
      </w:r>
      <w:r w:rsidRPr="00A02C0E">
        <w:rPr>
          <w:sz w:val="20"/>
        </w:rPr>
        <w:instrText xml:space="preserve"> SEQ Figure \* ARABIC </w:instrText>
      </w:r>
      <w:r w:rsidRPr="00A02C0E">
        <w:rPr>
          <w:sz w:val="20"/>
        </w:rPr>
        <w:fldChar w:fldCharType="separate"/>
      </w:r>
      <w:r w:rsidRPr="00A02C0E">
        <w:rPr>
          <w:sz w:val="20"/>
        </w:rPr>
        <w:t>2</w:t>
      </w:r>
      <w:r w:rsidRPr="00A02C0E">
        <w:rPr>
          <w:sz w:val="20"/>
        </w:rPr>
        <w:fldChar w:fldCharType="end"/>
      </w:r>
      <w:bookmarkEnd w:id="96"/>
      <w:r w:rsidRPr="00A02C0E">
        <w:rPr>
          <w:sz w:val="20"/>
        </w:rPr>
        <w:t>: Attributable fraction by median household income group stratified into living location</w:t>
      </w:r>
    </w:p>
    <w:p w14:paraId="036FD80E" w14:textId="77777777" w:rsidR="00A02C0E" w:rsidRDefault="00A02C0E" w:rsidP="00A02C0E">
      <w:pPr>
        <w:spacing w:line="256" w:lineRule="auto"/>
        <w:rPr>
          <w:noProof/>
        </w:rPr>
      </w:pPr>
      <w:r>
        <w:rPr>
          <w:b/>
          <w:bCs/>
          <w:noProof/>
        </w:rPr>
        <w:drawing>
          <wp:inline distT="0" distB="0" distL="0" distR="0" wp14:anchorId="13A2026A" wp14:editId="1F53EFFD">
            <wp:extent cx="5939790" cy="3752850"/>
            <wp:effectExtent l="0" t="0" r="3810" b="0"/>
            <wp:docPr id="2" name="Picture 2" descr="C:\Users\R-Alotaibi\AppData\Local\Microsoft\Windows\INetCache\Content.Word\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lotaibi\AppData\Local\Microsoft\Windows\INetCache\Content.Word\p11.png"/>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p>
    <w:p w14:paraId="74C03666" w14:textId="77777777" w:rsidR="00A02C0E" w:rsidRPr="00191764" w:rsidRDefault="00A02C0E" w:rsidP="00A02C0E">
      <w:pPr>
        <w:spacing w:line="256" w:lineRule="auto"/>
        <w:rPr>
          <w:i/>
          <w:iCs/>
          <w:color w:val="44546A" w:themeColor="text2"/>
          <w:sz w:val="16"/>
          <w:szCs w:val="16"/>
        </w:rPr>
      </w:pPr>
      <w:r w:rsidRPr="00191764">
        <w:rPr>
          <w:i/>
          <w:iCs/>
          <w:noProof/>
          <w:sz w:val="18"/>
          <w:szCs w:val="18"/>
        </w:rPr>
        <w:t>*Red dot represents the mean value while the midline represents the median value</w:t>
      </w:r>
    </w:p>
    <w:p w14:paraId="0CF3D26E" w14:textId="77777777" w:rsidR="00A02C0E" w:rsidRPr="00A02C0E" w:rsidRDefault="00A02C0E" w:rsidP="00A02C0E">
      <w:pPr>
        <w:pStyle w:val="Caption"/>
        <w:keepNext/>
        <w:rPr>
          <w:sz w:val="20"/>
        </w:rPr>
      </w:pPr>
      <w:bookmarkStart w:id="97" w:name="_Ref9949011"/>
      <w:r w:rsidRPr="00A02C0E">
        <w:rPr>
          <w:sz w:val="20"/>
        </w:rPr>
        <w:t xml:space="preserve">Figure </w:t>
      </w:r>
      <w:r w:rsidRPr="00A02C0E">
        <w:rPr>
          <w:noProof/>
          <w:sz w:val="20"/>
        </w:rPr>
        <w:fldChar w:fldCharType="begin"/>
      </w:r>
      <w:r w:rsidRPr="00A02C0E">
        <w:rPr>
          <w:noProof/>
          <w:sz w:val="20"/>
        </w:rPr>
        <w:instrText xml:space="preserve"> SEQ Figure \* ARABIC </w:instrText>
      </w:r>
      <w:r w:rsidRPr="00A02C0E">
        <w:rPr>
          <w:noProof/>
          <w:sz w:val="20"/>
        </w:rPr>
        <w:fldChar w:fldCharType="separate"/>
      </w:r>
      <w:r w:rsidRPr="00A02C0E">
        <w:rPr>
          <w:noProof/>
          <w:sz w:val="20"/>
        </w:rPr>
        <w:t>3</w:t>
      </w:r>
      <w:r w:rsidRPr="00A02C0E">
        <w:rPr>
          <w:noProof/>
          <w:sz w:val="20"/>
        </w:rPr>
        <w:fldChar w:fldCharType="end"/>
      </w:r>
      <w:bookmarkEnd w:id="97"/>
      <w:r w:rsidRPr="00A02C0E">
        <w:rPr>
          <w:sz w:val="20"/>
        </w:rPr>
        <w:t>: Attributable fraction by state</w:t>
      </w:r>
    </w:p>
    <w:p w14:paraId="00DC84AE" w14:textId="77777777" w:rsidR="00A02C0E" w:rsidRPr="00EC1FA9" w:rsidRDefault="00A02C0E" w:rsidP="00A02C0E">
      <w:pPr>
        <w:spacing w:line="256" w:lineRule="auto"/>
        <w:rPr>
          <w:b/>
          <w:bCs/>
        </w:rPr>
      </w:pPr>
      <w:r>
        <w:rPr>
          <w:noProof/>
        </w:rPr>
        <w:drawing>
          <wp:inline distT="0" distB="0" distL="0" distR="0" wp14:anchorId="387F8FC7" wp14:editId="77ABB2C3">
            <wp:extent cx="5939790" cy="3752850"/>
            <wp:effectExtent l="0" t="0" r="3810" b="0"/>
            <wp:docPr id="3" name="Picture 3" descr="C:\Users\R-Alotaibi\AppData\Local\Microsoft\Windows\INetCache\Content.Word\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lotaibi\AppData\Local\Microsoft\Windows\INetCache\Content.Word\p12.pn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p>
    <w:bookmarkStart w:id="98" w:name="_Ref9949029"/>
    <w:p w14:paraId="2F003739" w14:textId="15A03769" w:rsidR="00182380" w:rsidRPr="00EC1FA9" w:rsidRDefault="00182380" w:rsidP="00182380">
      <w:r w:rsidRPr="00EC1FA9">
        <w:lastRenderedPageBreak/>
        <w:fldChar w:fldCharType="begin"/>
      </w:r>
      <w:r w:rsidRPr="00EC1FA9">
        <w:instrText xml:space="preserve"> REF _Ref9949029 \h  \* MERGEFORMAT </w:instrText>
      </w:r>
      <w:r w:rsidRPr="00EC1FA9">
        <w:fldChar w:fldCharType="separate"/>
      </w:r>
      <w:r w:rsidRPr="00EC1FA9">
        <w:t xml:space="preserve">Figure </w:t>
      </w:r>
      <w:r>
        <w:rPr>
          <w:noProof/>
        </w:rPr>
        <w:t>4</w:t>
      </w:r>
      <w:r w:rsidRPr="00EC1FA9">
        <w:fldChar w:fldCharType="end"/>
      </w:r>
      <w:r w:rsidRPr="00EC1FA9">
        <w:t xml:space="preserve"> and </w:t>
      </w:r>
      <w:r w:rsidRPr="00EC1FA9">
        <w:fldChar w:fldCharType="begin"/>
      </w:r>
      <w:r w:rsidRPr="00EC1FA9">
        <w:instrText xml:space="preserve"> REF _Ref9949031 \h  \* MERGEFORMAT </w:instrText>
      </w:r>
      <w:r w:rsidRPr="00EC1FA9">
        <w:fldChar w:fldCharType="separate"/>
      </w:r>
      <w:r w:rsidRPr="00EC1FA9">
        <w:t xml:space="preserve">Figure </w:t>
      </w:r>
      <w:r>
        <w:rPr>
          <w:noProof/>
        </w:rPr>
        <w:t>5</w:t>
      </w:r>
      <w:r w:rsidRPr="00EC1FA9">
        <w:fldChar w:fldCharType="end"/>
      </w:r>
      <w:r w:rsidRPr="00EC1FA9">
        <w:t xml:space="preserve"> present the distribution of attributable fraction by living location and median </w:t>
      </w:r>
      <w:r>
        <w:t xml:space="preserve">household </w:t>
      </w:r>
      <w:r w:rsidRPr="00EC1FA9">
        <w:t xml:space="preserve">income group for each state. The majority of states </w:t>
      </w:r>
      <w:r w:rsidR="002C4AA1">
        <w:t xml:space="preserve">broadly </w:t>
      </w:r>
      <w:r w:rsidRPr="00EC1FA9">
        <w:t xml:space="preserve">follow a distribution similar to the national </w:t>
      </w:r>
      <w:commentRangeStart w:id="99"/>
      <w:r w:rsidRPr="00EC1FA9">
        <w:t xml:space="preserve">level </w:t>
      </w:r>
      <w:r w:rsidR="00683A31">
        <w:t xml:space="preserve">as shown </w:t>
      </w:r>
      <w:proofErr w:type="gramStart"/>
      <w:r w:rsidR="00683A31">
        <w:t xml:space="preserve">in </w:t>
      </w:r>
      <w:commentRangeEnd w:id="99"/>
      <w:proofErr w:type="gramEnd"/>
      <w:r w:rsidR="00683A31">
        <w:rPr>
          <w:rStyle w:val="CommentReference"/>
        </w:rPr>
        <w:commentReference w:id="99"/>
      </w:r>
      <w:r w:rsidR="009A231D">
        <w:t xml:space="preserve">, </w:t>
      </w:r>
      <w:r w:rsidRPr="00EC1FA9">
        <w:t xml:space="preserve">with a few exceptions (see </w:t>
      </w:r>
      <w:commentRangeStart w:id="100"/>
      <w:r w:rsidRPr="00EC1FA9">
        <w:t>Arizona</w:t>
      </w:r>
      <w:commentRangeEnd w:id="100"/>
      <w:r w:rsidR="007D113D">
        <w:rPr>
          <w:rStyle w:val="CommentReference"/>
        </w:rPr>
        <w:commentReference w:id="100"/>
      </w:r>
      <w:r w:rsidRPr="00EC1FA9">
        <w:t xml:space="preserve">, </w:t>
      </w:r>
      <w:r w:rsidR="007D113D">
        <w:t xml:space="preserve">Connecticut, </w:t>
      </w:r>
      <w:r w:rsidR="00995843">
        <w:t xml:space="preserve">Massachusetts, </w:t>
      </w:r>
      <w:r w:rsidRPr="00EC1FA9">
        <w:t xml:space="preserve">Montana, </w:t>
      </w:r>
      <w:r w:rsidR="00B66F4F">
        <w:t xml:space="preserve">New Hampshire, </w:t>
      </w:r>
      <w:r w:rsidRPr="00EC1FA9">
        <w:t>Rhode Island &amp; Wyoming).</w:t>
      </w:r>
    </w:p>
    <w:p w14:paraId="26DABBF6" w14:textId="0E1AD919" w:rsidR="00A02C0E" w:rsidRPr="00A02C0E" w:rsidRDefault="00A02C0E" w:rsidP="00A02C0E">
      <w:pPr>
        <w:pStyle w:val="Caption"/>
        <w:keepNext/>
        <w:rPr>
          <w:sz w:val="20"/>
        </w:rPr>
      </w:pPr>
      <w:r w:rsidRPr="00A02C0E">
        <w:rPr>
          <w:sz w:val="20"/>
        </w:rPr>
        <w:t xml:space="preserve">Figure </w:t>
      </w:r>
      <w:r w:rsidRPr="00A02C0E">
        <w:rPr>
          <w:sz w:val="20"/>
        </w:rPr>
        <w:fldChar w:fldCharType="begin"/>
      </w:r>
      <w:r w:rsidRPr="00A02C0E">
        <w:rPr>
          <w:sz w:val="20"/>
        </w:rPr>
        <w:instrText xml:space="preserve"> SEQ Figure \* ARABIC </w:instrText>
      </w:r>
      <w:r w:rsidRPr="00A02C0E">
        <w:rPr>
          <w:sz w:val="20"/>
        </w:rPr>
        <w:fldChar w:fldCharType="separate"/>
      </w:r>
      <w:r w:rsidRPr="00A02C0E">
        <w:rPr>
          <w:sz w:val="20"/>
        </w:rPr>
        <w:t>4</w:t>
      </w:r>
      <w:r w:rsidRPr="00A02C0E">
        <w:rPr>
          <w:sz w:val="20"/>
        </w:rPr>
        <w:fldChar w:fldCharType="end"/>
      </w:r>
      <w:bookmarkEnd w:id="98"/>
      <w:r w:rsidRPr="00A02C0E">
        <w:rPr>
          <w:sz w:val="20"/>
        </w:rPr>
        <w:t>: Attributable fraction by state and living location</w:t>
      </w:r>
    </w:p>
    <w:p w14:paraId="3069A16A" w14:textId="0556619C" w:rsidR="00A02C0E" w:rsidRPr="00EC1FA9" w:rsidRDefault="00A02C0E" w:rsidP="00A02C0E">
      <w:pPr>
        <w:spacing w:line="256" w:lineRule="auto"/>
        <w:rPr>
          <w:b/>
          <w:bCs/>
        </w:rPr>
      </w:pPr>
      <w:r>
        <w:rPr>
          <w:noProof/>
        </w:rPr>
        <w:drawing>
          <wp:inline distT="0" distB="0" distL="0" distR="0" wp14:anchorId="4D643334" wp14:editId="74EC2DF8">
            <wp:extent cx="5943600" cy="7505700"/>
            <wp:effectExtent l="0" t="0" r="0" b="0"/>
            <wp:docPr id="6" name="Picture 6"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14"/>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5F6224B4" w14:textId="77777777" w:rsidR="00A02C0E" w:rsidRPr="00A02C0E" w:rsidRDefault="00A02C0E" w:rsidP="00A02C0E">
      <w:pPr>
        <w:pStyle w:val="Caption"/>
        <w:keepNext/>
        <w:rPr>
          <w:sz w:val="20"/>
        </w:rPr>
      </w:pPr>
      <w:bookmarkStart w:id="101" w:name="_Ref9949031"/>
      <w:r w:rsidRPr="00A02C0E">
        <w:rPr>
          <w:sz w:val="20"/>
        </w:rPr>
        <w:lastRenderedPageBreak/>
        <w:t xml:space="preserve">Figure </w:t>
      </w:r>
      <w:r w:rsidRPr="00A02C0E">
        <w:rPr>
          <w:sz w:val="20"/>
        </w:rPr>
        <w:fldChar w:fldCharType="begin"/>
      </w:r>
      <w:r w:rsidRPr="00A02C0E">
        <w:rPr>
          <w:sz w:val="20"/>
        </w:rPr>
        <w:instrText xml:space="preserve"> SEQ Figure \* ARABIC </w:instrText>
      </w:r>
      <w:r w:rsidRPr="00A02C0E">
        <w:rPr>
          <w:sz w:val="20"/>
        </w:rPr>
        <w:fldChar w:fldCharType="separate"/>
      </w:r>
      <w:r w:rsidRPr="00A02C0E">
        <w:rPr>
          <w:sz w:val="20"/>
        </w:rPr>
        <w:t>5</w:t>
      </w:r>
      <w:r w:rsidRPr="00A02C0E">
        <w:rPr>
          <w:sz w:val="20"/>
        </w:rPr>
        <w:fldChar w:fldCharType="end"/>
      </w:r>
      <w:bookmarkEnd w:id="101"/>
      <w:r w:rsidRPr="00A02C0E">
        <w:rPr>
          <w:sz w:val="20"/>
        </w:rPr>
        <w:t>: Attributable fraction by state and median household income group</w:t>
      </w:r>
    </w:p>
    <w:p w14:paraId="5326F0A2" w14:textId="66B72BB1" w:rsidR="00A02C0E" w:rsidRPr="00EC1FA9" w:rsidRDefault="00A02C0E" w:rsidP="00A02C0E">
      <w:pPr>
        <w:spacing w:line="256" w:lineRule="auto"/>
        <w:rPr>
          <w:b/>
          <w:bCs/>
        </w:rPr>
      </w:pPr>
      <w:r>
        <w:rPr>
          <w:noProof/>
        </w:rPr>
        <w:drawing>
          <wp:inline distT="0" distB="0" distL="0" distR="0" wp14:anchorId="180D3A91" wp14:editId="40A0750C">
            <wp:extent cx="5943600" cy="7505700"/>
            <wp:effectExtent l="0" t="0" r="0" b="0"/>
            <wp:docPr id="5" name="Picture 5"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3F8F574E" w14:textId="616FAD8A" w:rsidR="003A2AE8" w:rsidRPr="00EC1FA9" w:rsidRDefault="00C303CF" w:rsidP="00C303CF">
      <w:pPr>
        <w:rPr>
          <w:i/>
          <w:iCs/>
        </w:rPr>
      </w:pPr>
      <w:r w:rsidRPr="00EC1FA9">
        <w:rPr>
          <w:i/>
          <w:iCs/>
        </w:rPr>
        <w:t xml:space="preserve">Comparison with the </w:t>
      </w:r>
      <w:r w:rsidR="00944C5E">
        <w:rPr>
          <w:i/>
          <w:iCs/>
        </w:rPr>
        <w:t>original</w:t>
      </w:r>
      <w:r w:rsidRPr="00EC1FA9">
        <w:rPr>
          <w:i/>
          <w:iCs/>
        </w:rPr>
        <w:t xml:space="preserve"> paper</w:t>
      </w:r>
    </w:p>
    <w:p w14:paraId="1CDAAF7C" w14:textId="5F65F781" w:rsidR="006326C4" w:rsidRPr="00EC1FA9" w:rsidRDefault="00D541A4" w:rsidP="006326C4">
      <w:pPr>
        <w:ind w:left="720"/>
        <w:rPr>
          <w:i/>
          <w:iCs/>
        </w:rPr>
      </w:pPr>
      <w:r w:rsidRPr="00EC1FA9">
        <w:rPr>
          <w:i/>
          <w:iCs/>
        </w:rPr>
        <w:t xml:space="preserve">Comparing total asthma </w:t>
      </w:r>
      <w:r w:rsidR="006F1CD7">
        <w:rPr>
          <w:i/>
          <w:iCs/>
        </w:rPr>
        <w:t xml:space="preserve">incident </w:t>
      </w:r>
      <w:r w:rsidRPr="00EC1FA9">
        <w:rPr>
          <w:i/>
          <w:iCs/>
        </w:rPr>
        <w:t>cases</w:t>
      </w:r>
    </w:p>
    <w:p w14:paraId="6CF99A12" w14:textId="345D769C" w:rsidR="00944C5E" w:rsidRPr="00EC1FA9" w:rsidRDefault="00161D40" w:rsidP="00626AAC">
      <w:r w:rsidRPr="00EC1FA9">
        <w:t>Using state-specific asthma incidence rates</w:t>
      </w:r>
      <w:r w:rsidR="00B5140C" w:rsidRPr="00EC1FA9">
        <w:t>,</w:t>
      </w:r>
      <w:r w:rsidRPr="00EC1FA9">
        <w:t xml:space="preserve"> the overall number of cases </w:t>
      </w:r>
      <w:r w:rsidR="00944C5E">
        <w:t xml:space="preserve">was </w:t>
      </w:r>
      <w:r w:rsidRPr="00EC1FA9">
        <w:t xml:space="preserve">reduced by </w:t>
      </w:r>
      <w:r w:rsidR="00D541A4" w:rsidRPr="00EC1FA9">
        <w:t xml:space="preserve">an average of </w:t>
      </w:r>
      <w:r w:rsidRPr="00EC1FA9">
        <w:t xml:space="preserve">40,041 </w:t>
      </w:r>
      <w:r w:rsidR="00D541A4" w:rsidRPr="00EC1FA9">
        <w:t xml:space="preserve">(5%) </w:t>
      </w:r>
      <w:r w:rsidRPr="00EC1FA9">
        <w:t xml:space="preserve">cases compared to </w:t>
      </w:r>
      <w:r w:rsidR="009250E9" w:rsidRPr="00EC1FA9">
        <w:t xml:space="preserve">estimates </w:t>
      </w:r>
      <w:r w:rsidR="00944C5E">
        <w:t xml:space="preserve">presented </w:t>
      </w:r>
      <w:r w:rsidR="009250E9" w:rsidRPr="00EC1FA9">
        <w:t xml:space="preserve">in </w:t>
      </w:r>
      <w:r w:rsidRPr="00EC1FA9">
        <w:t xml:space="preserve">the </w:t>
      </w:r>
      <w:r w:rsidR="00944C5E">
        <w:t>original</w:t>
      </w:r>
      <w:r w:rsidRPr="00EC1FA9">
        <w:t xml:space="preserve"> paper</w:t>
      </w:r>
      <w:r w:rsidR="007D65A9" w:rsidRPr="00EC1FA9">
        <w:t xml:space="preserve"> </w:t>
      </w:r>
      <w:r w:rsidR="00944C5E">
        <w:t>which</w:t>
      </w:r>
      <w:r w:rsidR="00B5140C" w:rsidRPr="00EC1FA9">
        <w:t xml:space="preserve"> used a flat </w:t>
      </w:r>
      <w:r w:rsidR="00B5140C" w:rsidRPr="00EC1FA9">
        <w:lastRenderedPageBreak/>
        <w:t xml:space="preserve">national asthma incidence rate </w:t>
      </w:r>
      <w:r w:rsidR="00D541A4" w:rsidRPr="00EC1FA9">
        <w:t>(</w:t>
      </w:r>
      <w:r w:rsidR="00425892" w:rsidRPr="00EC1FA9">
        <w:fldChar w:fldCharType="begin"/>
      </w:r>
      <w:r w:rsidR="00425892" w:rsidRPr="00EC1FA9">
        <w:instrText xml:space="preserve"> REF _Ref9331808 \h  \* MERGEFORMAT </w:instrText>
      </w:r>
      <w:r w:rsidR="00425892" w:rsidRPr="00EC1FA9">
        <w:fldChar w:fldCharType="separate"/>
      </w:r>
      <w:r w:rsidR="00220191" w:rsidRPr="00E86628">
        <w:t xml:space="preserve">Table </w:t>
      </w:r>
      <w:r w:rsidR="00220191">
        <w:rPr>
          <w:noProof/>
        </w:rPr>
        <w:t>4</w:t>
      </w:r>
      <w:r w:rsidR="00425892" w:rsidRPr="00EC1FA9">
        <w:fldChar w:fldCharType="end"/>
      </w:r>
      <w:r w:rsidR="00D541A4" w:rsidRPr="00EC1FA9">
        <w:t xml:space="preserve">). By living location, the largest reduction was among urban clusters with a decrease </w:t>
      </w:r>
      <w:r w:rsidR="00A76807" w:rsidRPr="00EC1FA9">
        <w:t xml:space="preserve">of </w:t>
      </w:r>
      <w:r w:rsidR="00D541A4" w:rsidRPr="00EC1FA9">
        <w:t xml:space="preserve">4,204 (5.6%) cases followed by urbanized areas which reduced by 29,926 (5.2%) cases. By income group, the largest decrease in the number of cases was among the highest income groups by 13,123 (6.8%) cases, while the least decrease was among the lowest income group by 168 (0.6%) cases. </w:t>
      </w:r>
      <w:r w:rsidR="00132BA8" w:rsidRPr="00EC1FA9">
        <w:t xml:space="preserve">The state of California had the largest decrease in numbers of total childhood asthma incident cases by 24,442 cases while the state of Texas had the largest increase in numbers </w:t>
      </w:r>
      <w:r w:rsidR="00C61C91" w:rsidRPr="00EC1FA9">
        <w:t xml:space="preserve">of total childhood asthma incident cases </w:t>
      </w:r>
      <w:r w:rsidR="00132BA8" w:rsidRPr="00EC1FA9">
        <w:t>by 25,019 cases (</w:t>
      </w:r>
      <w:r w:rsidR="00132BA8" w:rsidRPr="00EC1FA9">
        <w:fldChar w:fldCharType="begin"/>
      </w:r>
      <w:r w:rsidR="00132BA8" w:rsidRPr="00EC1FA9">
        <w:instrText xml:space="preserve"> REF _Ref9948042 \h  \* MERGEFORMAT </w:instrText>
      </w:r>
      <w:r w:rsidR="00132BA8" w:rsidRPr="00EC1FA9">
        <w:fldChar w:fldCharType="separate"/>
      </w:r>
      <w:r w:rsidR="00220191" w:rsidRPr="00EC1FA9">
        <w:t>Table S</w:t>
      </w:r>
      <w:r w:rsidR="00220191">
        <w:t>4</w:t>
      </w:r>
      <w:r w:rsidR="00132BA8" w:rsidRPr="00EC1FA9">
        <w:fldChar w:fldCharType="end"/>
      </w:r>
      <w:r w:rsidR="00132BA8" w:rsidRPr="00EC1FA9">
        <w:t>). The state of Montana had the largest percent reduction in total child</w:t>
      </w:r>
      <w:r w:rsidR="00626AAC">
        <w:t>hood asthma incident cases by 62</w:t>
      </w:r>
      <w:r w:rsidR="00132BA8" w:rsidRPr="00EC1FA9">
        <w:t>.</w:t>
      </w:r>
      <w:r w:rsidR="00626AAC">
        <w:t>5</w:t>
      </w:r>
      <w:r w:rsidR="00132BA8" w:rsidRPr="00EC1FA9">
        <w:t>% while the state of Texas had the largest percent increase by 33.8</w:t>
      </w:r>
      <w:commentRangeStart w:id="102"/>
      <w:commentRangeStart w:id="103"/>
      <w:r w:rsidR="00132BA8" w:rsidRPr="00EC1FA9">
        <w:t>%.</w:t>
      </w:r>
      <w:commentRangeEnd w:id="102"/>
      <w:r w:rsidR="00934D92">
        <w:rPr>
          <w:rStyle w:val="CommentReference"/>
        </w:rPr>
        <w:commentReference w:id="102"/>
      </w:r>
      <w:bookmarkStart w:id="104" w:name="_GoBack"/>
      <w:bookmarkEnd w:id="104"/>
      <w:commentRangeEnd w:id="103"/>
      <w:r w:rsidR="00626AAC">
        <w:rPr>
          <w:rStyle w:val="CommentReference"/>
        </w:rPr>
        <w:commentReference w:id="103"/>
      </w:r>
    </w:p>
    <w:p w14:paraId="4253E146" w14:textId="2B1C8D2B" w:rsidR="007D65A9" w:rsidRPr="00EC1FA9" w:rsidRDefault="007D65A9" w:rsidP="007D65A9">
      <w:pPr>
        <w:ind w:left="720"/>
        <w:rPr>
          <w:i/>
          <w:iCs/>
        </w:rPr>
      </w:pPr>
      <w:r w:rsidRPr="00EC1FA9">
        <w:rPr>
          <w:i/>
          <w:iCs/>
        </w:rPr>
        <w:t>Comparing attributable</w:t>
      </w:r>
      <w:r w:rsidR="006F1CD7">
        <w:rPr>
          <w:i/>
          <w:iCs/>
        </w:rPr>
        <w:t xml:space="preserve"> asthma incident</w:t>
      </w:r>
      <w:r w:rsidRPr="00EC1FA9">
        <w:rPr>
          <w:i/>
          <w:iCs/>
        </w:rPr>
        <w:t xml:space="preserve"> cases</w:t>
      </w:r>
    </w:p>
    <w:p w14:paraId="2C713B88" w14:textId="5A61BAFB" w:rsidR="007D65A9" w:rsidRPr="00EC1FA9" w:rsidRDefault="007D65A9" w:rsidP="002079CC">
      <w:r w:rsidRPr="00EC1FA9">
        <w:t xml:space="preserve">The total attributable cases reduced by 9,103 (6.4%) cases when compared to the </w:t>
      </w:r>
      <w:r w:rsidR="005614E1">
        <w:t>original</w:t>
      </w:r>
      <w:r w:rsidRPr="00EC1FA9">
        <w:t xml:space="preserve"> paper </w:t>
      </w:r>
      <w:r w:rsidR="005614E1">
        <w:t>which</w:t>
      </w:r>
      <w:r w:rsidR="005614E1" w:rsidRPr="00EC1FA9">
        <w:t xml:space="preserve"> used a flat national asthma incidence rate </w:t>
      </w:r>
      <w:r w:rsidRPr="00EC1FA9">
        <w:t>(</w:t>
      </w:r>
      <w:r w:rsidR="00425892" w:rsidRPr="00EC1FA9">
        <w:fldChar w:fldCharType="begin"/>
      </w:r>
      <w:r w:rsidR="00425892" w:rsidRPr="00EC1FA9">
        <w:instrText xml:space="preserve"> REF _Ref9331808 \h  \* MERGEFORMAT </w:instrText>
      </w:r>
      <w:r w:rsidR="00425892" w:rsidRPr="00EC1FA9">
        <w:fldChar w:fldCharType="separate"/>
      </w:r>
      <w:r w:rsidR="00220191" w:rsidRPr="00E86628">
        <w:t xml:space="preserve">Table </w:t>
      </w:r>
      <w:r w:rsidR="00220191">
        <w:rPr>
          <w:noProof/>
        </w:rPr>
        <w:t>4</w:t>
      </w:r>
      <w:r w:rsidR="00425892" w:rsidRPr="00EC1FA9">
        <w:fldChar w:fldCharType="end"/>
      </w:r>
      <w:r w:rsidRPr="00EC1FA9">
        <w:t xml:space="preserve">). By living location, urbanized areas had the largest reduction </w:t>
      </w:r>
      <w:r w:rsidR="00AB3F4A">
        <w:t xml:space="preserve">by </w:t>
      </w:r>
      <w:r w:rsidR="00AB3F4A" w:rsidRPr="00EC1FA9">
        <w:t>8,040 (6.8%)</w:t>
      </w:r>
      <w:r w:rsidR="00AB3F4A">
        <w:t xml:space="preserve"> </w:t>
      </w:r>
      <w:r w:rsidR="00AB3F4A" w:rsidRPr="00EC1FA9">
        <w:t>cases</w:t>
      </w:r>
      <w:r w:rsidR="00AB3F4A">
        <w:t xml:space="preserve">, </w:t>
      </w:r>
      <w:r w:rsidRPr="00EC1FA9">
        <w:t>while rural areas had the least reduction by 514 (3.6%) cases attributable to NO</w:t>
      </w:r>
      <w:r w:rsidRPr="00EC1FA9">
        <w:rPr>
          <w:vertAlign w:val="subscript"/>
        </w:rPr>
        <w:t>2</w:t>
      </w:r>
      <w:r w:rsidRPr="00EC1FA9">
        <w:t xml:space="preserve"> exposure. By income group, the highest income group had the largest decrease in attributable cases by 2</w:t>
      </w:r>
      <w:r w:rsidR="005614E1">
        <w:t>,</w:t>
      </w:r>
      <w:r w:rsidRPr="00EC1FA9">
        <w:t xml:space="preserve">994 (8.5%) </w:t>
      </w:r>
      <w:r w:rsidR="002E2C04">
        <w:t xml:space="preserve">while </w:t>
      </w:r>
      <w:r w:rsidRPr="00EC1FA9">
        <w:t>the lowest income group had the least decrease by 58 (1%) cases.</w:t>
      </w:r>
      <w:r w:rsidR="00132BA8" w:rsidRPr="00EC1FA9">
        <w:t xml:space="preserve"> The state of California had the largest decrease in</w:t>
      </w:r>
      <w:r w:rsidR="00726708" w:rsidRPr="00EC1FA9">
        <w:t xml:space="preserve"> attributable cases </w:t>
      </w:r>
      <w:r w:rsidR="00132BA8" w:rsidRPr="00EC1FA9">
        <w:t>by 6,190 cases while the state of Texas had the largest increase by 3,615 cases (</w:t>
      </w:r>
      <w:r w:rsidR="00132BA8" w:rsidRPr="00EC1FA9">
        <w:fldChar w:fldCharType="begin"/>
      </w:r>
      <w:r w:rsidR="00132BA8" w:rsidRPr="00EC1FA9">
        <w:instrText xml:space="preserve"> REF _Ref9948042 \h  \* MERGEFORMAT </w:instrText>
      </w:r>
      <w:r w:rsidR="00132BA8" w:rsidRPr="00EC1FA9">
        <w:fldChar w:fldCharType="separate"/>
      </w:r>
      <w:r w:rsidR="00220191" w:rsidRPr="00EC1FA9">
        <w:t>Table S</w:t>
      </w:r>
      <w:r w:rsidR="00220191">
        <w:t>4</w:t>
      </w:r>
      <w:r w:rsidR="00132BA8" w:rsidRPr="00EC1FA9">
        <w:fldChar w:fldCharType="end"/>
      </w:r>
      <w:r w:rsidR="00132BA8" w:rsidRPr="00EC1FA9">
        <w:t xml:space="preserve">). </w:t>
      </w:r>
    </w:p>
    <w:p w14:paraId="7A076FD3" w14:textId="683B4546" w:rsidR="007D65A9" w:rsidRPr="00EC1FA9" w:rsidRDefault="007D65A9" w:rsidP="007D65A9">
      <w:pPr>
        <w:ind w:left="720"/>
        <w:rPr>
          <w:i/>
          <w:iCs/>
        </w:rPr>
      </w:pPr>
      <w:r w:rsidRPr="00EC1FA9">
        <w:rPr>
          <w:i/>
          <w:iCs/>
        </w:rPr>
        <w:t xml:space="preserve">Comparing attributable </w:t>
      </w:r>
      <w:r w:rsidR="006F1CD7">
        <w:rPr>
          <w:i/>
          <w:iCs/>
        </w:rPr>
        <w:t>asthma incident</w:t>
      </w:r>
      <w:r w:rsidR="006F1CD7" w:rsidRPr="00EC1FA9">
        <w:rPr>
          <w:i/>
          <w:iCs/>
        </w:rPr>
        <w:t xml:space="preserve"> </w:t>
      </w:r>
      <w:r w:rsidRPr="00EC1FA9">
        <w:rPr>
          <w:i/>
          <w:iCs/>
        </w:rPr>
        <w:t>fractions</w:t>
      </w:r>
    </w:p>
    <w:p w14:paraId="0D07AE7C" w14:textId="50C1F817" w:rsidR="007D65A9" w:rsidRPr="00EC1FA9" w:rsidRDefault="007D65A9" w:rsidP="00132BA8">
      <w:r w:rsidRPr="00EC1FA9">
        <w:t>The overall</w:t>
      </w:r>
      <w:r w:rsidR="00726708" w:rsidRPr="00EC1FA9">
        <w:t xml:space="preserve"> attributable fraction reduced</w:t>
      </w:r>
      <w:r w:rsidRPr="00EC1FA9">
        <w:t xml:space="preserve"> </w:t>
      </w:r>
      <w:r w:rsidR="006F322F" w:rsidRPr="00EC1FA9">
        <w:t>1.4% with urbanized areas having the largest reduction by 1.7% in terms of living location. In terms of income group</w:t>
      </w:r>
      <w:r w:rsidR="00A76807" w:rsidRPr="00EC1FA9">
        <w:t>,</w:t>
      </w:r>
      <w:r w:rsidR="006F322F" w:rsidRPr="00EC1FA9">
        <w:t xml:space="preserve"> the largest reduction was 1.8% for </w:t>
      </w:r>
      <w:r w:rsidR="009250E9" w:rsidRPr="00EC1FA9">
        <w:t>both $</w:t>
      </w:r>
      <w:r w:rsidR="006F322F" w:rsidRPr="00EC1FA9">
        <w:t xml:space="preserve">50,000 to &lt;$75,000 and ≥$75,000 </w:t>
      </w:r>
      <w:r w:rsidR="00673020">
        <w:t xml:space="preserve">groups </w:t>
      </w:r>
      <w:r w:rsidR="006F322F" w:rsidRPr="00EC1FA9">
        <w:t>(</w:t>
      </w:r>
      <w:r w:rsidR="00425892" w:rsidRPr="00EC1FA9">
        <w:fldChar w:fldCharType="begin"/>
      </w:r>
      <w:r w:rsidR="00425892" w:rsidRPr="00EC1FA9">
        <w:instrText xml:space="preserve"> REF _Ref9331808 \h  \* MERGEFORMAT </w:instrText>
      </w:r>
      <w:r w:rsidR="00425892" w:rsidRPr="00EC1FA9">
        <w:fldChar w:fldCharType="separate"/>
      </w:r>
      <w:r w:rsidR="00220191" w:rsidRPr="00E86628">
        <w:t xml:space="preserve">Table </w:t>
      </w:r>
      <w:r w:rsidR="00220191">
        <w:rPr>
          <w:noProof/>
        </w:rPr>
        <w:t>4</w:t>
      </w:r>
      <w:r w:rsidR="00425892" w:rsidRPr="00EC1FA9">
        <w:fldChar w:fldCharType="end"/>
      </w:r>
      <w:r w:rsidR="006F322F" w:rsidRPr="00EC1FA9">
        <w:t>).</w:t>
      </w:r>
      <w:r w:rsidR="00132BA8" w:rsidRPr="00EC1FA9">
        <w:t xml:space="preserve"> The</w:t>
      </w:r>
      <w:r w:rsidR="00726708" w:rsidRPr="00EC1FA9">
        <w:t xml:space="preserve"> attributable fraction across</w:t>
      </w:r>
      <w:r w:rsidR="00132BA8" w:rsidRPr="00EC1FA9">
        <w:t xml:space="preserve"> states did not differ when using state</w:t>
      </w:r>
      <w:r w:rsidR="00673020">
        <w:t>-</w:t>
      </w:r>
      <w:r w:rsidR="00132BA8" w:rsidRPr="00EC1FA9">
        <w:t>specific asthma incidence rates.</w:t>
      </w:r>
    </w:p>
    <w:p w14:paraId="16C157E2" w14:textId="77777777" w:rsidR="00DB43C0" w:rsidRDefault="00DB43C0" w:rsidP="005635A8">
      <w:pPr>
        <w:sectPr w:rsidR="00DB43C0" w:rsidSect="00944C5E">
          <w:pgSz w:w="11906" w:h="16838" w:code="9"/>
          <w:pgMar w:top="1440" w:right="1440" w:bottom="1440" w:left="1440" w:header="720" w:footer="720" w:gutter="0"/>
          <w:lnNumType w:countBy="1" w:restart="continuous"/>
          <w:cols w:space="720"/>
          <w:docGrid w:linePitch="360"/>
        </w:sectPr>
      </w:pPr>
    </w:p>
    <w:p w14:paraId="02D997F5" w14:textId="33E886D4" w:rsidR="00590FD7" w:rsidRDefault="00590FD7" w:rsidP="00590FD7">
      <w:pPr>
        <w:rPr>
          <w:b/>
          <w:bCs/>
        </w:rPr>
      </w:pPr>
      <w:r w:rsidRPr="00EC1FA9">
        <w:rPr>
          <w:b/>
          <w:bCs/>
        </w:rPr>
        <w:lastRenderedPageBreak/>
        <w:t>Discussion</w:t>
      </w:r>
    </w:p>
    <w:p w14:paraId="578ACCA4" w14:textId="5FA5E798" w:rsidR="00590FD7" w:rsidRPr="00EC1FA9" w:rsidRDefault="00EC7CC3" w:rsidP="00EC7CC3">
      <w:pPr>
        <w:pStyle w:val="ListParagraph"/>
        <w:numPr>
          <w:ilvl w:val="0"/>
          <w:numId w:val="1"/>
        </w:numPr>
      </w:pPr>
      <w:r w:rsidRPr="00EC1FA9">
        <w:t>Using state</w:t>
      </w:r>
      <w:r w:rsidR="00673020">
        <w:t>-</w:t>
      </w:r>
      <w:r w:rsidRPr="00EC1FA9">
        <w:t>specific asthma incidence rates did not change the results much (within the range of the sensitivity analysis from the main paper)</w:t>
      </w:r>
    </w:p>
    <w:p w14:paraId="0B9B640D" w14:textId="007FCB7E" w:rsidR="00873FC2" w:rsidRPr="00EC1FA9" w:rsidRDefault="00873FC2" w:rsidP="00811938">
      <w:pPr>
        <w:pStyle w:val="ListParagraph"/>
        <w:numPr>
          <w:ilvl w:val="0"/>
          <w:numId w:val="1"/>
        </w:numPr>
      </w:pPr>
      <w:r w:rsidRPr="00EC1FA9">
        <w:t>The state</w:t>
      </w:r>
      <w:r w:rsidR="00673020">
        <w:t>-</w:t>
      </w:r>
      <w:r w:rsidRPr="00EC1FA9">
        <w:t>specific total number of asthma cases and attributable cases changed when applying state</w:t>
      </w:r>
      <w:r w:rsidR="00022460">
        <w:t>-</w:t>
      </w:r>
      <w:r w:rsidRPr="00EC1FA9">
        <w:t xml:space="preserve">specific </w:t>
      </w:r>
      <w:r w:rsidR="006326C4" w:rsidRPr="00EC1FA9">
        <w:t>incidence</w:t>
      </w:r>
      <w:r w:rsidR="00726708" w:rsidRPr="00EC1FA9">
        <w:t xml:space="preserve"> rates</w:t>
      </w:r>
    </w:p>
    <w:p w14:paraId="7D051B36" w14:textId="0D65BBE1" w:rsidR="00EC7CC3" w:rsidRPr="00EC1FA9" w:rsidRDefault="00EC7CC3" w:rsidP="00726708">
      <w:pPr>
        <w:pStyle w:val="ListParagraph"/>
        <w:numPr>
          <w:ilvl w:val="0"/>
          <w:numId w:val="1"/>
        </w:numPr>
      </w:pPr>
      <w:r w:rsidRPr="00EC1FA9">
        <w:t xml:space="preserve">The state-specific attributable fractions did not change. The reason is that the incident rate is applied </w:t>
      </w:r>
      <w:r w:rsidR="00873FC2" w:rsidRPr="00EC1FA9">
        <w:t>uniformly across the state (spatially), thus the total asthma cases and total attributable cases will change with equal proportion when applying the new asthma incidence rate</w:t>
      </w:r>
      <w:r w:rsidR="00A63299" w:rsidRPr="00EC1FA9">
        <w:t xml:space="preserve"> but not the </w:t>
      </w:r>
      <w:r w:rsidR="00726708" w:rsidRPr="00EC1FA9">
        <w:t>attributable fraction</w:t>
      </w:r>
      <w:r w:rsidR="00873FC2" w:rsidRPr="00EC1FA9">
        <w:t xml:space="preserve">. </w:t>
      </w:r>
      <w:r w:rsidR="00A63299" w:rsidRPr="00EC1FA9">
        <w:t>The</w:t>
      </w:r>
      <w:r w:rsidR="00726708" w:rsidRPr="00EC1FA9">
        <w:t xml:space="preserve"> attributable fraction is</w:t>
      </w:r>
      <w:r w:rsidR="00A63299" w:rsidRPr="00EC1FA9">
        <w:t xml:space="preserve"> a function of CRF and exposure estimate regardless of the IR. </w:t>
      </w:r>
      <w:r w:rsidR="00873FC2" w:rsidRPr="00EC1FA9">
        <w:t>Had we applied an incidence rate based on other factors like age, gender, race, income group, then the attributable fraction across the state would differ since the change won’t in incidence rate won’t be uniform within the state.</w:t>
      </w:r>
    </w:p>
    <w:p w14:paraId="1788F8F9" w14:textId="78881EBB" w:rsidR="00873FC2" w:rsidRPr="00EC1FA9" w:rsidRDefault="001351CC">
      <w:pPr>
        <w:pStyle w:val="ListParagraph"/>
        <w:numPr>
          <w:ilvl w:val="0"/>
          <w:numId w:val="1"/>
        </w:numPr>
      </w:pPr>
      <w:r w:rsidRPr="00EC1FA9">
        <w:t xml:space="preserve">The percentage of all asthma cases has a </w:t>
      </w:r>
      <w:r w:rsidR="00F64A2E">
        <w:t xml:space="preserve">U </w:t>
      </w:r>
      <w:r w:rsidRPr="00EC1FA9">
        <w:t>shaped distribution</w:t>
      </w:r>
      <w:r w:rsidR="00A63299" w:rsidRPr="00EC1FA9">
        <w:t xml:space="preserve"> when examining income groups</w:t>
      </w:r>
      <w:r w:rsidRPr="00EC1FA9">
        <w:t>. The lowest income group had the highest % then drops and rises again with the highest income group.</w:t>
      </w:r>
    </w:p>
    <w:p w14:paraId="1BB34BCB" w14:textId="26AA8E8A" w:rsidR="00A63299" w:rsidRPr="00EC1FA9" w:rsidRDefault="00A63299" w:rsidP="00265584">
      <w:pPr>
        <w:pStyle w:val="ListParagraph"/>
        <w:numPr>
          <w:ilvl w:val="0"/>
          <w:numId w:val="1"/>
        </w:numPr>
      </w:pPr>
      <w:r w:rsidRPr="00EC1FA9">
        <w:t xml:space="preserve">Explore why the </w:t>
      </w:r>
      <w:r w:rsidR="005635A8" w:rsidRPr="00EC1FA9">
        <w:t>U</w:t>
      </w:r>
      <w:r w:rsidR="00265584" w:rsidRPr="00EC1FA9">
        <w:t xml:space="preserve"> </w:t>
      </w:r>
      <w:commentRangeStart w:id="105"/>
      <w:commentRangeStart w:id="106"/>
      <w:r w:rsidR="00265584" w:rsidRPr="00EC1FA9">
        <w:t xml:space="preserve">shaped </w:t>
      </w:r>
      <w:commentRangeEnd w:id="105"/>
      <w:r w:rsidR="00750337">
        <w:rPr>
          <w:rStyle w:val="CommentReference"/>
        </w:rPr>
        <w:commentReference w:id="105"/>
      </w:r>
      <w:commentRangeEnd w:id="106"/>
      <w:r w:rsidR="00F64A2E">
        <w:rPr>
          <w:rStyle w:val="CommentReference"/>
        </w:rPr>
        <w:commentReference w:id="106"/>
      </w:r>
      <w:r w:rsidR="00265584" w:rsidRPr="00EC1FA9">
        <w:t>distribution is shown among</w:t>
      </w:r>
      <w:r w:rsidR="00726708" w:rsidRPr="00EC1FA9">
        <w:t xml:space="preserve"> attributable fraction for</w:t>
      </w:r>
      <w:r w:rsidR="00265584" w:rsidRPr="00EC1FA9">
        <w:t xml:space="preserve"> income groups.</w:t>
      </w:r>
    </w:p>
    <w:p w14:paraId="0BB66234" w14:textId="77777777" w:rsidR="00BE18DC" w:rsidRDefault="00D26033" w:rsidP="00E86628">
      <w:pPr>
        <w:rPr>
          <w:b/>
          <w:bCs/>
        </w:rPr>
      </w:pPr>
      <w:r>
        <w:rPr>
          <w:b/>
          <w:bCs/>
        </w:rPr>
        <w:t>Conclusions</w:t>
      </w:r>
      <w:r w:rsidR="00713E8A" w:rsidRPr="00EC1FA9">
        <w:rPr>
          <w:b/>
          <w:bCs/>
        </w:rPr>
        <w:t xml:space="preserve"> </w:t>
      </w:r>
    </w:p>
    <w:p w14:paraId="2C613E9D" w14:textId="77777777" w:rsidR="00BE18DC" w:rsidRPr="00BE18DC" w:rsidRDefault="00BE18DC" w:rsidP="00BE18DC">
      <w:pPr>
        <w:rPr>
          <w:b/>
          <w:bCs/>
        </w:rPr>
      </w:pPr>
      <w:r w:rsidRPr="00BE18DC">
        <w:rPr>
          <w:b/>
          <w:bCs/>
        </w:rPr>
        <w:t>Funding</w:t>
      </w:r>
    </w:p>
    <w:p w14:paraId="29ABD112" w14:textId="6E9176F3" w:rsidR="00BE18DC" w:rsidRPr="00BE18DC" w:rsidRDefault="00BE18DC" w:rsidP="00BE18DC">
      <w:r w:rsidRPr="00BE18DC">
        <w:t>This research was made possible by funding from the Texas A&amp;M</w:t>
      </w:r>
      <w:r>
        <w:t xml:space="preserve"> </w:t>
      </w:r>
      <w:r w:rsidRPr="00BE18DC">
        <w:t>Transportation Institute's (TTI) Center for Advancing Research in Transportation Emissions, Energy, and Health (CARTEEH), a U.S. Department of Transportation's University Transportation Center with the grant number (</w:t>
      </w:r>
      <w:hyperlink r:id="rId20" w:anchor="gts0010" w:history="1">
        <w:r w:rsidRPr="00BE18DC">
          <w:rPr>
            <w:rStyle w:val="Hyperlink"/>
          </w:rPr>
          <w:t>69A3551747128</w:t>
        </w:r>
      </w:hyperlink>
      <w:r w:rsidRPr="00BE18DC">
        <w:t>).</w:t>
      </w:r>
    </w:p>
    <w:p w14:paraId="3F8076AE" w14:textId="77777777" w:rsidR="00BE18DC" w:rsidRPr="00BE18DC" w:rsidRDefault="00BE18DC" w:rsidP="00BE18DC">
      <w:pPr>
        <w:rPr>
          <w:b/>
          <w:bCs/>
        </w:rPr>
      </w:pPr>
      <w:r w:rsidRPr="00BE18DC">
        <w:rPr>
          <w:b/>
          <w:bCs/>
        </w:rPr>
        <w:t>Disclaimer</w:t>
      </w:r>
    </w:p>
    <w:p w14:paraId="3E55D491" w14:textId="77777777" w:rsidR="00BE18DC" w:rsidRPr="00BE18DC" w:rsidRDefault="00BE18DC" w:rsidP="00BE18DC">
      <w:r w:rsidRPr="00BE18DC">
        <w:t>The contents of this report reflect the views of the authors, who are responsible for the facts and the accuracy of the information presented herein. This document is disseminated in the interest of information exchange. The report is funded, partially or entirely, by a grant from the U.S. Department of Transportation's University Transportation Centers Program. However, the U.S. Government assumes no liability for the contents or use thereof.</w:t>
      </w:r>
    </w:p>
    <w:p w14:paraId="1CB79942" w14:textId="1D2ABD8C" w:rsidR="00265584" w:rsidRPr="00EC1FA9" w:rsidRDefault="004E4D3F" w:rsidP="00E86628">
      <w:r w:rsidRPr="00EC1FA9">
        <w:br w:type="page"/>
      </w:r>
    </w:p>
    <w:p w14:paraId="066A5E98" w14:textId="1F72057C" w:rsidR="00220191" w:rsidRPr="00EC1FA9" w:rsidRDefault="00220191" w:rsidP="00220191">
      <w:pPr>
        <w:rPr>
          <w:b/>
          <w:bCs/>
        </w:rPr>
      </w:pPr>
      <w:r>
        <w:rPr>
          <w:b/>
          <w:bCs/>
        </w:rPr>
        <w:lastRenderedPageBreak/>
        <w:t>References</w:t>
      </w:r>
    </w:p>
    <w:p w14:paraId="4F11946A" w14:textId="77777777" w:rsidR="00F02363" w:rsidRPr="00EC1FA9" w:rsidRDefault="00F02363" w:rsidP="00E46AA9">
      <w:pPr>
        <w:pStyle w:val="Caption"/>
        <w:keepNext/>
        <w:rPr>
          <w:b/>
          <w:bCs/>
        </w:rPr>
        <w:sectPr w:rsidR="00F02363" w:rsidRPr="00EC1FA9" w:rsidSect="00944C5E">
          <w:pgSz w:w="11906" w:h="16838" w:code="9"/>
          <w:pgMar w:top="1440" w:right="1440" w:bottom="1440" w:left="1440" w:header="720" w:footer="720" w:gutter="0"/>
          <w:lnNumType w:countBy="1" w:restart="continuous"/>
          <w:cols w:space="720"/>
          <w:docGrid w:linePitch="360"/>
        </w:sectPr>
      </w:pPr>
    </w:p>
    <w:p w14:paraId="23B9C971" w14:textId="77777777" w:rsidR="00680316" w:rsidRPr="00680316" w:rsidRDefault="00E23ED3" w:rsidP="00680316">
      <w:pPr>
        <w:pStyle w:val="EndNoteBibliography"/>
        <w:spacing w:after="0"/>
        <w:ind w:left="720" w:hanging="720"/>
      </w:pPr>
      <w:r w:rsidRPr="00EC1FA9">
        <w:fldChar w:fldCharType="begin"/>
      </w:r>
      <w:r w:rsidRPr="00EC1FA9">
        <w:instrText xml:space="preserve"> ADDIN EN.REFLIST </w:instrText>
      </w:r>
      <w:r w:rsidRPr="00EC1FA9">
        <w:fldChar w:fldCharType="separate"/>
      </w:r>
      <w:r w:rsidR="00680316" w:rsidRPr="00680316">
        <w:t xml:space="preserve">ACHAKULWISUT, P., BRAUER, M., HYSTAD, P. &amp; ANENBERG, S. C. 2019. Global, national, and urban burdens of paediatric asthma incidence attributable to ambient NO2 pollution: estimates from global datasets. </w:t>
      </w:r>
      <w:r w:rsidR="00680316" w:rsidRPr="00680316">
        <w:rPr>
          <w:i/>
        </w:rPr>
        <w:t>The Lancet Planetary Health,</w:t>
      </w:r>
      <w:r w:rsidR="00680316" w:rsidRPr="00680316">
        <w:t xml:space="preserve"> 3</w:t>
      </w:r>
      <w:r w:rsidR="00680316" w:rsidRPr="00680316">
        <w:rPr>
          <w:b/>
        </w:rPr>
        <w:t>,</w:t>
      </w:r>
      <w:r w:rsidR="00680316" w:rsidRPr="00680316">
        <w:t xml:space="preserve"> e166-e178.</w:t>
      </w:r>
    </w:p>
    <w:p w14:paraId="5B6DD5C8" w14:textId="77777777" w:rsidR="00680316" w:rsidRPr="00680316" w:rsidRDefault="00680316" w:rsidP="00680316">
      <w:pPr>
        <w:pStyle w:val="EndNoteBibliography"/>
        <w:spacing w:after="0"/>
        <w:ind w:left="720" w:hanging="720"/>
      </w:pPr>
      <w:r w:rsidRPr="00680316">
        <w:t xml:space="preserve">ALOTAIBI, R., BECHLE, M., MARSHALL, J. D., RAMANI, T., ZIETSMAN, J., NIEUWENHUIJSEN, M. J. &amp; KHREIS, H. 2019. Traffic related air pollution and the burden of childhood asthma in the contiguous United States in 2000 and 2010. </w:t>
      </w:r>
      <w:r w:rsidRPr="00680316">
        <w:rPr>
          <w:i/>
        </w:rPr>
        <w:t>Environment international</w:t>
      </w:r>
      <w:r w:rsidRPr="00680316">
        <w:t>.</w:t>
      </w:r>
    </w:p>
    <w:p w14:paraId="5E7D4213" w14:textId="581F64DD" w:rsidR="00680316" w:rsidRPr="00680316" w:rsidRDefault="00680316" w:rsidP="00680316">
      <w:pPr>
        <w:pStyle w:val="EndNoteBibliography"/>
        <w:spacing w:after="0"/>
        <w:ind w:left="720" w:hanging="720"/>
      </w:pPr>
      <w:r w:rsidRPr="00680316">
        <w:t xml:space="preserve">AMERICAN LUNG ASSOCIATION, E. A. S. U. 2019. </w:t>
      </w:r>
      <w:r w:rsidRPr="00680316">
        <w:rPr>
          <w:i/>
        </w:rPr>
        <w:t xml:space="preserve">Lung Health &amp; Diseases: Asthma and Children Fact Sheet </w:t>
      </w:r>
      <w:r w:rsidRPr="00680316">
        <w:t xml:space="preserve">[Online]. Available: </w:t>
      </w:r>
      <w:hyperlink r:id="rId21" w:history="1">
        <w:r w:rsidRPr="00680316">
          <w:rPr>
            <w:rStyle w:val="Hyperlink"/>
          </w:rPr>
          <w:t>https://www.lung.org/lung-health-and-diseases/lung-disease-lookup/asthma/learn-about-asthma/asthma-children-facts-sheet.html</w:t>
        </w:r>
      </w:hyperlink>
      <w:r w:rsidRPr="00680316">
        <w:t xml:space="preserve"> [Accessed].</w:t>
      </w:r>
    </w:p>
    <w:p w14:paraId="1CE1E86E" w14:textId="77777777" w:rsidR="00680316" w:rsidRPr="00680316" w:rsidRDefault="00680316" w:rsidP="00680316">
      <w:pPr>
        <w:pStyle w:val="EndNoteBibliography"/>
        <w:spacing w:after="0"/>
        <w:ind w:left="720" w:hanging="720"/>
      </w:pPr>
      <w:r w:rsidRPr="00680316">
        <w:t xml:space="preserve">BECHLE, M. J., MILLET, D. B. &amp; MARSHALL, J. D. 2015. National spatiotemporal exposure surface for NO2: monthly scaling of a satellite-derived land-use regression, 2000–2010. </w:t>
      </w:r>
      <w:r w:rsidRPr="00680316">
        <w:rPr>
          <w:i/>
        </w:rPr>
        <w:t>Environmental science &amp; technology,</w:t>
      </w:r>
      <w:r w:rsidRPr="00680316">
        <w:t xml:space="preserve"> 49</w:t>
      </w:r>
      <w:r w:rsidRPr="00680316">
        <w:rPr>
          <w:b/>
        </w:rPr>
        <w:t>,</w:t>
      </w:r>
      <w:r w:rsidRPr="00680316">
        <w:t xml:space="preserve"> 12297-12305.</w:t>
      </w:r>
    </w:p>
    <w:p w14:paraId="272CF4A6" w14:textId="77777777" w:rsidR="00680316" w:rsidRPr="00680316" w:rsidRDefault="00680316" w:rsidP="00680316">
      <w:pPr>
        <w:pStyle w:val="EndNoteBibliography"/>
        <w:spacing w:after="0"/>
        <w:ind w:left="720" w:hanging="720"/>
      </w:pPr>
      <w:r w:rsidRPr="00680316">
        <w:t xml:space="preserve">BEELEN, R., HOEK, G., PEBESMA, E., VIENNEAU, D., DE HOOGH, K. &amp; BRIGGS, D. J. 2009. Mapping of background air pollution at a fine spatial scale across the European Union. </w:t>
      </w:r>
      <w:r w:rsidRPr="00680316">
        <w:rPr>
          <w:i/>
        </w:rPr>
        <w:t>Science of the Total Environment,</w:t>
      </w:r>
      <w:r w:rsidRPr="00680316">
        <w:t xml:space="preserve"> 407</w:t>
      </w:r>
      <w:r w:rsidRPr="00680316">
        <w:rPr>
          <w:b/>
        </w:rPr>
        <w:t>,</w:t>
      </w:r>
      <w:r w:rsidRPr="00680316">
        <w:t xml:space="preserve"> 1852-1867.</w:t>
      </w:r>
    </w:p>
    <w:p w14:paraId="619DD001" w14:textId="77777777" w:rsidR="00680316" w:rsidRPr="00680316" w:rsidRDefault="00680316" w:rsidP="00680316">
      <w:pPr>
        <w:pStyle w:val="EndNoteBibliography"/>
        <w:spacing w:after="0"/>
        <w:ind w:left="720" w:hanging="720"/>
      </w:pPr>
      <w:r w:rsidRPr="00680316">
        <w:t xml:space="preserve">BHALLA, K., SHOTTEN, M., COHEN, A., BRAUER, M., SHAHRAZ, S., BURNETT, R., LEACH-KEMON, K., FREEDMAN, G. &amp; MURRAY, C. 2014. </w:t>
      </w:r>
      <w:r w:rsidRPr="00680316">
        <w:rPr>
          <w:i/>
        </w:rPr>
        <w:t>Transport for health: the global burden of disease from motorized road transport</w:t>
      </w:r>
      <w:r w:rsidRPr="00680316">
        <w:t>.</w:t>
      </w:r>
    </w:p>
    <w:p w14:paraId="7F0A6B5D" w14:textId="77777777" w:rsidR="00680316" w:rsidRPr="00680316" w:rsidRDefault="00680316" w:rsidP="00680316">
      <w:pPr>
        <w:pStyle w:val="EndNoteBibliography"/>
        <w:spacing w:after="0"/>
        <w:ind w:left="720" w:hanging="720"/>
      </w:pPr>
      <w:r w:rsidRPr="00680316">
        <w:t>CDC 2009. Centers for Disease Control and Prevention. Behavioral Risk Factor Surveillance System Survey Data. Atlanta, Georgia: U.S. Department of Health and Human Services, Centers for Disease Control and Prevention, 2019.</w:t>
      </w:r>
    </w:p>
    <w:p w14:paraId="37D0BB2C" w14:textId="77777777" w:rsidR="00680316" w:rsidRPr="00680316" w:rsidRDefault="00680316" w:rsidP="00680316">
      <w:pPr>
        <w:pStyle w:val="EndNoteBibliography"/>
        <w:spacing w:after="0"/>
        <w:ind w:left="720" w:hanging="720"/>
      </w:pPr>
      <w:r w:rsidRPr="00680316">
        <w:t>CDC 2011. Centers for Disease Control and Prevention. 2006-2008 ACBS Summary Data Qulaity Report. 2011.</w:t>
      </w:r>
    </w:p>
    <w:p w14:paraId="6DF54CB7" w14:textId="77777777" w:rsidR="00680316" w:rsidRPr="00680316" w:rsidRDefault="00680316" w:rsidP="00680316">
      <w:pPr>
        <w:pStyle w:val="EndNoteBibliography"/>
        <w:spacing w:after="0"/>
        <w:ind w:left="720" w:hanging="720"/>
      </w:pPr>
      <w:r w:rsidRPr="00680316">
        <w:t xml:space="preserve">CLARK, L. P., MILLET, D. B. &amp; MARSHALL, J. D. 2017. Changes in transportation-related air pollution exposures by race-ethnicity and socioeconomic status: Outdoor nitrogen dioxide in the United States in 2000 and 2010. </w:t>
      </w:r>
      <w:r w:rsidRPr="00680316">
        <w:rPr>
          <w:i/>
        </w:rPr>
        <w:t>Environmental Health Perspectives,</w:t>
      </w:r>
      <w:r w:rsidRPr="00680316">
        <w:t xml:space="preserve"> 125</w:t>
      </w:r>
      <w:r w:rsidRPr="00680316">
        <w:rPr>
          <w:b/>
        </w:rPr>
        <w:t>,</w:t>
      </w:r>
      <w:r w:rsidRPr="00680316">
        <w:t xml:space="preserve"> 1--10.</w:t>
      </w:r>
    </w:p>
    <w:p w14:paraId="68F785E7" w14:textId="77777777" w:rsidR="00680316" w:rsidRPr="00680316" w:rsidRDefault="00680316" w:rsidP="00680316">
      <w:pPr>
        <w:pStyle w:val="EndNoteBibliography"/>
        <w:spacing w:after="0"/>
        <w:ind w:left="720" w:hanging="720"/>
      </w:pPr>
      <w:r w:rsidRPr="00680316">
        <w:t xml:space="preserve">COHEN, A. J., BRAUER, M., BURNETT, R., ANDERSON, H. R., FROSTAD, J., ESTEP, K., BALAKRISHNAN, K., BRUNEKREEF, B., DANDONA, L. &amp; DANDONA, R. 2017. Estimates and 25-year trends of the global burden of disease attributable to ambient air pollution: an analysis of data from the Global Burden of Diseases Study 2015. </w:t>
      </w:r>
      <w:r w:rsidRPr="00680316">
        <w:rPr>
          <w:i/>
        </w:rPr>
        <w:t>The Lancet,</w:t>
      </w:r>
      <w:r w:rsidRPr="00680316">
        <w:t xml:space="preserve"> 389</w:t>
      </w:r>
      <w:r w:rsidRPr="00680316">
        <w:rPr>
          <w:b/>
        </w:rPr>
        <w:t>,</w:t>
      </w:r>
      <w:r w:rsidRPr="00680316">
        <w:t xml:space="preserve"> 1907-1918.</w:t>
      </w:r>
    </w:p>
    <w:p w14:paraId="6AA8110B" w14:textId="77777777" w:rsidR="00680316" w:rsidRPr="00680316" w:rsidRDefault="00680316" w:rsidP="00680316">
      <w:pPr>
        <w:pStyle w:val="EndNoteBibliography"/>
        <w:spacing w:after="0"/>
        <w:ind w:left="720" w:hanging="720"/>
      </w:pPr>
      <w:r w:rsidRPr="00680316">
        <w:t xml:space="preserve">COHEN, A. J., ROSS ANDERSON, H., OSTRO, B., PANDEY, K. D., KRZYZANOWSKI, M., KÜNZLI, N., GUTSCHMIDT, K., POPE, A., ROMIEU, I. &amp; SAMET, J. M. 2005. The global burden of disease due to outdoor air pollution. </w:t>
      </w:r>
      <w:r w:rsidRPr="00680316">
        <w:rPr>
          <w:i/>
        </w:rPr>
        <w:t>Journal of Toxicology and Environmental Health, Part A,</w:t>
      </w:r>
      <w:r w:rsidRPr="00680316">
        <w:t xml:space="preserve"> 68</w:t>
      </w:r>
      <w:r w:rsidRPr="00680316">
        <w:rPr>
          <w:b/>
        </w:rPr>
        <w:t>,</w:t>
      </w:r>
      <w:r w:rsidRPr="00680316">
        <w:t xml:space="preserve"> 1301-1307.</w:t>
      </w:r>
    </w:p>
    <w:p w14:paraId="19A4CA35" w14:textId="77777777" w:rsidR="00680316" w:rsidRPr="00680316" w:rsidRDefault="00680316" w:rsidP="00680316">
      <w:pPr>
        <w:pStyle w:val="EndNoteBibliography"/>
        <w:spacing w:after="0"/>
        <w:ind w:left="720" w:hanging="720"/>
      </w:pPr>
      <w:r w:rsidRPr="00680316">
        <w:t>GARBE, P., BALLUZ, L. S. &amp; CHIEF, B. 2011. Behavioral Risk Factor Surveillance System Asthma Call-Back Survey History And Analysis Guidance.</w:t>
      </w:r>
    </w:p>
    <w:p w14:paraId="79777BEC" w14:textId="77777777" w:rsidR="00680316" w:rsidRPr="00680316" w:rsidRDefault="00680316" w:rsidP="00680316">
      <w:pPr>
        <w:pStyle w:val="EndNoteBibliography"/>
        <w:spacing w:after="0"/>
        <w:ind w:left="720" w:hanging="720"/>
      </w:pPr>
      <w:r w:rsidRPr="00680316">
        <w:t xml:space="preserve">GASANA, J., DILLIKAR, D., MENDY, A., FORNO, E. &amp; RAMOS VIEIRA, E. 2012. Motor vehicle air pollution and asthma in children: a meta-analysis. </w:t>
      </w:r>
      <w:r w:rsidRPr="00680316">
        <w:rPr>
          <w:i/>
        </w:rPr>
        <w:t>Environmental Research,</w:t>
      </w:r>
      <w:r w:rsidRPr="00680316">
        <w:t xml:space="preserve"> 117</w:t>
      </w:r>
      <w:r w:rsidRPr="00680316">
        <w:rPr>
          <w:b/>
        </w:rPr>
        <w:t>,</w:t>
      </w:r>
      <w:r w:rsidRPr="00680316">
        <w:t xml:space="preserve"> 36-45.</w:t>
      </w:r>
    </w:p>
    <w:p w14:paraId="1DAEEC2B" w14:textId="77777777" w:rsidR="00680316" w:rsidRPr="00680316" w:rsidRDefault="00680316" w:rsidP="00680316">
      <w:pPr>
        <w:pStyle w:val="EndNoteBibliography"/>
        <w:spacing w:after="0"/>
        <w:ind w:left="720" w:hanging="720"/>
      </w:pPr>
      <w:r w:rsidRPr="00680316">
        <w:t xml:space="preserve">HSU, J., QIN, X., BEAVERS, S. F. &amp; MIRABELLI, M. C. 2016. Asthma-related school absenteeism, morbidity, and modifiable factors. </w:t>
      </w:r>
      <w:r w:rsidRPr="00680316">
        <w:rPr>
          <w:i/>
        </w:rPr>
        <w:t>American journal of preventive medicine,</w:t>
      </w:r>
      <w:r w:rsidRPr="00680316">
        <w:t xml:space="preserve"> 51</w:t>
      </w:r>
      <w:r w:rsidRPr="00680316">
        <w:rPr>
          <w:b/>
        </w:rPr>
        <w:t>,</w:t>
      </w:r>
      <w:r w:rsidRPr="00680316">
        <w:t xml:space="preserve"> 23-32.</w:t>
      </w:r>
    </w:p>
    <w:p w14:paraId="7DA790BE" w14:textId="77777777" w:rsidR="00680316" w:rsidRPr="00680316" w:rsidRDefault="00680316" w:rsidP="00680316">
      <w:pPr>
        <w:pStyle w:val="EndNoteBibliography"/>
        <w:spacing w:after="0"/>
        <w:ind w:left="720" w:hanging="720"/>
      </w:pPr>
      <w:r w:rsidRPr="00680316">
        <w:t xml:space="preserve">HYSTAD, P., SETTON, E., CERVANTES, A., POPLAWSKI, K., DESCHENES, S., BRAUER, M., VAN DONKELAAR, A., LAMSAL, L., MARTIN, R. &amp; JERRETT, M. 2011. Creating national air pollution models for population exposure assessment in Canada. </w:t>
      </w:r>
      <w:r w:rsidRPr="00680316">
        <w:rPr>
          <w:i/>
        </w:rPr>
        <w:t>Environmental health perspectives,</w:t>
      </w:r>
      <w:r w:rsidRPr="00680316">
        <w:t xml:space="preserve"> 119</w:t>
      </w:r>
      <w:r w:rsidRPr="00680316">
        <w:rPr>
          <w:b/>
        </w:rPr>
        <w:t>,</w:t>
      </w:r>
      <w:r w:rsidRPr="00680316">
        <w:t xml:space="preserve"> 1123-1129.</w:t>
      </w:r>
    </w:p>
    <w:p w14:paraId="59BC1CC5" w14:textId="77777777" w:rsidR="00680316" w:rsidRPr="00680316" w:rsidRDefault="00680316" w:rsidP="00680316">
      <w:pPr>
        <w:pStyle w:val="EndNoteBibliography"/>
        <w:spacing w:after="0"/>
        <w:ind w:left="720" w:hanging="720"/>
      </w:pPr>
      <w:r w:rsidRPr="00680316">
        <w:t xml:space="preserve">KHREIS, H., DE HOOGH, K. &amp; NIEUWENHUIJSEN, M. J. 2018a. Full-chain health impact assessment of traffic-related air pollution and childhood asthma. </w:t>
      </w:r>
      <w:r w:rsidRPr="00680316">
        <w:rPr>
          <w:i/>
        </w:rPr>
        <w:t>Environment international,</w:t>
      </w:r>
      <w:r w:rsidRPr="00680316">
        <w:t xml:space="preserve"> 114</w:t>
      </w:r>
      <w:r w:rsidRPr="00680316">
        <w:rPr>
          <w:b/>
        </w:rPr>
        <w:t>,</w:t>
      </w:r>
      <w:r w:rsidRPr="00680316">
        <w:t xml:space="preserve"> 365-375.</w:t>
      </w:r>
    </w:p>
    <w:p w14:paraId="41B33DCC" w14:textId="77777777" w:rsidR="00680316" w:rsidRPr="00680316" w:rsidRDefault="00680316" w:rsidP="00680316">
      <w:pPr>
        <w:pStyle w:val="EndNoteBibliography"/>
        <w:spacing w:after="0"/>
        <w:ind w:left="720" w:hanging="720"/>
      </w:pPr>
      <w:r w:rsidRPr="00680316">
        <w:t xml:space="preserve">KHREIS, H., KELLY, C., TATE, J., PARSLOW, R., LUCAS, K. &amp; NIEUWENHUIJSEN, M. 2017. Exposure to traffic-related air pollution and risk of development of childhood asthma: a systematic review and meta-analysis. </w:t>
      </w:r>
      <w:r w:rsidRPr="00680316">
        <w:rPr>
          <w:i/>
        </w:rPr>
        <w:t>Environment international,</w:t>
      </w:r>
      <w:r w:rsidRPr="00680316">
        <w:t xml:space="preserve"> 100</w:t>
      </w:r>
      <w:r w:rsidRPr="00680316">
        <w:rPr>
          <w:b/>
        </w:rPr>
        <w:t>,</w:t>
      </w:r>
      <w:r w:rsidRPr="00680316">
        <w:t xml:space="preserve"> 1-31.</w:t>
      </w:r>
    </w:p>
    <w:p w14:paraId="29F5BB14" w14:textId="77777777" w:rsidR="00680316" w:rsidRPr="00680316" w:rsidRDefault="00680316" w:rsidP="00680316">
      <w:pPr>
        <w:pStyle w:val="EndNoteBibliography"/>
        <w:spacing w:after="0"/>
        <w:ind w:left="720" w:hanging="720"/>
      </w:pPr>
      <w:r w:rsidRPr="00680316">
        <w:lastRenderedPageBreak/>
        <w:t xml:space="preserve">KHREIS, H., RAMANI, T., DE HOOGH, K., MUELLER, N., ROJAS-RUEDA, D., ZIETSMAN, J. &amp; NIEUWENHUIJSEN, M. J. 2018b. Traffic-Related Air Pollution and the Local Burden of Childhood Asthma in Bradford, UK. </w:t>
      </w:r>
      <w:r w:rsidRPr="00680316">
        <w:rPr>
          <w:i/>
        </w:rPr>
        <w:t>International Journal of Transportation Science and Technology</w:t>
      </w:r>
      <w:r w:rsidRPr="00680316">
        <w:t>.</w:t>
      </w:r>
    </w:p>
    <w:p w14:paraId="27E2D534" w14:textId="77777777" w:rsidR="00680316" w:rsidRPr="00680316" w:rsidRDefault="00680316" w:rsidP="00680316">
      <w:pPr>
        <w:pStyle w:val="EndNoteBibliography"/>
        <w:spacing w:after="0"/>
        <w:ind w:left="720" w:hanging="720"/>
      </w:pPr>
      <w:r w:rsidRPr="00680316">
        <w:t xml:space="preserve">KHREIS, H. C., MARTA; MUELLER, NATALIE; KEES DE HOOGH; HOEK, GERARD; NIEUWENHUIJSEN, MARK J; ROJAS-RUEDA, DAVID; In press. Outdoor Air Pollution and the Burden of Childhood Asthma across Europe. </w:t>
      </w:r>
      <w:r w:rsidRPr="00680316">
        <w:rPr>
          <w:i/>
        </w:rPr>
        <w:t>European Respiratory Journal</w:t>
      </w:r>
      <w:r w:rsidRPr="00680316">
        <w:t>.</w:t>
      </w:r>
    </w:p>
    <w:p w14:paraId="2B7A1A95" w14:textId="77777777" w:rsidR="00680316" w:rsidRPr="00680316" w:rsidRDefault="00680316" w:rsidP="00680316">
      <w:pPr>
        <w:pStyle w:val="EndNoteBibliography"/>
        <w:spacing w:after="0"/>
        <w:ind w:left="720" w:hanging="720"/>
      </w:pPr>
      <w:r w:rsidRPr="00680316">
        <w:t xml:space="preserve">KORN, E. L. &amp; GRAUBARD, B. I. 2011. </w:t>
      </w:r>
      <w:r w:rsidRPr="00680316">
        <w:rPr>
          <w:i/>
        </w:rPr>
        <w:t>Analysis of health surveys</w:t>
      </w:r>
      <w:r w:rsidRPr="00680316">
        <w:t>, John Wiley &amp; Sons.</w:t>
      </w:r>
    </w:p>
    <w:p w14:paraId="6176ABFE" w14:textId="77777777" w:rsidR="00680316" w:rsidRPr="00680316" w:rsidRDefault="00680316" w:rsidP="00680316">
      <w:pPr>
        <w:pStyle w:val="EndNoteBibliography"/>
        <w:spacing w:after="0"/>
        <w:ind w:left="720" w:hanging="720"/>
      </w:pPr>
      <w:r w:rsidRPr="00680316">
        <w:t xml:space="preserve">LEE, J.-Y., LEEM, J.-H., KIM, H.-C., LAMICHHANE, D. K., HWANG, S.-S., KIM, J.-H., PARK, M.-S., JUNG, D.-Y., KO, J.-K. &amp; KWON, H.-J. 2018. Effects of traffic-related air pollution on susceptibility to infantile bronchiolitis and childhood asthma: a cohort study in Korea. </w:t>
      </w:r>
      <w:r w:rsidRPr="00680316">
        <w:rPr>
          <w:i/>
        </w:rPr>
        <w:t>Journal of Asthma,</w:t>
      </w:r>
      <w:r w:rsidRPr="00680316">
        <w:t xml:space="preserve"> 55</w:t>
      </w:r>
      <w:r w:rsidRPr="00680316">
        <w:rPr>
          <w:b/>
        </w:rPr>
        <w:t>,</w:t>
      </w:r>
      <w:r w:rsidRPr="00680316">
        <w:t xml:space="preserve"> 223-230.</w:t>
      </w:r>
    </w:p>
    <w:p w14:paraId="2CF1B3A5" w14:textId="77777777" w:rsidR="00680316" w:rsidRPr="00680316" w:rsidRDefault="00680316" w:rsidP="00680316">
      <w:pPr>
        <w:pStyle w:val="EndNoteBibliography"/>
        <w:spacing w:after="0"/>
        <w:ind w:left="720" w:hanging="720"/>
      </w:pPr>
      <w:r w:rsidRPr="00680316">
        <w:t xml:space="preserve">LELIEVELD, J., EVANS, J. S., FNAIS, M., GIANNADAKI, D. &amp; POZZER, A. 2015. The contribution of outdoor air pollution sources to premature mortality on a global scale. </w:t>
      </w:r>
      <w:r w:rsidRPr="00680316">
        <w:rPr>
          <w:i/>
        </w:rPr>
        <w:t>Nature,</w:t>
      </w:r>
      <w:r w:rsidRPr="00680316">
        <w:t xml:space="preserve"> 525</w:t>
      </w:r>
      <w:r w:rsidRPr="00680316">
        <w:rPr>
          <w:b/>
        </w:rPr>
        <w:t>,</w:t>
      </w:r>
      <w:r w:rsidRPr="00680316">
        <w:t xml:space="preserve"> 367.</w:t>
      </w:r>
    </w:p>
    <w:p w14:paraId="5378BD5D" w14:textId="77777777" w:rsidR="00680316" w:rsidRPr="00680316" w:rsidRDefault="00680316" w:rsidP="00680316">
      <w:pPr>
        <w:pStyle w:val="EndNoteBibliography"/>
        <w:spacing w:after="0"/>
        <w:ind w:left="720" w:hanging="720"/>
      </w:pPr>
      <w:r w:rsidRPr="00680316">
        <w:t>MANSON, S., SCHROEDER, J., VAN RIPER, D. &amp; RUGGLES, S. 2018. IPUMS National Historical Geographic Information System: Version 13.0 [Database]. Minneapolis: University of Minnesota.</w:t>
      </w:r>
    </w:p>
    <w:p w14:paraId="15A76908" w14:textId="77777777" w:rsidR="00680316" w:rsidRPr="00680316" w:rsidRDefault="00680316" w:rsidP="00680316">
      <w:pPr>
        <w:pStyle w:val="EndNoteBibliography"/>
        <w:spacing w:after="0"/>
        <w:ind w:left="720" w:hanging="720"/>
      </w:pPr>
      <w:r w:rsidRPr="00680316">
        <w:t xml:space="preserve">MAUSNER, J. &amp; KRAMER, S. 1985. Epidemiology: An Introductory Text. Phila-delphia. </w:t>
      </w:r>
      <w:r w:rsidRPr="00680316">
        <w:rPr>
          <w:i/>
        </w:rPr>
        <w:t>PA: Saunders</w:t>
      </w:r>
      <w:r w:rsidRPr="00680316">
        <w:t>.</w:t>
      </w:r>
    </w:p>
    <w:p w14:paraId="2E2C306E" w14:textId="77777777" w:rsidR="00680316" w:rsidRPr="00680316" w:rsidRDefault="00680316" w:rsidP="00680316">
      <w:pPr>
        <w:pStyle w:val="EndNoteBibliography"/>
        <w:spacing w:after="0"/>
        <w:ind w:left="720" w:hanging="720"/>
      </w:pPr>
      <w:r w:rsidRPr="00680316">
        <w:t xml:space="preserve">MUELLER, N., ROJAS-RUEDA, D., BASAGAÑA, X., CIRACH, M., COLE-HUNTER, T., DADVAND, P., DONAIRE-GONZALEZ, D., FORASTER, M., GASCON, M. &amp; MARTINEZ, D. 2017. Urban and transport planning related exposures and mortality: a health impact assessment for cities. </w:t>
      </w:r>
      <w:r w:rsidRPr="00680316">
        <w:rPr>
          <w:i/>
        </w:rPr>
        <w:t>Environmental Health Perspectives,</w:t>
      </w:r>
      <w:r w:rsidRPr="00680316">
        <w:t xml:space="preserve"> 125</w:t>
      </w:r>
      <w:r w:rsidRPr="00680316">
        <w:rPr>
          <w:b/>
        </w:rPr>
        <w:t>,</w:t>
      </w:r>
      <w:r w:rsidRPr="00680316">
        <w:t xml:space="preserve"> 89-96.</w:t>
      </w:r>
    </w:p>
    <w:p w14:paraId="7180D6F7" w14:textId="77777777" w:rsidR="00680316" w:rsidRPr="00680316" w:rsidRDefault="00680316" w:rsidP="00680316">
      <w:pPr>
        <w:pStyle w:val="EndNoteBibliography"/>
        <w:spacing w:after="0"/>
        <w:ind w:left="720" w:hanging="720"/>
      </w:pPr>
      <w:r w:rsidRPr="00680316">
        <w:t>NATIONAL SURVEY OF CHILDREN'S HEALTH, N. 2012. Data query from the Child and Adolescent Health Measurement Initiative. Data Resource Center for Child and Adolescent Health website.</w:t>
      </w:r>
    </w:p>
    <w:p w14:paraId="4E97C3B5" w14:textId="77777777" w:rsidR="00680316" w:rsidRPr="00680316" w:rsidRDefault="00680316" w:rsidP="00680316">
      <w:pPr>
        <w:pStyle w:val="EndNoteBibliography"/>
        <w:spacing w:after="0"/>
        <w:ind w:left="720" w:hanging="720"/>
      </w:pPr>
      <w:r w:rsidRPr="00680316">
        <w:t xml:space="preserve">NOVOTNY, E. V., BECHLE, M. J., MILLET, D. B. &amp; MARSHALL, J. D. 2011. National satellite-based land-use regression: NO2 in the United States. </w:t>
      </w:r>
      <w:r w:rsidRPr="00680316">
        <w:rPr>
          <w:i/>
        </w:rPr>
        <w:t>Environmental science &amp; technology,</w:t>
      </w:r>
      <w:r w:rsidRPr="00680316">
        <w:t xml:space="preserve"> 45</w:t>
      </w:r>
      <w:r w:rsidRPr="00680316">
        <w:rPr>
          <w:b/>
        </w:rPr>
        <w:t>,</w:t>
      </w:r>
      <w:r w:rsidRPr="00680316">
        <w:t xml:space="preserve"> 4407-4414.</w:t>
      </w:r>
    </w:p>
    <w:p w14:paraId="14049A1C" w14:textId="77777777" w:rsidR="00680316" w:rsidRPr="00680316" w:rsidRDefault="00680316" w:rsidP="00680316">
      <w:pPr>
        <w:pStyle w:val="EndNoteBibliography"/>
        <w:spacing w:after="0"/>
        <w:ind w:left="720" w:hanging="720"/>
      </w:pPr>
      <w:r w:rsidRPr="00680316">
        <w:t xml:space="preserve">NURMAGAMBETOV, T., KUWAHARA, R. &amp; GARBE, P. 2018. The economic burden of asthma in the United States, 2008–2013. </w:t>
      </w:r>
      <w:r w:rsidRPr="00680316">
        <w:rPr>
          <w:i/>
        </w:rPr>
        <w:t>Annals of the American Thoracic Society,</w:t>
      </w:r>
      <w:r w:rsidRPr="00680316">
        <w:t xml:space="preserve"> 15</w:t>
      </w:r>
      <w:r w:rsidRPr="00680316">
        <w:rPr>
          <w:b/>
        </w:rPr>
        <w:t>,</w:t>
      </w:r>
      <w:r w:rsidRPr="00680316">
        <w:t xml:space="preserve"> 348-356.</w:t>
      </w:r>
    </w:p>
    <w:p w14:paraId="20DD3C89" w14:textId="77777777" w:rsidR="00680316" w:rsidRPr="00680316" w:rsidRDefault="00680316" w:rsidP="00680316">
      <w:pPr>
        <w:pStyle w:val="EndNoteBibliography"/>
        <w:spacing w:after="0"/>
        <w:ind w:left="720" w:hanging="720"/>
      </w:pPr>
      <w:r w:rsidRPr="00680316">
        <w:t>OSTRO, B. &amp; ORGANIZATION, W. H. 2004. Outdoor air pollution: assessing the environmental burden of disease at national and local levels.</w:t>
      </w:r>
    </w:p>
    <w:p w14:paraId="154618BA" w14:textId="77777777" w:rsidR="00680316" w:rsidRPr="00680316" w:rsidRDefault="00680316" w:rsidP="00680316">
      <w:pPr>
        <w:pStyle w:val="EndNoteBibliography"/>
        <w:spacing w:after="0"/>
        <w:ind w:left="720" w:hanging="720"/>
      </w:pPr>
      <w:r w:rsidRPr="00680316">
        <w:t xml:space="preserve">PENNINGTON, A. F., STRICKLAND, M. J., KLEIN, M., ZHAI, X., BATES, J. T., DREWS-BOTSCH, C., HANSEN, C., RUSSELL, A. G., TOLBERT, P. E. &amp; DARROW, L. A. 2018. Exposure to mobile source air pollution in early-life and childhood asthma incidence: the Kaiser Air Pollution and Pediatric Asthma Study. </w:t>
      </w:r>
      <w:r w:rsidRPr="00680316">
        <w:rPr>
          <w:i/>
        </w:rPr>
        <w:t>Epidemiology,</w:t>
      </w:r>
      <w:r w:rsidRPr="00680316">
        <w:t xml:space="preserve"> 29</w:t>
      </w:r>
      <w:r w:rsidRPr="00680316">
        <w:rPr>
          <w:b/>
        </w:rPr>
        <w:t>,</w:t>
      </w:r>
      <w:r w:rsidRPr="00680316">
        <w:t xml:space="preserve"> 22-30.</w:t>
      </w:r>
    </w:p>
    <w:p w14:paraId="5F17621E" w14:textId="77777777" w:rsidR="00680316" w:rsidRPr="00680316" w:rsidRDefault="00680316" w:rsidP="00680316">
      <w:pPr>
        <w:pStyle w:val="EndNoteBibliography"/>
        <w:spacing w:after="0"/>
        <w:ind w:left="720" w:hanging="720"/>
      </w:pPr>
      <w:r w:rsidRPr="00680316">
        <w:t xml:space="preserve">PEREZ, L., DECLERCQ, C., IÑIGUEZ, C., AGUILERA, I., BADALONI, C., BALLESTER, F., BOULAND, C., CHANEL, O., CIRARDA, F. B. &amp; FORASTIERE, F. 2013. Chronic burden of near-roadway traffic pollution in 10 European cities (APHEKOM network). </w:t>
      </w:r>
      <w:r w:rsidRPr="00680316">
        <w:rPr>
          <w:i/>
        </w:rPr>
        <w:t>European Respiratory Journal</w:t>
      </w:r>
      <w:r w:rsidRPr="00680316">
        <w:rPr>
          <w:b/>
        </w:rPr>
        <w:t>,</w:t>
      </w:r>
      <w:r w:rsidRPr="00680316">
        <w:t xml:space="preserve"> erj00311-2012.</w:t>
      </w:r>
    </w:p>
    <w:p w14:paraId="4BDD5F60" w14:textId="77777777" w:rsidR="00680316" w:rsidRPr="00680316" w:rsidRDefault="00680316" w:rsidP="00680316">
      <w:pPr>
        <w:pStyle w:val="EndNoteBibliography"/>
        <w:spacing w:after="0"/>
        <w:ind w:left="720" w:hanging="720"/>
      </w:pPr>
      <w:r w:rsidRPr="00680316">
        <w:t xml:space="preserve">PEREZ, L., KÜNZLI, N., AVOL, E., HRICKO, A. M., LURMANN, F., NICHOLAS, E., GILLILAND, F., PETERS, J. &amp; MCCONNELL, R. 2009. Global goods movement and the local burden of childhood asthma in southern California. </w:t>
      </w:r>
      <w:r w:rsidRPr="00680316">
        <w:rPr>
          <w:i/>
        </w:rPr>
        <w:t>American Journal of Public Health,</w:t>
      </w:r>
      <w:r w:rsidRPr="00680316">
        <w:t xml:space="preserve"> 99</w:t>
      </w:r>
      <w:r w:rsidRPr="00680316">
        <w:rPr>
          <w:b/>
        </w:rPr>
        <w:t>,</w:t>
      </w:r>
      <w:r w:rsidRPr="00680316">
        <w:t xml:space="preserve"> S622-S628.</w:t>
      </w:r>
    </w:p>
    <w:p w14:paraId="61EA2A00" w14:textId="77777777" w:rsidR="00680316" w:rsidRPr="00680316" w:rsidRDefault="00680316" w:rsidP="00680316">
      <w:pPr>
        <w:pStyle w:val="EndNoteBibliography"/>
        <w:spacing w:after="0"/>
        <w:ind w:left="720" w:hanging="720"/>
      </w:pPr>
      <w:r w:rsidRPr="00680316">
        <w:t>R CORE TEAM 2018. R: A Language and Environment for Statistical Computing. R Foundation for Statistical Computing.</w:t>
      </w:r>
    </w:p>
    <w:p w14:paraId="71DD7D9E" w14:textId="77777777" w:rsidR="00680316" w:rsidRPr="00680316" w:rsidRDefault="00680316" w:rsidP="00680316">
      <w:pPr>
        <w:pStyle w:val="EndNoteBibliography"/>
        <w:spacing w:after="0"/>
        <w:ind w:left="720" w:hanging="720"/>
      </w:pPr>
      <w:r w:rsidRPr="00680316">
        <w:t xml:space="preserve">RANCIÈRE, F., BOUGAS, N., VIOLA, M. &amp; MOMAS, I. 2016. Early exposure to traffic-related air pollution, respiratory symptoms at 4 years of age, and potential effect modification by parental allergy, stressful family events, and sex: a prospective follow-up study of the PARIS birth cohort. </w:t>
      </w:r>
      <w:r w:rsidRPr="00680316">
        <w:rPr>
          <w:i/>
        </w:rPr>
        <w:t>Environmental health perspectives,</w:t>
      </w:r>
      <w:r w:rsidRPr="00680316">
        <w:t xml:space="preserve"> 125</w:t>
      </w:r>
      <w:r w:rsidRPr="00680316">
        <w:rPr>
          <w:b/>
        </w:rPr>
        <w:t>,</w:t>
      </w:r>
      <w:r w:rsidRPr="00680316">
        <w:t xml:space="preserve"> 737-745.</w:t>
      </w:r>
    </w:p>
    <w:p w14:paraId="1D6C53A4" w14:textId="77777777" w:rsidR="00680316" w:rsidRPr="00680316" w:rsidRDefault="00680316" w:rsidP="00680316">
      <w:pPr>
        <w:pStyle w:val="EndNoteBibliography"/>
        <w:spacing w:after="0"/>
        <w:ind w:left="720" w:hanging="720"/>
      </w:pPr>
      <w:r w:rsidRPr="00680316">
        <w:t xml:space="preserve">RICE, M. B., RIFAS-SHIMAN, S. L., LITONJUA, A. A., GILLMAN, M. W., LIEBMAN, N., KLOOG, I., LUTTMANN-GIBSON, H., COULL, B. A., SCHWARTZ, J. &amp; KOUTRAKIS, P. 2018. Lifetime air </w:t>
      </w:r>
      <w:r w:rsidRPr="00680316">
        <w:lastRenderedPageBreak/>
        <w:t xml:space="preserve">pollution exposure and asthma in a pediatric birth cohort. </w:t>
      </w:r>
      <w:r w:rsidRPr="00680316">
        <w:rPr>
          <w:i/>
        </w:rPr>
        <w:t>Journal of Allergy and Clinical Immunology,</w:t>
      </w:r>
      <w:r w:rsidRPr="00680316">
        <w:t xml:space="preserve"> 141</w:t>
      </w:r>
      <w:r w:rsidRPr="00680316">
        <w:rPr>
          <w:b/>
        </w:rPr>
        <w:t>,</w:t>
      </w:r>
      <w:r w:rsidRPr="00680316">
        <w:t xml:space="preserve"> 1932-1934. e7.</w:t>
      </w:r>
    </w:p>
    <w:p w14:paraId="032F8177" w14:textId="77777777" w:rsidR="00680316" w:rsidRPr="00680316" w:rsidRDefault="00680316" w:rsidP="00680316">
      <w:pPr>
        <w:pStyle w:val="EndNoteBibliography"/>
        <w:spacing w:after="0"/>
        <w:ind w:left="720" w:hanging="720"/>
      </w:pPr>
      <w:r w:rsidRPr="00680316">
        <w:t xml:space="preserve">TAINIO, M. 2015. Burden of disease caused by local transport in Warsaw, Poland. </w:t>
      </w:r>
      <w:r w:rsidRPr="00680316">
        <w:rPr>
          <w:i/>
        </w:rPr>
        <w:t>Journal of transport &amp; health,</w:t>
      </w:r>
      <w:r w:rsidRPr="00680316">
        <w:t xml:space="preserve"> 2</w:t>
      </w:r>
      <w:r w:rsidRPr="00680316">
        <w:rPr>
          <w:b/>
        </w:rPr>
        <w:t>,</w:t>
      </w:r>
      <w:r w:rsidRPr="00680316">
        <w:t xml:space="preserve"> 423-433.</w:t>
      </w:r>
    </w:p>
    <w:p w14:paraId="7A62786D" w14:textId="77777777" w:rsidR="00680316" w:rsidRPr="00680316" w:rsidRDefault="00680316" w:rsidP="00680316">
      <w:pPr>
        <w:pStyle w:val="EndNoteBibliography"/>
        <w:spacing w:after="0"/>
        <w:ind w:left="720" w:hanging="720"/>
      </w:pPr>
      <w:r w:rsidRPr="00680316">
        <w:t>US CENSUS BUREAU 2010. American factfinder. US Census Bureau Washington, DC.</w:t>
      </w:r>
    </w:p>
    <w:p w14:paraId="1E06C981" w14:textId="306604EB" w:rsidR="00680316" w:rsidRPr="00680316" w:rsidRDefault="00680316" w:rsidP="00680316">
      <w:pPr>
        <w:pStyle w:val="EndNoteBibliography"/>
        <w:spacing w:after="0"/>
        <w:ind w:left="720" w:hanging="720"/>
      </w:pPr>
      <w:r w:rsidRPr="00680316">
        <w:t xml:space="preserve">US CENSUS BUREAU. 2016. </w:t>
      </w:r>
      <w:r w:rsidRPr="00680316">
        <w:rPr>
          <w:i/>
        </w:rPr>
        <w:t xml:space="preserve">Defining rural at the U.S. census bureau </w:t>
      </w:r>
      <w:r w:rsidRPr="00680316">
        <w:t xml:space="preserve">[Online]. Available: </w:t>
      </w:r>
      <w:hyperlink r:id="rId22" w:history="1">
        <w:r w:rsidRPr="00680316">
          <w:rPr>
            <w:rStyle w:val="Hyperlink"/>
          </w:rPr>
          <w:t>https://www.census.gov/library/publications/2016/acs/acsgeo-1.html</w:t>
        </w:r>
      </w:hyperlink>
      <w:r w:rsidRPr="00680316">
        <w:t xml:space="preserve"> [Accessed].</w:t>
      </w:r>
    </w:p>
    <w:p w14:paraId="7E5E22D9" w14:textId="77777777" w:rsidR="00680316" w:rsidRPr="00680316" w:rsidRDefault="00680316" w:rsidP="00680316">
      <w:pPr>
        <w:pStyle w:val="EndNoteBibliography"/>
        <w:spacing w:after="0"/>
        <w:ind w:left="720" w:hanging="720"/>
      </w:pPr>
      <w:r w:rsidRPr="00680316">
        <w:t xml:space="preserve">VIENNEAU, D., DE HOOGH, K., BECHLE, M. J., BEELEN, R., VAN DONKELAAR, A., MARTIN, R. V., MILLET, D. B., HOEK, G. &amp; MARSHALL, J. D. 2013. Western European land use regression incorporating satellite-and ground-based measurements of NO2 and PM10. </w:t>
      </w:r>
      <w:r w:rsidRPr="00680316">
        <w:rPr>
          <w:i/>
        </w:rPr>
        <w:t>Environmental science &amp; technology,</w:t>
      </w:r>
      <w:r w:rsidRPr="00680316">
        <w:t xml:space="preserve"> 47</w:t>
      </w:r>
      <w:r w:rsidRPr="00680316">
        <w:rPr>
          <w:b/>
        </w:rPr>
        <w:t>,</w:t>
      </w:r>
      <w:r w:rsidRPr="00680316">
        <w:t xml:space="preserve"> 13555-13564.</w:t>
      </w:r>
    </w:p>
    <w:p w14:paraId="5277A115" w14:textId="77777777" w:rsidR="00680316" w:rsidRPr="00680316" w:rsidRDefault="00680316" w:rsidP="00680316">
      <w:pPr>
        <w:pStyle w:val="EndNoteBibliography"/>
        <w:spacing w:after="0"/>
        <w:ind w:left="720" w:hanging="720"/>
      </w:pPr>
      <w:r w:rsidRPr="00680316">
        <w:t>WHO 2005. Air Quality Guidlines Global Update 2005.</w:t>
      </w:r>
    </w:p>
    <w:p w14:paraId="6128DF09" w14:textId="77777777" w:rsidR="00680316" w:rsidRPr="00680316" w:rsidRDefault="00680316" w:rsidP="00680316">
      <w:pPr>
        <w:pStyle w:val="EndNoteBibliography"/>
        <w:spacing w:after="0"/>
        <w:ind w:left="720" w:hanging="720"/>
      </w:pPr>
      <w:r w:rsidRPr="00680316">
        <w:t xml:space="preserve">WINER, R. A., QIN, X., HARRINGTON, T., MOORMAN, J. &amp; ZAHRAN, H. 2012. Asthma incidence among children and adults: findings from the Behavioral Risk Factor Surveillance system asthma call-back survey—United States, 2006–2008. </w:t>
      </w:r>
      <w:r w:rsidRPr="00680316">
        <w:rPr>
          <w:i/>
        </w:rPr>
        <w:t>Journal of Asthma,</w:t>
      </w:r>
      <w:r w:rsidRPr="00680316">
        <w:t xml:space="preserve"> 49</w:t>
      </w:r>
      <w:r w:rsidRPr="00680316">
        <w:rPr>
          <w:b/>
        </w:rPr>
        <w:t>,</w:t>
      </w:r>
      <w:r w:rsidRPr="00680316">
        <w:t xml:space="preserve"> 16-22.</w:t>
      </w:r>
    </w:p>
    <w:p w14:paraId="666260D9" w14:textId="77777777" w:rsidR="00680316" w:rsidRPr="00680316" w:rsidRDefault="00680316" w:rsidP="00680316">
      <w:pPr>
        <w:pStyle w:val="EndNoteBibliography"/>
        <w:ind w:left="720" w:hanging="720"/>
      </w:pPr>
      <w:r w:rsidRPr="00680316">
        <w:t xml:space="preserve">ZAHRAN, H. S., BAILEY, C. M., DAMON, S. A., GARBE, P. L. &amp; BREYSSE, P. N. 2018. Vital signs: asthma in children—United States, 2001–2016. </w:t>
      </w:r>
      <w:r w:rsidRPr="00680316">
        <w:rPr>
          <w:i/>
        </w:rPr>
        <w:t>Morbidity and Mortality Weekly Report,</w:t>
      </w:r>
      <w:r w:rsidRPr="00680316">
        <w:t xml:space="preserve"> 67</w:t>
      </w:r>
      <w:r w:rsidRPr="00680316">
        <w:rPr>
          <w:b/>
        </w:rPr>
        <w:t>,</w:t>
      </w:r>
      <w:r w:rsidRPr="00680316">
        <w:t xml:space="preserve"> 149.</w:t>
      </w:r>
    </w:p>
    <w:p w14:paraId="6410C1AD" w14:textId="7801568D" w:rsidR="00996C2C" w:rsidRPr="00EC1FA9" w:rsidRDefault="00E23ED3" w:rsidP="00680316">
      <w:r w:rsidRPr="00EC1FA9">
        <w:fldChar w:fldCharType="end"/>
      </w:r>
    </w:p>
    <w:p w14:paraId="19F7AEEF" w14:textId="77777777" w:rsidR="00A02C0E" w:rsidRDefault="00A02C0E">
      <w:pPr>
        <w:rPr>
          <w:b/>
          <w:bCs/>
        </w:rPr>
        <w:sectPr w:rsidR="00A02C0E" w:rsidSect="00944C5E">
          <w:type w:val="continuous"/>
          <w:pgSz w:w="11906" w:h="16838" w:code="9"/>
          <w:pgMar w:top="1440" w:right="1440" w:bottom="1440" w:left="1440" w:header="720" w:footer="720" w:gutter="0"/>
          <w:lnNumType w:countBy="1" w:restart="continuous"/>
          <w:cols w:space="720"/>
          <w:docGrid w:linePitch="360"/>
        </w:sectPr>
      </w:pPr>
    </w:p>
    <w:p w14:paraId="52CD4F04" w14:textId="4A4BF732" w:rsidR="00703362" w:rsidRPr="00EC1FA9" w:rsidRDefault="00996C2C">
      <w:pPr>
        <w:rPr>
          <w:b/>
          <w:bCs/>
        </w:rPr>
      </w:pPr>
      <w:r w:rsidRPr="00EC1FA9">
        <w:rPr>
          <w:b/>
          <w:bCs/>
        </w:rPr>
        <w:lastRenderedPageBreak/>
        <w:t>Supplementary Material</w:t>
      </w:r>
      <w:r w:rsidR="00703362" w:rsidRPr="00EC1FA9">
        <w:rPr>
          <w:b/>
          <w:bCs/>
        </w:rPr>
        <w:t xml:space="preserve"> </w:t>
      </w:r>
    </w:p>
    <w:commentRangeStart w:id="107"/>
    <w:p w14:paraId="057DB5A1" w14:textId="63645D8A" w:rsidR="003453AB" w:rsidRDefault="004E4D3F">
      <w:pPr>
        <w:pStyle w:val="TableofFigures"/>
        <w:tabs>
          <w:tab w:val="right" w:leader="dot" w:pos="13948"/>
        </w:tabs>
        <w:rPr>
          <w:rFonts w:eastAsiaTheme="minorEastAsia"/>
          <w:noProof/>
        </w:rPr>
      </w:pPr>
      <w:r w:rsidRPr="00EC1FA9">
        <w:fldChar w:fldCharType="begin"/>
      </w:r>
      <w:r w:rsidRPr="00EC1FA9">
        <w:instrText xml:space="preserve"> TOC \h \z \c "Table S" </w:instrText>
      </w:r>
      <w:r w:rsidRPr="00EC1FA9">
        <w:fldChar w:fldCharType="separate"/>
      </w:r>
      <w:hyperlink w:anchor="_Toc13740713" w:history="1">
        <w:r w:rsidR="003453AB" w:rsidRPr="00143A03">
          <w:rPr>
            <w:rStyle w:val="Hyperlink"/>
            <w:noProof/>
          </w:rPr>
          <w:t>Table S1:  Available childhood asthma incidence rates by state and year</w:t>
        </w:r>
        <w:r w:rsidR="003453AB">
          <w:rPr>
            <w:noProof/>
            <w:webHidden/>
          </w:rPr>
          <w:tab/>
        </w:r>
        <w:r w:rsidR="003453AB">
          <w:rPr>
            <w:noProof/>
            <w:webHidden/>
          </w:rPr>
          <w:fldChar w:fldCharType="begin"/>
        </w:r>
        <w:r w:rsidR="003453AB">
          <w:rPr>
            <w:noProof/>
            <w:webHidden/>
          </w:rPr>
          <w:instrText xml:space="preserve"> PAGEREF _Toc13740713 \h </w:instrText>
        </w:r>
        <w:r w:rsidR="003453AB">
          <w:rPr>
            <w:noProof/>
            <w:webHidden/>
          </w:rPr>
        </w:r>
        <w:r w:rsidR="003453AB">
          <w:rPr>
            <w:noProof/>
            <w:webHidden/>
          </w:rPr>
          <w:fldChar w:fldCharType="separate"/>
        </w:r>
        <w:r w:rsidR="003453AB">
          <w:rPr>
            <w:noProof/>
            <w:webHidden/>
          </w:rPr>
          <w:t>22</w:t>
        </w:r>
        <w:r w:rsidR="003453AB">
          <w:rPr>
            <w:noProof/>
            <w:webHidden/>
          </w:rPr>
          <w:fldChar w:fldCharType="end"/>
        </w:r>
      </w:hyperlink>
    </w:p>
    <w:p w14:paraId="42AD8980" w14:textId="7BEF8509" w:rsidR="003453AB" w:rsidRDefault="003453AB">
      <w:pPr>
        <w:pStyle w:val="TableofFigures"/>
        <w:tabs>
          <w:tab w:val="right" w:leader="dot" w:pos="13948"/>
        </w:tabs>
        <w:rPr>
          <w:rFonts w:eastAsiaTheme="minorEastAsia"/>
          <w:noProof/>
        </w:rPr>
      </w:pPr>
      <w:hyperlink w:anchor="_Toc13740714" w:history="1">
        <w:r w:rsidRPr="00143A03">
          <w:rPr>
            <w:rStyle w:val="Hyperlink"/>
            <w:noProof/>
          </w:rPr>
          <w:t>Table S2: Childhood asthma survey summary by state (Total of 2006-2010)</w:t>
        </w:r>
        <w:r>
          <w:rPr>
            <w:noProof/>
            <w:webHidden/>
          </w:rPr>
          <w:tab/>
        </w:r>
        <w:r>
          <w:rPr>
            <w:noProof/>
            <w:webHidden/>
          </w:rPr>
          <w:fldChar w:fldCharType="begin"/>
        </w:r>
        <w:r>
          <w:rPr>
            <w:noProof/>
            <w:webHidden/>
          </w:rPr>
          <w:instrText xml:space="preserve"> PAGEREF _Toc13740714 \h </w:instrText>
        </w:r>
        <w:r>
          <w:rPr>
            <w:noProof/>
            <w:webHidden/>
          </w:rPr>
        </w:r>
        <w:r>
          <w:rPr>
            <w:noProof/>
            <w:webHidden/>
          </w:rPr>
          <w:fldChar w:fldCharType="separate"/>
        </w:r>
        <w:r>
          <w:rPr>
            <w:noProof/>
            <w:webHidden/>
          </w:rPr>
          <w:t>23</w:t>
        </w:r>
        <w:r>
          <w:rPr>
            <w:noProof/>
            <w:webHidden/>
          </w:rPr>
          <w:fldChar w:fldCharType="end"/>
        </w:r>
      </w:hyperlink>
    </w:p>
    <w:p w14:paraId="1680CD31" w14:textId="2BFAE7A0" w:rsidR="003453AB" w:rsidRDefault="003453AB">
      <w:pPr>
        <w:pStyle w:val="TableofFigures"/>
        <w:tabs>
          <w:tab w:val="right" w:leader="dot" w:pos="13948"/>
        </w:tabs>
        <w:rPr>
          <w:rFonts w:eastAsiaTheme="minorEastAsia"/>
          <w:noProof/>
        </w:rPr>
      </w:pPr>
      <w:hyperlink w:anchor="_Toc13740715" w:history="1">
        <w:r w:rsidRPr="00143A03">
          <w:rPr>
            <w:rStyle w:val="Hyperlink"/>
            <w:noProof/>
          </w:rPr>
          <w:t>Table S3: NO</w:t>
        </w:r>
        <w:r w:rsidRPr="00143A03">
          <w:rPr>
            <w:rStyle w:val="Hyperlink"/>
            <w:noProof/>
            <w:vertAlign w:val="subscript"/>
          </w:rPr>
          <w:t>2</w:t>
        </w:r>
        <w:r w:rsidRPr="00143A03">
          <w:rPr>
            <w:rStyle w:val="Hyperlink"/>
            <w:noProof/>
          </w:rPr>
          <w:t xml:space="preserve"> concentration (ug/m</w:t>
        </w:r>
        <w:r w:rsidRPr="00143A03">
          <w:rPr>
            <w:rStyle w:val="Hyperlink"/>
            <w:noProof/>
            <w:vertAlign w:val="superscript"/>
          </w:rPr>
          <w:t>3</w:t>
        </w:r>
        <w:r w:rsidRPr="00143A03">
          <w:rPr>
            <w:rStyle w:val="Hyperlink"/>
            <w:noProof/>
          </w:rPr>
          <w:t>) by state</w:t>
        </w:r>
        <w:r>
          <w:rPr>
            <w:noProof/>
            <w:webHidden/>
          </w:rPr>
          <w:tab/>
        </w:r>
        <w:r>
          <w:rPr>
            <w:noProof/>
            <w:webHidden/>
          </w:rPr>
          <w:fldChar w:fldCharType="begin"/>
        </w:r>
        <w:r>
          <w:rPr>
            <w:noProof/>
            <w:webHidden/>
          </w:rPr>
          <w:instrText xml:space="preserve"> PAGEREF _Toc13740715 \h </w:instrText>
        </w:r>
        <w:r>
          <w:rPr>
            <w:noProof/>
            <w:webHidden/>
          </w:rPr>
        </w:r>
        <w:r>
          <w:rPr>
            <w:noProof/>
            <w:webHidden/>
          </w:rPr>
          <w:fldChar w:fldCharType="separate"/>
        </w:r>
        <w:r>
          <w:rPr>
            <w:noProof/>
            <w:webHidden/>
          </w:rPr>
          <w:t>24</w:t>
        </w:r>
        <w:r>
          <w:rPr>
            <w:noProof/>
            <w:webHidden/>
          </w:rPr>
          <w:fldChar w:fldCharType="end"/>
        </w:r>
      </w:hyperlink>
    </w:p>
    <w:p w14:paraId="664C9489" w14:textId="520C296C" w:rsidR="003453AB" w:rsidRDefault="003453AB">
      <w:pPr>
        <w:pStyle w:val="TableofFigures"/>
        <w:tabs>
          <w:tab w:val="right" w:leader="dot" w:pos="13948"/>
        </w:tabs>
        <w:rPr>
          <w:rFonts w:eastAsiaTheme="minorEastAsia"/>
          <w:noProof/>
        </w:rPr>
      </w:pPr>
      <w:hyperlink w:anchor="_Toc13740716" w:history="1">
        <w:r w:rsidRPr="00143A03">
          <w:rPr>
            <w:rStyle w:val="Hyperlink"/>
            <w:noProof/>
          </w:rPr>
          <w:t>Table S4: State-specific results and comparison</w:t>
        </w:r>
        <w:r>
          <w:rPr>
            <w:noProof/>
            <w:webHidden/>
          </w:rPr>
          <w:tab/>
        </w:r>
        <w:r>
          <w:rPr>
            <w:noProof/>
            <w:webHidden/>
          </w:rPr>
          <w:fldChar w:fldCharType="begin"/>
        </w:r>
        <w:r>
          <w:rPr>
            <w:noProof/>
            <w:webHidden/>
          </w:rPr>
          <w:instrText xml:space="preserve"> PAGEREF _Toc13740716 \h </w:instrText>
        </w:r>
        <w:r>
          <w:rPr>
            <w:noProof/>
            <w:webHidden/>
          </w:rPr>
        </w:r>
        <w:r>
          <w:rPr>
            <w:noProof/>
            <w:webHidden/>
          </w:rPr>
          <w:fldChar w:fldCharType="separate"/>
        </w:r>
        <w:r>
          <w:rPr>
            <w:noProof/>
            <w:webHidden/>
          </w:rPr>
          <w:t>25</w:t>
        </w:r>
        <w:r>
          <w:rPr>
            <w:noProof/>
            <w:webHidden/>
          </w:rPr>
          <w:fldChar w:fldCharType="end"/>
        </w:r>
      </w:hyperlink>
    </w:p>
    <w:p w14:paraId="15CFFF8A" w14:textId="77777777" w:rsidR="003453AB" w:rsidRDefault="004E4D3F">
      <w:pPr>
        <w:pStyle w:val="TableofFigures"/>
        <w:tabs>
          <w:tab w:val="right" w:leader="dot" w:pos="12950"/>
        </w:tabs>
        <w:rPr>
          <w:noProof/>
        </w:rPr>
      </w:pPr>
      <w:r w:rsidRPr="00EC1FA9">
        <w:fldChar w:fldCharType="end"/>
      </w:r>
      <w:commentRangeEnd w:id="107"/>
      <w:r w:rsidR="00940645">
        <w:rPr>
          <w:rStyle w:val="CommentReference"/>
        </w:rPr>
        <w:commentReference w:id="107"/>
      </w:r>
      <w:r w:rsidRPr="00EC1FA9">
        <w:fldChar w:fldCharType="begin"/>
      </w:r>
      <w:r w:rsidRPr="00EC1FA9">
        <w:instrText xml:space="preserve"> TOC \h \z \c "Figure S" </w:instrText>
      </w:r>
      <w:r w:rsidRPr="00EC1FA9">
        <w:fldChar w:fldCharType="separate"/>
      </w:r>
    </w:p>
    <w:p w14:paraId="678B00B6" w14:textId="0B76A7FE" w:rsidR="003453AB" w:rsidRDefault="003453AB">
      <w:pPr>
        <w:pStyle w:val="TableofFigures"/>
        <w:tabs>
          <w:tab w:val="right" w:leader="dot" w:pos="13948"/>
        </w:tabs>
        <w:rPr>
          <w:rFonts w:eastAsiaTheme="minorEastAsia"/>
          <w:noProof/>
        </w:rPr>
      </w:pPr>
      <w:hyperlink w:anchor="_Toc13740717" w:history="1">
        <w:r w:rsidRPr="00892C49">
          <w:rPr>
            <w:rStyle w:val="Hyperlink"/>
            <w:noProof/>
          </w:rPr>
          <w:t>Figure S1: NO</w:t>
        </w:r>
        <w:r w:rsidRPr="00892C49">
          <w:rPr>
            <w:rStyle w:val="Hyperlink"/>
            <w:noProof/>
            <w:vertAlign w:val="subscript"/>
          </w:rPr>
          <w:t>2</w:t>
        </w:r>
        <w:r w:rsidRPr="00892C49">
          <w:rPr>
            <w:rStyle w:val="Hyperlink"/>
            <w:noProof/>
          </w:rPr>
          <w:t xml:space="preserve"> concentration (ug/m</w:t>
        </w:r>
        <w:r w:rsidRPr="00892C49">
          <w:rPr>
            <w:rStyle w:val="Hyperlink"/>
            <w:noProof/>
            <w:vertAlign w:val="superscript"/>
          </w:rPr>
          <w:t>3</w:t>
        </w:r>
        <w:r w:rsidRPr="00892C49">
          <w:rPr>
            <w:rStyle w:val="Hyperlink"/>
            <w:noProof/>
          </w:rPr>
          <w:t>) by living location</w:t>
        </w:r>
        <w:r>
          <w:rPr>
            <w:noProof/>
            <w:webHidden/>
          </w:rPr>
          <w:tab/>
        </w:r>
        <w:r>
          <w:rPr>
            <w:noProof/>
            <w:webHidden/>
          </w:rPr>
          <w:fldChar w:fldCharType="begin"/>
        </w:r>
        <w:r>
          <w:rPr>
            <w:noProof/>
            <w:webHidden/>
          </w:rPr>
          <w:instrText xml:space="preserve"> PAGEREF _Toc13740717 \h </w:instrText>
        </w:r>
        <w:r>
          <w:rPr>
            <w:noProof/>
            <w:webHidden/>
          </w:rPr>
        </w:r>
        <w:r>
          <w:rPr>
            <w:noProof/>
            <w:webHidden/>
          </w:rPr>
          <w:fldChar w:fldCharType="separate"/>
        </w:r>
        <w:r>
          <w:rPr>
            <w:noProof/>
            <w:webHidden/>
          </w:rPr>
          <w:t>26</w:t>
        </w:r>
        <w:r>
          <w:rPr>
            <w:noProof/>
            <w:webHidden/>
          </w:rPr>
          <w:fldChar w:fldCharType="end"/>
        </w:r>
      </w:hyperlink>
    </w:p>
    <w:p w14:paraId="5AA72D11" w14:textId="42B594FB" w:rsidR="003453AB" w:rsidRDefault="003453AB">
      <w:pPr>
        <w:pStyle w:val="TableofFigures"/>
        <w:tabs>
          <w:tab w:val="right" w:leader="dot" w:pos="13948"/>
        </w:tabs>
        <w:rPr>
          <w:rFonts w:eastAsiaTheme="minorEastAsia"/>
          <w:noProof/>
        </w:rPr>
      </w:pPr>
      <w:hyperlink w:anchor="_Toc13740718" w:history="1">
        <w:r w:rsidRPr="00892C49">
          <w:rPr>
            <w:rStyle w:val="Hyperlink"/>
            <w:noProof/>
          </w:rPr>
          <w:t>Figure S2: NO</w:t>
        </w:r>
        <w:r w:rsidRPr="00892C49">
          <w:rPr>
            <w:rStyle w:val="Hyperlink"/>
            <w:noProof/>
            <w:vertAlign w:val="subscript"/>
          </w:rPr>
          <w:t>2</w:t>
        </w:r>
        <w:r w:rsidRPr="00892C49">
          <w:rPr>
            <w:rStyle w:val="Hyperlink"/>
            <w:noProof/>
          </w:rPr>
          <w:t xml:space="preserve"> concentration (ug/m</w:t>
        </w:r>
        <w:r w:rsidRPr="00892C49">
          <w:rPr>
            <w:rStyle w:val="Hyperlink"/>
            <w:noProof/>
            <w:vertAlign w:val="superscript"/>
          </w:rPr>
          <w:t>3</w:t>
        </w:r>
        <w:r w:rsidRPr="00892C49">
          <w:rPr>
            <w:rStyle w:val="Hyperlink"/>
            <w:noProof/>
          </w:rPr>
          <w:t>) by median household income group</w:t>
        </w:r>
        <w:r>
          <w:rPr>
            <w:noProof/>
            <w:webHidden/>
          </w:rPr>
          <w:tab/>
        </w:r>
        <w:r>
          <w:rPr>
            <w:noProof/>
            <w:webHidden/>
          </w:rPr>
          <w:fldChar w:fldCharType="begin"/>
        </w:r>
        <w:r>
          <w:rPr>
            <w:noProof/>
            <w:webHidden/>
          </w:rPr>
          <w:instrText xml:space="preserve"> PAGEREF _Toc13740718 \h </w:instrText>
        </w:r>
        <w:r>
          <w:rPr>
            <w:noProof/>
            <w:webHidden/>
          </w:rPr>
        </w:r>
        <w:r>
          <w:rPr>
            <w:noProof/>
            <w:webHidden/>
          </w:rPr>
          <w:fldChar w:fldCharType="separate"/>
        </w:r>
        <w:r>
          <w:rPr>
            <w:noProof/>
            <w:webHidden/>
          </w:rPr>
          <w:t>26</w:t>
        </w:r>
        <w:r>
          <w:rPr>
            <w:noProof/>
            <w:webHidden/>
          </w:rPr>
          <w:fldChar w:fldCharType="end"/>
        </w:r>
      </w:hyperlink>
    </w:p>
    <w:p w14:paraId="5A78D50B" w14:textId="1F1FD865" w:rsidR="003453AB" w:rsidRDefault="003453AB">
      <w:pPr>
        <w:pStyle w:val="TableofFigures"/>
        <w:tabs>
          <w:tab w:val="right" w:leader="dot" w:pos="13948"/>
        </w:tabs>
        <w:rPr>
          <w:rFonts w:eastAsiaTheme="minorEastAsia"/>
          <w:noProof/>
        </w:rPr>
      </w:pPr>
      <w:hyperlink w:anchor="_Toc13740719" w:history="1">
        <w:r w:rsidRPr="00892C49">
          <w:rPr>
            <w:rStyle w:val="Hyperlink"/>
            <w:noProof/>
          </w:rPr>
          <w:t>Figure S3: NO</w:t>
        </w:r>
        <w:r w:rsidRPr="00892C49">
          <w:rPr>
            <w:rStyle w:val="Hyperlink"/>
            <w:noProof/>
            <w:vertAlign w:val="subscript"/>
          </w:rPr>
          <w:t>2</w:t>
        </w:r>
        <w:r w:rsidRPr="00892C49">
          <w:rPr>
            <w:rStyle w:val="Hyperlink"/>
            <w:noProof/>
          </w:rPr>
          <w:t xml:space="preserve"> concentration (ug/m</w:t>
        </w:r>
        <w:r w:rsidRPr="00892C49">
          <w:rPr>
            <w:rStyle w:val="Hyperlink"/>
            <w:noProof/>
            <w:vertAlign w:val="superscript"/>
          </w:rPr>
          <w:t>3</w:t>
        </w:r>
        <w:r w:rsidRPr="00892C49">
          <w:rPr>
            <w:rStyle w:val="Hyperlink"/>
            <w:noProof/>
          </w:rPr>
          <w:t>) by living location stratified into median household income group</w:t>
        </w:r>
        <w:r>
          <w:rPr>
            <w:noProof/>
            <w:webHidden/>
          </w:rPr>
          <w:tab/>
        </w:r>
        <w:r>
          <w:rPr>
            <w:noProof/>
            <w:webHidden/>
          </w:rPr>
          <w:fldChar w:fldCharType="begin"/>
        </w:r>
        <w:r>
          <w:rPr>
            <w:noProof/>
            <w:webHidden/>
          </w:rPr>
          <w:instrText xml:space="preserve"> PAGEREF _Toc13740719 \h </w:instrText>
        </w:r>
        <w:r>
          <w:rPr>
            <w:noProof/>
            <w:webHidden/>
          </w:rPr>
        </w:r>
        <w:r>
          <w:rPr>
            <w:noProof/>
            <w:webHidden/>
          </w:rPr>
          <w:fldChar w:fldCharType="separate"/>
        </w:r>
        <w:r>
          <w:rPr>
            <w:noProof/>
            <w:webHidden/>
          </w:rPr>
          <w:t>27</w:t>
        </w:r>
        <w:r>
          <w:rPr>
            <w:noProof/>
            <w:webHidden/>
          </w:rPr>
          <w:fldChar w:fldCharType="end"/>
        </w:r>
      </w:hyperlink>
    </w:p>
    <w:p w14:paraId="6891E81A" w14:textId="0E4F18CA" w:rsidR="003453AB" w:rsidRDefault="003453AB">
      <w:pPr>
        <w:pStyle w:val="TableofFigures"/>
        <w:tabs>
          <w:tab w:val="right" w:leader="dot" w:pos="13948"/>
        </w:tabs>
        <w:rPr>
          <w:rFonts w:eastAsiaTheme="minorEastAsia"/>
          <w:noProof/>
        </w:rPr>
      </w:pPr>
      <w:hyperlink w:anchor="_Toc13740720" w:history="1">
        <w:r w:rsidRPr="00892C49">
          <w:rPr>
            <w:rStyle w:val="Hyperlink"/>
            <w:noProof/>
          </w:rPr>
          <w:t>Figure S4: NO</w:t>
        </w:r>
        <w:r w:rsidRPr="00892C49">
          <w:rPr>
            <w:rStyle w:val="Hyperlink"/>
            <w:noProof/>
            <w:vertAlign w:val="subscript"/>
          </w:rPr>
          <w:t>2</w:t>
        </w:r>
        <w:r w:rsidRPr="00892C49">
          <w:rPr>
            <w:rStyle w:val="Hyperlink"/>
            <w:noProof/>
          </w:rPr>
          <w:t xml:space="preserve"> concentration (ug/m</w:t>
        </w:r>
        <w:r w:rsidRPr="00892C49">
          <w:rPr>
            <w:rStyle w:val="Hyperlink"/>
            <w:noProof/>
            <w:vertAlign w:val="superscript"/>
          </w:rPr>
          <w:t>3</w:t>
        </w:r>
        <w:r w:rsidRPr="00892C49">
          <w:rPr>
            <w:rStyle w:val="Hyperlink"/>
            <w:noProof/>
          </w:rPr>
          <w:t>) by median household income group stratified into living location</w:t>
        </w:r>
        <w:r>
          <w:rPr>
            <w:noProof/>
            <w:webHidden/>
          </w:rPr>
          <w:tab/>
        </w:r>
        <w:r>
          <w:rPr>
            <w:noProof/>
            <w:webHidden/>
          </w:rPr>
          <w:fldChar w:fldCharType="begin"/>
        </w:r>
        <w:r>
          <w:rPr>
            <w:noProof/>
            <w:webHidden/>
          </w:rPr>
          <w:instrText xml:space="preserve"> PAGEREF _Toc13740720 \h </w:instrText>
        </w:r>
        <w:r>
          <w:rPr>
            <w:noProof/>
            <w:webHidden/>
          </w:rPr>
        </w:r>
        <w:r>
          <w:rPr>
            <w:noProof/>
            <w:webHidden/>
          </w:rPr>
          <w:fldChar w:fldCharType="separate"/>
        </w:r>
        <w:r>
          <w:rPr>
            <w:noProof/>
            <w:webHidden/>
          </w:rPr>
          <w:t>27</w:t>
        </w:r>
        <w:r>
          <w:rPr>
            <w:noProof/>
            <w:webHidden/>
          </w:rPr>
          <w:fldChar w:fldCharType="end"/>
        </w:r>
      </w:hyperlink>
    </w:p>
    <w:p w14:paraId="408216DF" w14:textId="278C6769" w:rsidR="003453AB" w:rsidRDefault="003453AB">
      <w:pPr>
        <w:pStyle w:val="TableofFigures"/>
        <w:tabs>
          <w:tab w:val="right" w:leader="dot" w:pos="13948"/>
        </w:tabs>
        <w:rPr>
          <w:rFonts w:eastAsiaTheme="minorEastAsia"/>
          <w:noProof/>
        </w:rPr>
      </w:pPr>
      <w:hyperlink w:anchor="_Toc13740721" w:history="1">
        <w:r w:rsidRPr="00892C49">
          <w:rPr>
            <w:rStyle w:val="Hyperlink"/>
            <w:noProof/>
          </w:rPr>
          <w:t>Figure S5: NO</w:t>
        </w:r>
        <w:r w:rsidRPr="00892C49">
          <w:rPr>
            <w:rStyle w:val="Hyperlink"/>
            <w:noProof/>
            <w:vertAlign w:val="subscript"/>
          </w:rPr>
          <w:t>2</w:t>
        </w:r>
        <w:r w:rsidRPr="00892C49">
          <w:rPr>
            <w:rStyle w:val="Hyperlink"/>
            <w:noProof/>
          </w:rPr>
          <w:t xml:space="preserve"> concentration (ug/m</w:t>
        </w:r>
        <w:r w:rsidRPr="00892C49">
          <w:rPr>
            <w:rStyle w:val="Hyperlink"/>
            <w:noProof/>
            <w:vertAlign w:val="superscript"/>
          </w:rPr>
          <w:t>3</w:t>
        </w:r>
        <w:r w:rsidRPr="00892C49">
          <w:rPr>
            <w:rStyle w:val="Hyperlink"/>
            <w:noProof/>
          </w:rPr>
          <w:t>) by state</w:t>
        </w:r>
        <w:r>
          <w:rPr>
            <w:noProof/>
            <w:webHidden/>
          </w:rPr>
          <w:tab/>
        </w:r>
        <w:r>
          <w:rPr>
            <w:noProof/>
            <w:webHidden/>
          </w:rPr>
          <w:fldChar w:fldCharType="begin"/>
        </w:r>
        <w:r>
          <w:rPr>
            <w:noProof/>
            <w:webHidden/>
          </w:rPr>
          <w:instrText xml:space="preserve"> PAGEREF _Toc13740721 \h </w:instrText>
        </w:r>
        <w:r>
          <w:rPr>
            <w:noProof/>
            <w:webHidden/>
          </w:rPr>
        </w:r>
        <w:r>
          <w:rPr>
            <w:noProof/>
            <w:webHidden/>
          </w:rPr>
          <w:fldChar w:fldCharType="separate"/>
        </w:r>
        <w:r>
          <w:rPr>
            <w:noProof/>
            <w:webHidden/>
          </w:rPr>
          <w:t>28</w:t>
        </w:r>
        <w:r>
          <w:rPr>
            <w:noProof/>
            <w:webHidden/>
          </w:rPr>
          <w:fldChar w:fldCharType="end"/>
        </w:r>
      </w:hyperlink>
    </w:p>
    <w:p w14:paraId="59B4324A" w14:textId="377D7C32" w:rsidR="003453AB" w:rsidRDefault="003453AB">
      <w:pPr>
        <w:pStyle w:val="TableofFigures"/>
        <w:tabs>
          <w:tab w:val="right" w:leader="dot" w:pos="13948"/>
        </w:tabs>
        <w:rPr>
          <w:rFonts w:eastAsiaTheme="minorEastAsia"/>
          <w:noProof/>
        </w:rPr>
      </w:pPr>
      <w:hyperlink w:anchor="_Toc13740722" w:history="1">
        <w:r w:rsidRPr="00892C49">
          <w:rPr>
            <w:rStyle w:val="Hyperlink"/>
            <w:noProof/>
          </w:rPr>
          <w:t>Figure S6: NO</w:t>
        </w:r>
        <w:r w:rsidRPr="00892C49">
          <w:rPr>
            <w:rStyle w:val="Hyperlink"/>
            <w:noProof/>
            <w:vertAlign w:val="subscript"/>
          </w:rPr>
          <w:t>2</w:t>
        </w:r>
        <w:r w:rsidRPr="00892C49">
          <w:rPr>
            <w:rStyle w:val="Hyperlink"/>
            <w:noProof/>
          </w:rPr>
          <w:t xml:space="preserve"> concentration (ug/m</w:t>
        </w:r>
        <w:r w:rsidRPr="00892C49">
          <w:rPr>
            <w:rStyle w:val="Hyperlink"/>
            <w:noProof/>
            <w:vertAlign w:val="superscript"/>
          </w:rPr>
          <w:t>3</w:t>
        </w:r>
        <w:r w:rsidRPr="00892C49">
          <w:rPr>
            <w:rStyle w:val="Hyperlink"/>
            <w:noProof/>
          </w:rPr>
          <w:t>) by state and median household income group</w:t>
        </w:r>
        <w:r>
          <w:rPr>
            <w:noProof/>
            <w:webHidden/>
          </w:rPr>
          <w:tab/>
        </w:r>
        <w:r>
          <w:rPr>
            <w:noProof/>
            <w:webHidden/>
          </w:rPr>
          <w:fldChar w:fldCharType="begin"/>
        </w:r>
        <w:r>
          <w:rPr>
            <w:noProof/>
            <w:webHidden/>
          </w:rPr>
          <w:instrText xml:space="preserve"> PAGEREF _Toc13740722 \h </w:instrText>
        </w:r>
        <w:r>
          <w:rPr>
            <w:noProof/>
            <w:webHidden/>
          </w:rPr>
        </w:r>
        <w:r>
          <w:rPr>
            <w:noProof/>
            <w:webHidden/>
          </w:rPr>
          <w:fldChar w:fldCharType="separate"/>
        </w:r>
        <w:r>
          <w:rPr>
            <w:noProof/>
            <w:webHidden/>
          </w:rPr>
          <w:t>29</w:t>
        </w:r>
        <w:r>
          <w:rPr>
            <w:noProof/>
            <w:webHidden/>
          </w:rPr>
          <w:fldChar w:fldCharType="end"/>
        </w:r>
      </w:hyperlink>
    </w:p>
    <w:p w14:paraId="70FA3372" w14:textId="6B894AE1" w:rsidR="003453AB" w:rsidRDefault="003453AB">
      <w:pPr>
        <w:pStyle w:val="TableofFigures"/>
        <w:tabs>
          <w:tab w:val="right" w:leader="dot" w:pos="13948"/>
        </w:tabs>
        <w:rPr>
          <w:rFonts w:eastAsiaTheme="minorEastAsia"/>
          <w:noProof/>
        </w:rPr>
      </w:pPr>
      <w:hyperlink w:anchor="_Toc13740723" w:history="1">
        <w:r w:rsidRPr="00892C49">
          <w:rPr>
            <w:rStyle w:val="Hyperlink"/>
            <w:noProof/>
          </w:rPr>
          <w:t>Figure S7: NO</w:t>
        </w:r>
        <w:r w:rsidRPr="00892C49">
          <w:rPr>
            <w:rStyle w:val="Hyperlink"/>
            <w:noProof/>
            <w:vertAlign w:val="subscript"/>
          </w:rPr>
          <w:t>2</w:t>
        </w:r>
        <w:r w:rsidRPr="00892C49">
          <w:rPr>
            <w:rStyle w:val="Hyperlink"/>
            <w:noProof/>
          </w:rPr>
          <w:t xml:space="preserve"> concentration (ug/m</w:t>
        </w:r>
        <w:r w:rsidRPr="00892C49">
          <w:rPr>
            <w:rStyle w:val="Hyperlink"/>
            <w:noProof/>
            <w:vertAlign w:val="superscript"/>
          </w:rPr>
          <w:t>3</w:t>
        </w:r>
        <w:r w:rsidRPr="00892C49">
          <w:rPr>
            <w:rStyle w:val="Hyperlink"/>
            <w:noProof/>
          </w:rPr>
          <w:t>) by state and living location</w:t>
        </w:r>
        <w:r>
          <w:rPr>
            <w:noProof/>
            <w:webHidden/>
          </w:rPr>
          <w:tab/>
        </w:r>
        <w:r>
          <w:rPr>
            <w:noProof/>
            <w:webHidden/>
          </w:rPr>
          <w:fldChar w:fldCharType="begin"/>
        </w:r>
        <w:r>
          <w:rPr>
            <w:noProof/>
            <w:webHidden/>
          </w:rPr>
          <w:instrText xml:space="preserve"> PAGEREF _Toc13740723 \h </w:instrText>
        </w:r>
        <w:r>
          <w:rPr>
            <w:noProof/>
            <w:webHidden/>
          </w:rPr>
        </w:r>
        <w:r>
          <w:rPr>
            <w:noProof/>
            <w:webHidden/>
          </w:rPr>
          <w:fldChar w:fldCharType="separate"/>
        </w:r>
        <w:r>
          <w:rPr>
            <w:noProof/>
            <w:webHidden/>
          </w:rPr>
          <w:t>30</w:t>
        </w:r>
        <w:r>
          <w:rPr>
            <w:noProof/>
            <w:webHidden/>
          </w:rPr>
          <w:fldChar w:fldCharType="end"/>
        </w:r>
      </w:hyperlink>
    </w:p>
    <w:p w14:paraId="49949233" w14:textId="46F031B9" w:rsidR="003453AB" w:rsidRDefault="003453AB">
      <w:pPr>
        <w:pStyle w:val="TableofFigures"/>
        <w:tabs>
          <w:tab w:val="right" w:leader="dot" w:pos="13948"/>
        </w:tabs>
        <w:rPr>
          <w:rFonts w:eastAsiaTheme="minorEastAsia"/>
          <w:noProof/>
        </w:rPr>
      </w:pPr>
      <w:hyperlink w:anchor="_Toc13740724" w:history="1">
        <w:r w:rsidRPr="00892C49">
          <w:rPr>
            <w:rStyle w:val="Hyperlink"/>
            <w:noProof/>
          </w:rPr>
          <w:t>Figure S8: Attributable Fraction by living location</w:t>
        </w:r>
        <w:r>
          <w:rPr>
            <w:noProof/>
            <w:webHidden/>
          </w:rPr>
          <w:tab/>
        </w:r>
        <w:r>
          <w:rPr>
            <w:noProof/>
            <w:webHidden/>
          </w:rPr>
          <w:fldChar w:fldCharType="begin"/>
        </w:r>
        <w:r>
          <w:rPr>
            <w:noProof/>
            <w:webHidden/>
          </w:rPr>
          <w:instrText xml:space="preserve"> PAGEREF _Toc13740724 \h </w:instrText>
        </w:r>
        <w:r>
          <w:rPr>
            <w:noProof/>
            <w:webHidden/>
          </w:rPr>
        </w:r>
        <w:r>
          <w:rPr>
            <w:noProof/>
            <w:webHidden/>
          </w:rPr>
          <w:fldChar w:fldCharType="separate"/>
        </w:r>
        <w:r>
          <w:rPr>
            <w:noProof/>
            <w:webHidden/>
          </w:rPr>
          <w:t>31</w:t>
        </w:r>
        <w:r>
          <w:rPr>
            <w:noProof/>
            <w:webHidden/>
          </w:rPr>
          <w:fldChar w:fldCharType="end"/>
        </w:r>
      </w:hyperlink>
    </w:p>
    <w:p w14:paraId="63B99D0B" w14:textId="37B0A1AD" w:rsidR="003453AB" w:rsidRDefault="003453AB">
      <w:pPr>
        <w:pStyle w:val="TableofFigures"/>
        <w:tabs>
          <w:tab w:val="right" w:leader="dot" w:pos="13948"/>
        </w:tabs>
        <w:rPr>
          <w:rFonts w:eastAsiaTheme="minorEastAsia"/>
          <w:noProof/>
        </w:rPr>
      </w:pPr>
      <w:hyperlink w:anchor="_Toc13740725" w:history="1">
        <w:r w:rsidRPr="00892C49">
          <w:rPr>
            <w:rStyle w:val="Hyperlink"/>
            <w:noProof/>
          </w:rPr>
          <w:t>Figure S9: Attributable Fraction by median household income group</w:t>
        </w:r>
        <w:r>
          <w:rPr>
            <w:noProof/>
            <w:webHidden/>
          </w:rPr>
          <w:tab/>
        </w:r>
        <w:r>
          <w:rPr>
            <w:noProof/>
            <w:webHidden/>
          </w:rPr>
          <w:fldChar w:fldCharType="begin"/>
        </w:r>
        <w:r>
          <w:rPr>
            <w:noProof/>
            <w:webHidden/>
          </w:rPr>
          <w:instrText xml:space="preserve"> PAGEREF _Toc13740725 \h </w:instrText>
        </w:r>
        <w:r>
          <w:rPr>
            <w:noProof/>
            <w:webHidden/>
          </w:rPr>
        </w:r>
        <w:r>
          <w:rPr>
            <w:noProof/>
            <w:webHidden/>
          </w:rPr>
          <w:fldChar w:fldCharType="separate"/>
        </w:r>
        <w:r>
          <w:rPr>
            <w:noProof/>
            <w:webHidden/>
          </w:rPr>
          <w:t>31</w:t>
        </w:r>
        <w:r>
          <w:rPr>
            <w:noProof/>
            <w:webHidden/>
          </w:rPr>
          <w:fldChar w:fldCharType="end"/>
        </w:r>
      </w:hyperlink>
    </w:p>
    <w:p w14:paraId="62CAAC20" w14:textId="4EAC1320" w:rsidR="003453AB" w:rsidRDefault="003453AB">
      <w:pPr>
        <w:pStyle w:val="TableofFigures"/>
        <w:tabs>
          <w:tab w:val="right" w:leader="dot" w:pos="13948"/>
        </w:tabs>
        <w:rPr>
          <w:rFonts w:eastAsiaTheme="minorEastAsia"/>
          <w:noProof/>
        </w:rPr>
      </w:pPr>
      <w:hyperlink w:anchor="_Toc13740726" w:history="1">
        <w:r w:rsidRPr="00892C49">
          <w:rPr>
            <w:rStyle w:val="Hyperlink"/>
            <w:noProof/>
          </w:rPr>
          <w:t>Figure S10: Attributable Fraction by median household income group stratified into living location</w:t>
        </w:r>
        <w:r>
          <w:rPr>
            <w:noProof/>
            <w:webHidden/>
          </w:rPr>
          <w:tab/>
        </w:r>
        <w:r>
          <w:rPr>
            <w:noProof/>
            <w:webHidden/>
          </w:rPr>
          <w:fldChar w:fldCharType="begin"/>
        </w:r>
        <w:r>
          <w:rPr>
            <w:noProof/>
            <w:webHidden/>
          </w:rPr>
          <w:instrText xml:space="preserve"> PAGEREF _Toc13740726 \h </w:instrText>
        </w:r>
        <w:r>
          <w:rPr>
            <w:noProof/>
            <w:webHidden/>
          </w:rPr>
        </w:r>
        <w:r>
          <w:rPr>
            <w:noProof/>
            <w:webHidden/>
          </w:rPr>
          <w:fldChar w:fldCharType="separate"/>
        </w:r>
        <w:r>
          <w:rPr>
            <w:noProof/>
            <w:webHidden/>
          </w:rPr>
          <w:t>32</w:t>
        </w:r>
        <w:r>
          <w:rPr>
            <w:noProof/>
            <w:webHidden/>
          </w:rPr>
          <w:fldChar w:fldCharType="end"/>
        </w:r>
      </w:hyperlink>
    </w:p>
    <w:p w14:paraId="425F20A5" w14:textId="77777777" w:rsidR="004E4D3F" w:rsidRPr="00EC1FA9" w:rsidRDefault="004E4D3F" w:rsidP="004E4D3F">
      <w:pPr>
        <w:pStyle w:val="Caption"/>
        <w:keepNext/>
      </w:pPr>
      <w:r w:rsidRPr="00EC1FA9">
        <w:fldChar w:fldCharType="end"/>
      </w:r>
    </w:p>
    <w:p w14:paraId="56743760" w14:textId="77777777" w:rsidR="004E4D3F" w:rsidRPr="00EC1FA9" w:rsidRDefault="004E4D3F" w:rsidP="004E4D3F">
      <w:pPr>
        <w:rPr>
          <w:i/>
          <w:iCs/>
          <w:color w:val="44546A" w:themeColor="text2"/>
          <w:sz w:val="18"/>
          <w:szCs w:val="18"/>
        </w:rPr>
      </w:pPr>
      <w:r w:rsidRPr="00EC1FA9">
        <w:br w:type="page"/>
      </w:r>
    </w:p>
    <w:p w14:paraId="77B23758" w14:textId="77777777" w:rsidR="001619ED" w:rsidRDefault="001619ED" w:rsidP="00845F40">
      <w:pPr>
        <w:spacing w:after="0" w:line="240" w:lineRule="auto"/>
        <w:rPr>
          <w:ins w:id="108" w:author="Alotaibi, Raed" w:date="2019-07-11T11:07:00Z"/>
          <w:rFonts w:ascii="Calibri" w:eastAsia="Times New Roman" w:hAnsi="Calibri" w:cs="Calibri"/>
          <w:b/>
          <w:bCs/>
          <w:color w:val="000000"/>
        </w:rPr>
        <w:sectPr w:rsidR="001619ED" w:rsidSect="00944C5E">
          <w:pgSz w:w="16838" w:h="11906" w:orient="landscape" w:code="9"/>
          <w:pgMar w:top="1440" w:right="1440" w:bottom="1440" w:left="1440" w:header="720" w:footer="720" w:gutter="0"/>
          <w:lnNumType w:countBy="1" w:restart="continuous"/>
          <w:cols w:space="720"/>
          <w:docGrid w:linePitch="360"/>
        </w:sectPr>
        <w:pPrChange w:id="109" w:author="Alotaibi, Raed" w:date="2019-07-11T11:09:00Z">
          <w:pPr>
            <w:spacing w:after="0" w:line="240" w:lineRule="auto"/>
            <w:jc w:val="center"/>
          </w:pPr>
        </w:pPrChange>
      </w:pPr>
    </w:p>
    <w:p w14:paraId="78D9E8D7" w14:textId="2E804643" w:rsidR="001619ED" w:rsidRDefault="001619ED" w:rsidP="00845F40">
      <w:pPr>
        <w:pStyle w:val="NoSpacing"/>
      </w:pPr>
      <w:bookmarkStart w:id="110" w:name="_Toc13740713"/>
      <w:r>
        <w:lastRenderedPageBreak/>
        <w:t>Table S</w:t>
      </w:r>
      <w:r>
        <w:fldChar w:fldCharType="begin"/>
      </w:r>
      <w:r>
        <w:instrText xml:space="preserve"> SEQ Table_S \* ARABIC </w:instrText>
      </w:r>
      <w:r>
        <w:fldChar w:fldCharType="separate"/>
      </w:r>
      <w:r w:rsidR="00845F40">
        <w:rPr>
          <w:noProof/>
        </w:rPr>
        <w:t>1</w:t>
      </w:r>
      <w:r>
        <w:fldChar w:fldCharType="end"/>
      </w:r>
      <w:r>
        <w:t xml:space="preserve">: </w:t>
      </w:r>
      <w:r w:rsidRPr="00DB458F">
        <w:t xml:space="preserve"> Available childhood asthma incidence rates by state and year</w:t>
      </w:r>
      <w:bookmarkEnd w:id="110"/>
    </w:p>
    <w:tbl>
      <w:tblPr>
        <w:tblW w:w="5477" w:type="pct"/>
        <w:tblLook w:val="04A0" w:firstRow="1" w:lastRow="0" w:firstColumn="1" w:lastColumn="0" w:noHBand="0" w:noVBand="1"/>
      </w:tblPr>
      <w:tblGrid>
        <w:gridCol w:w="2261"/>
        <w:gridCol w:w="1197"/>
        <w:gridCol w:w="1197"/>
        <w:gridCol w:w="1197"/>
        <w:gridCol w:w="1197"/>
        <w:gridCol w:w="1197"/>
        <w:gridCol w:w="1630"/>
      </w:tblGrid>
      <w:tr w:rsidR="00845F40" w:rsidRPr="00845F40" w14:paraId="5A251DA7" w14:textId="77777777" w:rsidTr="00845F40">
        <w:trPr>
          <w:trHeight w:val="231"/>
        </w:trPr>
        <w:tc>
          <w:tcPr>
            <w:tcW w:w="114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66214" w14:textId="3149CFB6" w:rsidR="001B2369" w:rsidRPr="00845F40" w:rsidRDefault="001B2369" w:rsidP="001B2369">
            <w:pPr>
              <w:spacing w:after="0" w:line="240" w:lineRule="auto"/>
              <w:jc w:val="center"/>
              <w:rPr>
                <w:rFonts w:ascii="Calibri" w:eastAsia="Times New Roman" w:hAnsi="Calibri" w:cs="Calibri"/>
                <w:b/>
                <w:bCs/>
                <w:color w:val="000000"/>
                <w:sz w:val="16"/>
                <w:szCs w:val="16"/>
              </w:rPr>
            </w:pPr>
            <w:r w:rsidRPr="00845F40">
              <w:rPr>
                <w:rFonts w:ascii="Calibri" w:eastAsia="Times New Roman" w:hAnsi="Calibri" w:cs="Calibri"/>
                <w:b/>
                <w:bCs/>
                <w:color w:val="000000"/>
                <w:sz w:val="16"/>
                <w:szCs w:val="16"/>
              </w:rPr>
              <w:t>State</w:t>
            </w:r>
          </w:p>
        </w:tc>
        <w:tc>
          <w:tcPr>
            <w:tcW w:w="606" w:type="pct"/>
            <w:tcBorders>
              <w:top w:val="single" w:sz="4" w:space="0" w:color="auto"/>
              <w:left w:val="nil"/>
              <w:bottom w:val="single" w:sz="4" w:space="0" w:color="auto"/>
              <w:right w:val="single" w:sz="4" w:space="0" w:color="auto"/>
            </w:tcBorders>
            <w:shd w:val="clear" w:color="auto" w:fill="auto"/>
            <w:noWrap/>
            <w:vAlign w:val="bottom"/>
            <w:hideMark/>
          </w:tcPr>
          <w:p w14:paraId="27AD865D" w14:textId="4C88DF11" w:rsidR="001B2369" w:rsidRPr="00845F40" w:rsidRDefault="00091719" w:rsidP="001B2369">
            <w:pPr>
              <w:spacing w:after="0" w:line="240" w:lineRule="auto"/>
              <w:jc w:val="center"/>
              <w:rPr>
                <w:rFonts w:ascii="Calibri" w:eastAsia="Times New Roman" w:hAnsi="Calibri" w:cs="Calibri"/>
                <w:b/>
                <w:bCs/>
                <w:color w:val="000000"/>
                <w:sz w:val="16"/>
                <w:szCs w:val="16"/>
              </w:rPr>
            </w:pPr>
            <w:r w:rsidRPr="00845F40">
              <w:rPr>
                <w:rFonts w:ascii="Calibri" w:eastAsia="Times New Roman" w:hAnsi="Calibri" w:cs="Calibri"/>
                <w:b/>
                <w:bCs/>
                <w:color w:val="000000"/>
                <w:sz w:val="16"/>
                <w:szCs w:val="16"/>
              </w:rPr>
              <w:t>20</w:t>
            </w:r>
            <w:r w:rsidR="001B2369" w:rsidRPr="00845F40">
              <w:rPr>
                <w:rFonts w:ascii="Calibri" w:eastAsia="Times New Roman" w:hAnsi="Calibri" w:cs="Calibri"/>
                <w:b/>
                <w:bCs/>
                <w:color w:val="000000"/>
                <w:sz w:val="16"/>
                <w:szCs w:val="16"/>
              </w:rPr>
              <w:t>06</w:t>
            </w:r>
            <w:r w:rsidRPr="00845F40">
              <w:rPr>
                <w:rFonts w:ascii="Calibri" w:eastAsia="Times New Roman" w:hAnsi="Calibri" w:cs="Calibri"/>
                <w:b/>
                <w:bCs/>
                <w:color w:val="000000"/>
                <w:sz w:val="16"/>
                <w:szCs w:val="16"/>
              </w:rPr>
              <w:t>*</w:t>
            </w:r>
          </w:p>
        </w:tc>
        <w:tc>
          <w:tcPr>
            <w:tcW w:w="606" w:type="pct"/>
            <w:tcBorders>
              <w:top w:val="single" w:sz="4" w:space="0" w:color="auto"/>
              <w:left w:val="nil"/>
              <w:bottom w:val="single" w:sz="4" w:space="0" w:color="auto"/>
              <w:right w:val="single" w:sz="4" w:space="0" w:color="auto"/>
            </w:tcBorders>
            <w:shd w:val="clear" w:color="auto" w:fill="auto"/>
            <w:noWrap/>
            <w:vAlign w:val="bottom"/>
            <w:hideMark/>
          </w:tcPr>
          <w:p w14:paraId="4708633E" w14:textId="7308CF2D" w:rsidR="001B2369" w:rsidRPr="00845F40" w:rsidRDefault="00091719" w:rsidP="001B2369">
            <w:pPr>
              <w:spacing w:after="0" w:line="240" w:lineRule="auto"/>
              <w:jc w:val="center"/>
              <w:rPr>
                <w:rFonts w:ascii="Calibri" w:eastAsia="Times New Roman" w:hAnsi="Calibri" w:cs="Calibri"/>
                <w:b/>
                <w:bCs/>
                <w:color w:val="000000"/>
                <w:sz w:val="16"/>
                <w:szCs w:val="16"/>
              </w:rPr>
            </w:pPr>
            <w:r w:rsidRPr="00845F40">
              <w:rPr>
                <w:rFonts w:ascii="Calibri" w:eastAsia="Times New Roman" w:hAnsi="Calibri" w:cs="Calibri"/>
                <w:b/>
                <w:bCs/>
                <w:color w:val="000000"/>
                <w:sz w:val="16"/>
                <w:szCs w:val="16"/>
              </w:rPr>
              <w:t>20</w:t>
            </w:r>
            <w:r w:rsidR="001B2369" w:rsidRPr="00845F40">
              <w:rPr>
                <w:rFonts w:ascii="Calibri" w:eastAsia="Times New Roman" w:hAnsi="Calibri" w:cs="Calibri"/>
                <w:b/>
                <w:bCs/>
                <w:color w:val="000000"/>
                <w:sz w:val="16"/>
                <w:szCs w:val="16"/>
              </w:rPr>
              <w:t>07</w:t>
            </w:r>
            <w:r w:rsidRPr="00845F40">
              <w:rPr>
                <w:rFonts w:ascii="Calibri" w:eastAsia="Times New Roman" w:hAnsi="Calibri" w:cs="Calibri"/>
                <w:b/>
                <w:bCs/>
                <w:color w:val="000000"/>
                <w:sz w:val="16"/>
                <w:szCs w:val="16"/>
              </w:rPr>
              <w:t>*</w:t>
            </w:r>
          </w:p>
        </w:tc>
        <w:tc>
          <w:tcPr>
            <w:tcW w:w="606" w:type="pct"/>
            <w:tcBorders>
              <w:top w:val="single" w:sz="4" w:space="0" w:color="auto"/>
              <w:left w:val="nil"/>
              <w:bottom w:val="single" w:sz="4" w:space="0" w:color="auto"/>
              <w:right w:val="single" w:sz="4" w:space="0" w:color="auto"/>
            </w:tcBorders>
            <w:shd w:val="clear" w:color="auto" w:fill="auto"/>
            <w:noWrap/>
            <w:vAlign w:val="bottom"/>
            <w:hideMark/>
          </w:tcPr>
          <w:p w14:paraId="27D429FA" w14:textId="4D35A2C5" w:rsidR="001B2369" w:rsidRPr="00845F40" w:rsidRDefault="00091719" w:rsidP="001B2369">
            <w:pPr>
              <w:spacing w:after="0" w:line="240" w:lineRule="auto"/>
              <w:jc w:val="center"/>
              <w:rPr>
                <w:rFonts w:ascii="Calibri" w:eastAsia="Times New Roman" w:hAnsi="Calibri" w:cs="Calibri"/>
                <w:b/>
                <w:bCs/>
                <w:color w:val="000000"/>
                <w:sz w:val="16"/>
                <w:szCs w:val="16"/>
              </w:rPr>
            </w:pPr>
            <w:r w:rsidRPr="00845F40">
              <w:rPr>
                <w:rFonts w:ascii="Calibri" w:eastAsia="Times New Roman" w:hAnsi="Calibri" w:cs="Calibri"/>
                <w:b/>
                <w:bCs/>
                <w:color w:val="000000"/>
                <w:sz w:val="16"/>
                <w:szCs w:val="16"/>
              </w:rPr>
              <w:t>20</w:t>
            </w:r>
            <w:r w:rsidR="001B2369" w:rsidRPr="00845F40">
              <w:rPr>
                <w:rFonts w:ascii="Calibri" w:eastAsia="Times New Roman" w:hAnsi="Calibri" w:cs="Calibri"/>
                <w:b/>
                <w:bCs/>
                <w:color w:val="000000"/>
                <w:sz w:val="16"/>
                <w:szCs w:val="16"/>
              </w:rPr>
              <w:t>08</w:t>
            </w:r>
            <w:r w:rsidRPr="00845F40">
              <w:rPr>
                <w:rFonts w:ascii="Calibri" w:eastAsia="Times New Roman" w:hAnsi="Calibri" w:cs="Calibri"/>
                <w:b/>
                <w:bCs/>
                <w:color w:val="000000"/>
                <w:sz w:val="16"/>
                <w:szCs w:val="16"/>
              </w:rPr>
              <w:t>*</w:t>
            </w:r>
          </w:p>
        </w:tc>
        <w:tc>
          <w:tcPr>
            <w:tcW w:w="606" w:type="pct"/>
            <w:tcBorders>
              <w:top w:val="single" w:sz="4" w:space="0" w:color="auto"/>
              <w:left w:val="nil"/>
              <w:bottom w:val="single" w:sz="4" w:space="0" w:color="auto"/>
              <w:right w:val="single" w:sz="4" w:space="0" w:color="auto"/>
            </w:tcBorders>
            <w:shd w:val="clear" w:color="auto" w:fill="auto"/>
            <w:noWrap/>
            <w:vAlign w:val="bottom"/>
            <w:hideMark/>
          </w:tcPr>
          <w:p w14:paraId="115B173E" w14:textId="13273820" w:rsidR="001B2369" w:rsidRPr="00845F40" w:rsidRDefault="00091719" w:rsidP="001B2369">
            <w:pPr>
              <w:spacing w:after="0" w:line="240" w:lineRule="auto"/>
              <w:jc w:val="center"/>
              <w:rPr>
                <w:rFonts w:ascii="Calibri" w:eastAsia="Times New Roman" w:hAnsi="Calibri" w:cs="Calibri"/>
                <w:b/>
                <w:bCs/>
                <w:color w:val="000000"/>
                <w:sz w:val="16"/>
                <w:szCs w:val="16"/>
              </w:rPr>
            </w:pPr>
            <w:r w:rsidRPr="00845F40">
              <w:rPr>
                <w:rFonts w:ascii="Calibri" w:eastAsia="Times New Roman" w:hAnsi="Calibri" w:cs="Calibri"/>
                <w:b/>
                <w:bCs/>
                <w:color w:val="000000"/>
                <w:sz w:val="16"/>
                <w:szCs w:val="16"/>
              </w:rPr>
              <w:t>20</w:t>
            </w:r>
            <w:r w:rsidR="001B2369" w:rsidRPr="00845F40">
              <w:rPr>
                <w:rFonts w:ascii="Calibri" w:eastAsia="Times New Roman" w:hAnsi="Calibri" w:cs="Calibri"/>
                <w:b/>
                <w:bCs/>
                <w:color w:val="000000"/>
                <w:sz w:val="16"/>
                <w:szCs w:val="16"/>
              </w:rPr>
              <w:t>09</w:t>
            </w:r>
            <w:r w:rsidRPr="00845F40">
              <w:rPr>
                <w:rFonts w:ascii="Calibri" w:eastAsia="Times New Roman" w:hAnsi="Calibri" w:cs="Calibri"/>
                <w:b/>
                <w:bCs/>
                <w:color w:val="000000"/>
                <w:sz w:val="16"/>
                <w:szCs w:val="16"/>
              </w:rPr>
              <w:t>*</w:t>
            </w:r>
          </w:p>
        </w:tc>
        <w:tc>
          <w:tcPr>
            <w:tcW w:w="606" w:type="pct"/>
            <w:tcBorders>
              <w:top w:val="single" w:sz="4" w:space="0" w:color="auto"/>
              <w:left w:val="nil"/>
              <w:bottom w:val="single" w:sz="4" w:space="0" w:color="auto"/>
              <w:right w:val="single" w:sz="4" w:space="0" w:color="auto"/>
            </w:tcBorders>
            <w:shd w:val="clear" w:color="auto" w:fill="auto"/>
            <w:noWrap/>
            <w:vAlign w:val="bottom"/>
            <w:hideMark/>
          </w:tcPr>
          <w:p w14:paraId="6E975A92" w14:textId="1E7EC1C9" w:rsidR="001B2369" w:rsidRPr="00845F40" w:rsidRDefault="00091719" w:rsidP="001B2369">
            <w:pPr>
              <w:spacing w:after="0" w:line="240" w:lineRule="auto"/>
              <w:jc w:val="center"/>
              <w:rPr>
                <w:rFonts w:ascii="Calibri" w:eastAsia="Times New Roman" w:hAnsi="Calibri" w:cs="Calibri"/>
                <w:b/>
                <w:bCs/>
                <w:color w:val="000000"/>
                <w:sz w:val="16"/>
                <w:szCs w:val="16"/>
              </w:rPr>
            </w:pPr>
            <w:r w:rsidRPr="00845F40">
              <w:rPr>
                <w:rFonts w:ascii="Calibri" w:eastAsia="Times New Roman" w:hAnsi="Calibri" w:cs="Calibri"/>
                <w:b/>
                <w:bCs/>
                <w:color w:val="000000"/>
                <w:sz w:val="16"/>
                <w:szCs w:val="16"/>
              </w:rPr>
              <w:t>20</w:t>
            </w:r>
            <w:r w:rsidR="001B2369" w:rsidRPr="00845F40">
              <w:rPr>
                <w:rFonts w:ascii="Calibri" w:eastAsia="Times New Roman" w:hAnsi="Calibri" w:cs="Calibri"/>
                <w:b/>
                <w:bCs/>
                <w:color w:val="000000"/>
                <w:sz w:val="16"/>
                <w:szCs w:val="16"/>
              </w:rPr>
              <w:t>10</w:t>
            </w:r>
            <w:r w:rsidRPr="00845F40">
              <w:rPr>
                <w:rFonts w:ascii="Calibri" w:eastAsia="Times New Roman" w:hAnsi="Calibri" w:cs="Calibri"/>
                <w:b/>
                <w:bCs/>
                <w:color w:val="000000"/>
                <w:sz w:val="16"/>
                <w:szCs w:val="16"/>
              </w:rPr>
              <w:t>*</w:t>
            </w:r>
          </w:p>
        </w:tc>
        <w:tc>
          <w:tcPr>
            <w:tcW w:w="825" w:type="pct"/>
            <w:tcBorders>
              <w:top w:val="single" w:sz="4" w:space="0" w:color="auto"/>
              <w:left w:val="nil"/>
              <w:bottom w:val="single" w:sz="4" w:space="0" w:color="auto"/>
              <w:right w:val="single" w:sz="4" w:space="0" w:color="auto"/>
            </w:tcBorders>
            <w:shd w:val="clear" w:color="auto" w:fill="auto"/>
            <w:noWrap/>
            <w:vAlign w:val="bottom"/>
            <w:hideMark/>
          </w:tcPr>
          <w:p w14:paraId="3F7A83F5" w14:textId="300C48A8" w:rsidR="001B2369" w:rsidRPr="00845F40" w:rsidRDefault="001B2369" w:rsidP="001B2369">
            <w:pPr>
              <w:spacing w:after="0" w:line="240" w:lineRule="auto"/>
              <w:jc w:val="center"/>
              <w:rPr>
                <w:rFonts w:ascii="Calibri" w:eastAsia="Times New Roman" w:hAnsi="Calibri" w:cs="Calibri"/>
                <w:b/>
                <w:bCs/>
                <w:color w:val="000000"/>
                <w:sz w:val="16"/>
                <w:szCs w:val="16"/>
              </w:rPr>
            </w:pPr>
            <w:r w:rsidRPr="00845F40">
              <w:rPr>
                <w:rFonts w:ascii="Calibri" w:eastAsia="Times New Roman" w:hAnsi="Calibri" w:cs="Calibri"/>
                <w:b/>
                <w:bCs/>
                <w:color w:val="000000"/>
                <w:sz w:val="16"/>
                <w:szCs w:val="16"/>
              </w:rPr>
              <w:t>Aggregate</w:t>
            </w:r>
            <w:r w:rsidR="00091719" w:rsidRPr="00845F40">
              <w:rPr>
                <w:rFonts w:ascii="Calibri" w:eastAsia="Times New Roman" w:hAnsi="Calibri" w:cs="Calibri"/>
                <w:b/>
                <w:bCs/>
                <w:color w:val="000000"/>
                <w:sz w:val="16"/>
                <w:szCs w:val="16"/>
              </w:rPr>
              <w:t xml:space="preserve"> IR*</w:t>
            </w:r>
          </w:p>
        </w:tc>
      </w:tr>
      <w:tr w:rsidR="00845F40" w:rsidRPr="00845F40" w14:paraId="09C4FEC4"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5CEF6CBA"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Alabama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82B0C5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685273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D3F53D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180ECB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A05575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59F43C9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28D38063"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656E687D"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Alaska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7AB619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4CBEA6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DED01C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86A399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E30FB7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682D319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6A3520ED"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54F12157"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Arizona</w:t>
            </w:r>
          </w:p>
        </w:tc>
        <w:tc>
          <w:tcPr>
            <w:tcW w:w="606" w:type="pct"/>
            <w:tcBorders>
              <w:top w:val="nil"/>
              <w:left w:val="nil"/>
              <w:bottom w:val="single" w:sz="4" w:space="0" w:color="auto"/>
              <w:right w:val="single" w:sz="4" w:space="0" w:color="auto"/>
            </w:tcBorders>
            <w:shd w:val="clear" w:color="auto" w:fill="auto"/>
            <w:noWrap/>
            <w:vAlign w:val="bottom"/>
            <w:hideMark/>
          </w:tcPr>
          <w:p w14:paraId="4198FC7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23.7</w:t>
            </w:r>
          </w:p>
        </w:tc>
        <w:tc>
          <w:tcPr>
            <w:tcW w:w="606" w:type="pct"/>
            <w:tcBorders>
              <w:top w:val="nil"/>
              <w:left w:val="nil"/>
              <w:bottom w:val="single" w:sz="4" w:space="0" w:color="auto"/>
              <w:right w:val="single" w:sz="4" w:space="0" w:color="auto"/>
            </w:tcBorders>
            <w:shd w:val="clear" w:color="auto" w:fill="auto"/>
            <w:noWrap/>
            <w:vAlign w:val="bottom"/>
            <w:hideMark/>
          </w:tcPr>
          <w:p w14:paraId="251A56B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6.8</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E7DA37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4F5D9A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6AC0DE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219EF54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15.2</w:t>
            </w:r>
          </w:p>
        </w:tc>
      </w:tr>
      <w:tr w:rsidR="00845F40" w:rsidRPr="00845F40" w14:paraId="4A397D7B"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33D0668"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Arkansas</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72B833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B56DBF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E41183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24A405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592D49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1CF3A62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0314C1DE"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A8FBFB0"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California</w:t>
            </w:r>
          </w:p>
        </w:tc>
        <w:tc>
          <w:tcPr>
            <w:tcW w:w="606" w:type="pct"/>
            <w:tcBorders>
              <w:top w:val="nil"/>
              <w:left w:val="nil"/>
              <w:bottom w:val="single" w:sz="4" w:space="0" w:color="auto"/>
              <w:right w:val="single" w:sz="4" w:space="0" w:color="auto"/>
            </w:tcBorders>
            <w:shd w:val="clear" w:color="auto" w:fill="auto"/>
            <w:noWrap/>
            <w:vAlign w:val="bottom"/>
            <w:hideMark/>
          </w:tcPr>
          <w:p w14:paraId="17B97AE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12.1</w:t>
            </w:r>
          </w:p>
        </w:tc>
        <w:tc>
          <w:tcPr>
            <w:tcW w:w="606" w:type="pct"/>
            <w:tcBorders>
              <w:top w:val="nil"/>
              <w:left w:val="nil"/>
              <w:bottom w:val="single" w:sz="4" w:space="0" w:color="auto"/>
              <w:right w:val="single" w:sz="4" w:space="0" w:color="auto"/>
            </w:tcBorders>
            <w:shd w:val="clear" w:color="auto" w:fill="auto"/>
            <w:noWrap/>
            <w:vAlign w:val="bottom"/>
            <w:hideMark/>
          </w:tcPr>
          <w:p w14:paraId="41AD0A6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6.5</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675998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89027D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D551B6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65081B8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9.3</w:t>
            </w:r>
          </w:p>
        </w:tc>
      </w:tr>
      <w:tr w:rsidR="00845F40" w:rsidRPr="00845F40" w14:paraId="222FE383"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4E5E217D"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Colorado</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C3788F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98E19F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B86CEF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DBF3A2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C26518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0512180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0C98A47B"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237E9D0"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Connecticut</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611A68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7E2D89D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9.9</w:t>
            </w:r>
          </w:p>
        </w:tc>
        <w:tc>
          <w:tcPr>
            <w:tcW w:w="606" w:type="pct"/>
            <w:tcBorders>
              <w:top w:val="nil"/>
              <w:left w:val="nil"/>
              <w:bottom w:val="single" w:sz="4" w:space="0" w:color="auto"/>
              <w:right w:val="single" w:sz="4" w:space="0" w:color="auto"/>
            </w:tcBorders>
            <w:shd w:val="clear" w:color="auto" w:fill="auto"/>
            <w:noWrap/>
            <w:vAlign w:val="bottom"/>
            <w:hideMark/>
          </w:tcPr>
          <w:p w14:paraId="340CE06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14.1</w:t>
            </w:r>
          </w:p>
        </w:tc>
        <w:tc>
          <w:tcPr>
            <w:tcW w:w="606" w:type="pct"/>
            <w:tcBorders>
              <w:top w:val="nil"/>
              <w:left w:val="nil"/>
              <w:bottom w:val="single" w:sz="4" w:space="0" w:color="auto"/>
              <w:right w:val="single" w:sz="4" w:space="0" w:color="auto"/>
            </w:tcBorders>
            <w:shd w:val="clear" w:color="auto" w:fill="auto"/>
            <w:noWrap/>
            <w:vAlign w:val="bottom"/>
            <w:hideMark/>
          </w:tcPr>
          <w:p w14:paraId="6D0ABD2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10.8</w:t>
            </w:r>
          </w:p>
        </w:tc>
        <w:tc>
          <w:tcPr>
            <w:tcW w:w="606" w:type="pct"/>
            <w:tcBorders>
              <w:top w:val="nil"/>
              <w:left w:val="nil"/>
              <w:bottom w:val="single" w:sz="4" w:space="0" w:color="auto"/>
              <w:right w:val="single" w:sz="4" w:space="0" w:color="auto"/>
            </w:tcBorders>
            <w:shd w:val="clear" w:color="auto" w:fill="auto"/>
            <w:noWrap/>
            <w:vAlign w:val="bottom"/>
            <w:hideMark/>
          </w:tcPr>
          <w:p w14:paraId="5006FE7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13.5</w:t>
            </w:r>
          </w:p>
        </w:tc>
        <w:tc>
          <w:tcPr>
            <w:tcW w:w="825" w:type="pct"/>
            <w:tcBorders>
              <w:top w:val="nil"/>
              <w:left w:val="nil"/>
              <w:bottom w:val="single" w:sz="4" w:space="0" w:color="auto"/>
              <w:right w:val="single" w:sz="4" w:space="0" w:color="auto"/>
            </w:tcBorders>
            <w:shd w:val="clear" w:color="auto" w:fill="auto"/>
            <w:noWrap/>
            <w:vAlign w:val="bottom"/>
            <w:hideMark/>
          </w:tcPr>
          <w:p w14:paraId="375D2D1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12.0</w:t>
            </w:r>
          </w:p>
        </w:tc>
      </w:tr>
      <w:tr w:rsidR="00845F40" w:rsidRPr="00845F40" w14:paraId="7D54A085"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56EAA839"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Delaware</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3446CA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307E86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16B8CB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601219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473708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6BB0EBD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11361865"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29F139D"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District of Columbia</w:t>
            </w:r>
          </w:p>
        </w:tc>
        <w:tc>
          <w:tcPr>
            <w:tcW w:w="606" w:type="pct"/>
            <w:tcBorders>
              <w:top w:val="nil"/>
              <w:left w:val="nil"/>
              <w:bottom w:val="single" w:sz="4" w:space="0" w:color="auto"/>
              <w:right w:val="single" w:sz="4" w:space="0" w:color="auto"/>
            </w:tcBorders>
            <w:shd w:val="clear" w:color="auto" w:fill="auto"/>
            <w:noWrap/>
            <w:vAlign w:val="bottom"/>
            <w:hideMark/>
          </w:tcPr>
          <w:p w14:paraId="1BC04D4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5.3</w:t>
            </w:r>
          </w:p>
        </w:tc>
        <w:tc>
          <w:tcPr>
            <w:tcW w:w="606" w:type="pct"/>
            <w:tcBorders>
              <w:top w:val="nil"/>
              <w:left w:val="nil"/>
              <w:bottom w:val="single" w:sz="4" w:space="0" w:color="auto"/>
              <w:right w:val="single" w:sz="4" w:space="0" w:color="auto"/>
            </w:tcBorders>
            <w:shd w:val="clear" w:color="auto" w:fill="auto"/>
            <w:noWrap/>
            <w:vAlign w:val="bottom"/>
            <w:hideMark/>
          </w:tcPr>
          <w:p w14:paraId="3B6124B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28.8</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8CB23E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42C319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E76AF2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5A29D0A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17.7</w:t>
            </w:r>
          </w:p>
        </w:tc>
      </w:tr>
      <w:tr w:rsidR="00845F40" w:rsidRPr="00845F40" w14:paraId="20A793F0"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635294FC"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Florida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22A6D8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0B88FA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36D1CE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BFA3B6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9C4EF4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531D288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21E2E94F"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57E32512" w14:textId="6CDEDDD8" w:rsidR="001B2369" w:rsidRPr="00845F40" w:rsidRDefault="0009171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Georgia</w:t>
            </w:r>
          </w:p>
        </w:tc>
        <w:tc>
          <w:tcPr>
            <w:tcW w:w="606" w:type="pct"/>
            <w:tcBorders>
              <w:top w:val="nil"/>
              <w:left w:val="nil"/>
              <w:bottom w:val="single" w:sz="4" w:space="0" w:color="auto"/>
              <w:right w:val="single" w:sz="4" w:space="0" w:color="auto"/>
            </w:tcBorders>
            <w:shd w:val="clear" w:color="auto" w:fill="auto"/>
            <w:noWrap/>
            <w:vAlign w:val="bottom"/>
            <w:hideMark/>
          </w:tcPr>
          <w:p w14:paraId="4011F6E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6.4</w:t>
            </w:r>
          </w:p>
        </w:tc>
        <w:tc>
          <w:tcPr>
            <w:tcW w:w="606" w:type="pct"/>
            <w:tcBorders>
              <w:top w:val="nil"/>
              <w:left w:val="nil"/>
              <w:bottom w:val="single" w:sz="4" w:space="0" w:color="auto"/>
              <w:right w:val="single" w:sz="4" w:space="0" w:color="auto"/>
            </w:tcBorders>
            <w:shd w:val="clear" w:color="auto" w:fill="auto"/>
            <w:noWrap/>
            <w:vAlign w:val="bottom"/>
            <w:hideMark/>
          </w:tcPr>
          <w:p w14:paraId="0C3B0F0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5.8</w:t>
            </w:r>
          </w:p>
        </w:tc>
        <w:tc>
          <w:tcPr>
            <w:tcW w:w="606" w:type="pct"/>
            <w:tcBorders>
              <w:top w:val="nil"/>
              <w:left w:val="nil"/>
              <w:bottom w:val="single" w:sz="4" w:space="0" w:color="auto"/>
              <w:right w:val="single" w:sz="4" w:space="0" w:color="auto"/>
            </w:tcBorders>
            <w:shd w:val="clear" w:color="auto" w:fill="auto"/>
            <w:noWrap/>
            <w:vAlign w:val="bottom"/>
            <w:hideMark/>
          </w:tcPr>
          <w:p w14:paraId="50BC887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9.1</w:t>
            </w:r>
          </w:p>
        </w:tc>
        <w:tc>
          <w:tcPr>
            <w:tcW w:w="606" w:type="pct"/>
            <w:tcBorders>
              <w:top w:val="nil"/>
              <w:left w:val="nil"/>
              <w:bottom w:val="single" w:sz="4" w:space="0" w:color="auto"/>
              <w:right w:val="single" w:sz="4" w:space="0" w:color="auto"/>
            </w:tcBorders>
            <w:shd w:val="clear" w:color="auto" w:fill="auto"/>
            <w:noWrap/>
            <w:vAlign w:val="bottom"/>
            <w:hideMark/>
          </w:tcPr>
          <w:p w14:paraId="6BCB050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16.6</w:t>
            </w:r>
          </w:p>
        </w:tc>
        <w:tc>
          <w:tcPr>
            <w:tcW w:w="606" w:type="pct"/>
            <w:tcBorders>
              <w:top w:val="nil"/>
              <w:left w:val="nil"/>
              <w:bottom w:val="single" w:sz="4" w:space="0" w:color="auto"/>
              <w:right w:val="single" w:sz="4" w:space="0" w:color="auto"/>
            </w:tcBorders>
            <w:shd w:val="clear" w:color="auto" w:fill="auto"/>
            <w:noWrap/>
            <w:vAlign w:val="bottom"/>
            <w:hideMark/>
          </w:tcPr>
          <w:p w14:paraId="668DD82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6.9</w:t>
            </w:r>
          </w:p>
        </w:tc>
        <w:tc>
          <w:tcPr>
            <w:tcW w:w="825" w:type="pct"/>
            <w:tcBorders>
              <w:top w:val="nil"/>
              <w:left w:val="nil"/>
              <w:bottom w:val="single" w:sz="4" w:space="0" w:color="auto"/>
              <w:right w:val="single" w:sz="4" w:space="0" w:color="auto"/>
            </w:tcBorders>
            <w:shd w:val="clear" w:color="auto" w:fill="auto"/>
            <w:noWrap/>
            <w:vAlign w:val="bottom"/>
            <w:hideMark/>
          </w:tcPr>
          <w:p w14:paraId="6AAA49E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9.1</w:t>
            </w:r>
          </w:p>
        </w:tc>
      </w:tr>
      <w:tr w:rsidR="00845F40" w:rsidRPr="00845F40" w14:paraId="397E4A2E"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91D37DF"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Hawaii</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0F5140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50DCB8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D45A70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424843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7F1FED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79C9458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7D82D841"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CF08846"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Idaho</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2A8BCC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E5FB00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7F004B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DF2692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7B7DFB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240F642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72FAEF8E"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FAF2183"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Illinois</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CA567A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1086029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4.2</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01EA9B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3362585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9.2</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EE36FD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5646BE2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6.7</w:t>
            </w:r>
          </w:p>
        </w:tc>
      </w:tr>
      <w:tr w:rsidR="00845F40" w:rsidRPr="00845F40" w14:paraId="5F33E941"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FC51CAA"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Indiana</w:t>
            </w:r>
          </w:p>
        </w:tc>
        <w:tc>
          <w:tcPr>
            <w:tcW w:w="606" w:type="pct"/>
            <w:tcBorders>
              <w:top w:val="nil"/>
              <w:left w:val="nil"/>
              <w:bottom w:val="single" w:sz="4" w:space="0" w:color="auto"/>
              <w:right w:val="single" w:sz="4" w:space="0" w:color="auto"/>
            </w:tcBorders>
            <w:shd w:val="clear" w:color="auto" w:fill="auto"/>
            <w:noWrap/>
            <w:vAlign w:val="bottom"/>
            <w:hideMark/>
          </w:tcPr>
          <w:p w14:paraId="67E965D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25.4</w:t>
            </w:r>
          </w:p>
        </w:tc>
        <w:tc>
          <w:tcPr>
            <w:tcW w:w="606" w:type="pct"/>
            <w:tcBorders>
              <w:top w:val="nil"/>
              <w:left w:val="nil"/>
              <w:bottom w:val="single" w:sz="4" w:space="0" w:color="auto"/>
              <w:right w:val="single" w:sz="4" w:space="0" w:color="auto"/>
            </w:tcBorders>
            <w:shd w:val="clear" w:color="auto" w:fill="auto"/>
            <w:noWrap/>
            <w:vAlign w:val="bottom"/>
            <w:hideMark/>
          </w:tcPr>
          <w:p w14:paraId="7FF40EB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9.3</w:t>
            </w:r>
          </w:p>
        </w:tc>
        <w:tc>
          <w:tcPr>
            <w:tcW w:w="606" w:type="pct"/>
            <w:tcBorders>
              <w:top w:val="nil"/>
              <w:left w:val="nil"/>
              <w:bottom w:val="single" w:sz="4" w:space="0" w:color="auto"/>
              <w:right w:val="single" w:sz="4" w:space="0" w:color="auto"/>
            </w:tcBorders>
            <w:shd w:val="clear" w:color="auto" w:fill="auto"/>
            <w:noWrap/>
            <w:vAlign w:val="bottom"/>
            <w:hideMark/>
          </w:tcPr>
          <w:p w14:paraId="50E6669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13.4</w:t>
            </w:r>
          </w:p>
        </w:tc>
        <w:tc>
          <w:tcPr>
            <w:tcW w:w="606" w:type="pct"/>
            <w:tcBorders>
              <w:top w:val="nil"/>
              <w:left w:val="nil"/>
              <w:bottom w:val="single" w:sz="4" w:space="0" w:color="auto"/>
              <w:right w:val="single" w:sz="4" w:space="0" w:color="auto"/>
            </w:tcBorders>
            <w:shd w:val="clear" w:color="auto" w:fill="auto"/>
            <w:noWrap/>
            <w:vAlign w:val="bottom"/>
            <w:hideMark/>
          </w:tcPr>
          <w:p w14:paraId="31FB7BE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9.9</w:t>
            </w:r>
          </w:p>
        </w:tc>
        <w:tc>
          <w:tcPr>
            <w:tcW w:w="606" w:type="pct"/>
            <w:tcBorders>
              <w:top w:val="nil"/>
              <w:left w:val="nil"/>
              <w:bottom w:val="single" w:sz="4" w:space="0" w:color="auto"/>
              <w:right w:val="single" w:sz="4" w:space="0" w:color="auto"/>
            </w:tcBorders>
            <w:shd w:val="clear" w:color="auto" w:fill="auto"/>
            <w:noWrap/>
            <w:vAlign w:val="bottom"/>
            <w:hideMark/>
          </w:tcPr>
          <w:p w14:paraId="17CD828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17.6</w:t>
            </w:r>
          </w:p>
        </w:tc>
        <w:tc>
          <w:tcPr>
            <w:tcW w:w="825" w:type="pct"/>
            <w:tcBorders>
              <w:top w:val="nil"/>
              <w:left w:val="nil"/>
              <w:bottom w:val="single" w:sz="4" w:space="0" w:color="auto"/>
              <w:right w:val="single" w:sz="4" w:space="0" w:color="auto"/>
            </w:tcBorders>
            <w:shd w:val="clear" w:color="auto" w:fill="auto"/>
            <w:noWrap/>
            <w:vAlign w:val="bottom"/>
            <w:hideMark/>
          </w:tcPr>
          <w:p w14:paraId="4215F3B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15.2</w:t>
            </w:r>
          </w:p>
        </w:tc>
      </w:tr>
      <w:tr w:rsidR="00845F40" w:rsidRPr="00845F40" w14:paraId="21773EEF"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658855C7"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Iowa</w:t>
            </w:r>
          </w:p>
        </w:tc>
        <w:tc>
          <w:tcPr>
            <w:tcW w:w="606" w:type="pct"/>
            <w:tcBorders>
              <w:top w:val="nil"/>
              <w:left w:val="nil"/>
              <w:bottom w:val="single" w:sz="4" w:space="0" w:color="auto"/>
              <w:right w:val="single" w:sz="4" w:space="0" w:color="auto"/>
            </w:tcBorders>
            <w:shd w:val="clear" w:color="auto" w:fill="auto"/>
            <w:noWrap/>
            <w:vAlign w:val="bottom"/>
            <w:hideMark/>
          </w:tcPr>
          <w:p w14:paraId="3A4F941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5.0</w:t>
            </w:r>
          </w:p>
        </w:tc>
        <w:tc>
          <w:tcPr>
            <w:tcW w:w="606" w:type="pct"/>
            <w:tcBorders>
              <w:top w:val="nil"/>
              <w:left w:val="nil"/>
              <w:bottom w:val="single" w:sz="4" w:space="0" w:color="auto"/>
              <w:right w:val="single" w:sz="4" w:space="0" w:color="auto"/>
            </w:tcBorders>
            <w:shd w:val="clear" w:color="auto" w:fill="auto"/>
            <w:noWrap/>
            <w:vAlign w:val="bottom"/>
            <w:hideMark/>
          </w:tcPr>
          <w:p w14:paraId="19F1770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4.0</w:t>
            </w:r>
          </w:p>
        </w:tc>
        <w:tc>
          <w:tcPr>
            <w:tcW w:w="606" w:type="pct"/>
            <w:tcBorders>
              <w:top w:val="nil"/>
              <w:left w:val="nil"/>
              <w:bottom w:val="single" w:sz="4" w:space="0" w:color="auto"/>
              <w:right w:val="single" w:sz="4" w:space="0" w:color="auto"/>
            </w:tcBorders>
            <w:shd w:val="clear" w:color="auto" w:fill="auto"/>
            <w:noWrap/>
            <w:vAlign w:val="bottom"/>
            <w:hideMark/>
          </w:tcPr>
          <w:p w14:paraId="5F6EEE6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9.9</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DBCB01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ABD72C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20E8E3C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6.3</w:t>
            </w:r>
          </w:p>
        </w:tc>
      </w:tr>
      <w:tr w:rsidR="00845F40" w:rsidRPr="00845F40" w14:paraId="230F93E1"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76B6110A"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Kansas</w:t>
            </w:r>
          </w:p>
        </w:tc>
        <w:tc>
          <w:tcPr>
            <w:tcW w:w="606" w:type="pct"/>
            <w:tcBorders>
              <w:top w:val="nil"/>
              <w:left w:val="nil"/>
              <w:bottom w:val="single" w:sz="4" w:space="0" w:color="auto"/>
              <w:right w:val="single" w:sz="4" w:space="0" w:color="auto"/>
            </w:tcBorders>
            <w:shd w:val="clear" w:color="auto" w:fill="auto"/>
            <w:noWrap/>
            <w:vAlign w:val="bottom"/>
            <w:hideMark/>
          </w:tcPr>
          <w:p w14:paraId="41B8B20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7.8</w:t>
            </w:r>
          </w:p>
        </w:tc>
        <w:tc>
          <w:tcPr>
            <w:tcW w:w="606" w:type="pct"/>
            <w:tcBorders>
              <w:top w:val="nil"/>
              <w:left w:val="nil"/>
              <w:bottom w:val="single" w:sz="4" w:space="0" w:color="auto"/>
              <w:right w:val="single" w:sz="4" w:space="0" w:color="auto"/>
            </w:tcBorders>
            <w:shd w:val="clear" w:color="auto" w:fill="auto"/>
            <w:noWrap/>
            <w:vAlign w:val="bottom"/>
            <w:hideMark/>
          </w:tcPr>
          <w:p w14:paraId="6591B67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9.9</w:t>
            </w:r>
          </w:p>
        </w:tc>
        <w:tc>
          <w:tcPr>
            <w:tcW w:w="606" w:type="pct"/>
            <w:tcBorders>
              <w:top w:val="nil"/>
              <w:left w:val="nil"/>
              <w:bottom w:val="single" w:sz="4" w:space="0" w:color="auto"/>
              <w:right w:val="single" w:sz="4" w:space="0" w:color="auto"/>
            </w:tcBorders>
            <w:shd w:val="clear" w:color="auto" w:fill="auto"/>
            <w:noWrap/>
            <w:vAlign w:val="bottom"/>
            <w:hideMark/>
          </w:tcPr>
          <w:p w14:paraId="2212C95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9.9</w:t>
            </w:r>
          </w:p>
        </w:tc>
        <w:tc>
          <w:tcPr>
            <w:tcW w:w="606" w:type="pct"/>
            <w:tcBorders>
              <w:top w:val="nil"/>
              <w:left w:val="nil"/>
              <w:bottom w:val="single" w:sz="4" w:space="0" w:color="auto"/>
              <w:right w:val="single" w:sz="4" w:space="0" w:color="auto"/>
            </w:tcBorders>
            <w:shd w:val="clear" w:color="auto" w:fill="auto"/>
            <w:noWrap/>
            <w:vAlign w:val="bottom"/>
            <w:hideMark/>
          </w:tcPr>
          <w:p w14:paraId="45C369C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8.3</w:t>
            </w:r>
          </w:p>
        </w:tc>
        <w:tc>
          <w:tcPr>
            <w:tcW w:w="606" w:type="pct"/>
            <w:tcBorders>
              <w:top w:val="nil"/>
              <w:left w:val="nil"/>
              <w:bottom w:val="single" w:sz="4" w:space="0" w:color="auto"/>
              <w:right w:val="single" w:sz="4" w:space="0" w:color="auto"/>
            </w:tcBorders>
            <w:shd w:val="clear" w:color="auto" w:fill="auto"/>
            <w:noWrap/>
            <w:vAlign w:val="bottom"/>
            <w:hideMark/>
          </w:tcPr>
          <w:p w14:paraId="74BD8FD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9.0</w:t>
            </w:r>
          </w:p>
        </w:tc>
        <w:tc>
          <w:tcPr>
            <w:tcW w:w="825" w:type="pct"/>
            <w:tcBorders>
              <w:top w:val="nil"/>
              <w:left w:val="nil"/>
              <w:bottom w:val="single" w:sz="4" w:space="0" w:color="auto"/>
              <w:right w:val="single" w:sz="4" w:space="0" w:color="auto"/>
            </w:tcBorders>
            <w:shd w:val="clear" w:color="auto" w:fill="auto"/>
            <w:noWrap/>
            <w:vAlign w:val="bottom"/>
            <w:hideMark/>
          </w:tcPr>
          <w:p w14:paraId="274527A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9.0</w:t>
            </w:r>
          </w:p>
        </w:tc>
      </w:tr>
      <w:tr w:rsidR="00845F40" w:rsidRPr="00845F40" w14:paraId="1EDA693C"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7A8E087"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Kentucky</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4BA60F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D26362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DF9256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A1CBE1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BB4E10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152A9D1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79D88392"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C03D466"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Louisiana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9F8305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163209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2E545E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00B75FA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5.8</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5DC332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3BA3113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5.8</w:t>
            </w:r>
          </w:p>
        </w:tc>
      </w:tr>
      <w:tr w:rsidR="00845F40" w:rsidRPr="00845F40" w14:paraId="66A4610B"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023C61B1"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Maine</w:t>
            </w:r>
          </w:p>
        </w:tc>
        <w:tc>
          <w:tcPr>
            <w:tcW w:w="606" w:type="pct"/>
            <w:tcBorders>
              <w:top w:val="nil"/>
              <w:left w:val="nil"/>
              <w:bottom w:val="single" w:sz="4" w:space="0" w:color="auto"/>
              <w:right w:val="single" w:sz="4" w:space="0" w:color="auto"/>
            </w:tcBorders>
            <w:shd w:val="clear" w:color="auto" w:fill="auto"/>
            <w:noWrap/>
            <w:vAlign w:val="bottom"/>
            <w:hideMark/>
          </w:tcPr>
          <w:p w14:paraId="617C7B4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13.0</w:t>
            </w:r>
          </w:p>
        </w:tc>
        <w:tc>
          <w:tcPr>
            <w:tcW w:w="606" w:type="pct"/>
            <w:tcBorders>
              <w:top w:val="nil"/>
              <w:left w:val="nil"/>
              <w:bottom w:val="single" w:sz="4" w:space="0" w:color="auto"/>
              <w:right w:val="single" w:sz="4" w:space="0" w:color="auto"/>
            </w:tcBorders>
            <w:shd w:val="clear" w:color="auto" w:fill="auto"/>
            <w:noWrap/>
            <w:vAlign w:val="bottom"/>
            <w:hideMark/>
          </w:tcPr>
          <w:p w14:paraId="7F91FA3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8.7</w:t>
            </w:r>
          </w:p>
        </w:tc>
        <w:tc>
          <w:tcPr>
            <w:tcW w:w="606" w:type="pct"/>
            <w:tcBorders>
              <w:top w:val="nil"/>
              <w:left w:val="nil"/>
              <w:bottom w:val="single" w:sz="4" w:space="0" w:color="auto"/>
              <w:right w:val="single" w:sz="4" w:space="0" w:color="auto"/>
            </w:tcBorders>
            <w:shd w:val="clear" w:color="auto" w:fill="auto"/>
            <w:noWrap/>
            <w:vAlign w:val="bottom"/>
            <w:hideMark/>
          </w:tcPr>
          <w:p w14:paraId="1E38A29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5.8</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DC149F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B3ECEB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338DEC0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9.2</w:t>
            </w:r>
          </w:p>
        </w:tc>
      </w:tr>
      <w:tr w:rsidR="00845F40" w:rsidRPr="00845F40" w14:paraId="3A3DB439"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4B2BCC0C"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Maryland</w:t>
            </w:r>
          </w:p>
        </w:tc>
        <w:tc>
          <w:tcPr>
            <w:tcW w:w="606" w:type="pct"/>
            <w:tcBorders>
              <w:top w:val="nil"/>
              <w:left w:val="nil"/>
              <w:bottom w:val="single" w:sz="4" w:space="0" w:color="auto"/>
              <w:right w:val="single" w:sz="4" w:space="0" w:color="auto"/>
            </w:tcBorders>
            <w:shd w:val="clear" w:color="auto" w:fill="auto"/>
            <w:noWrap/>
            <w:vAlign w:val="bottom"/>
            <w:hideMark/>
          </w:tcPr>
          <w:p w14:paraId="6A3FB52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16.2</w:t>
            </w:r>
          </w:p>
        </w:tc>
        <w:tc>
          <w:tcPr>
            <w:tcW w:w="606" w:type="pct"/>
            <w:tcBorders>
              <w:top w:val="nil"/>
              <w:left w:val="nil"/>
              <w:bottom w:val="single" w:sz="4" w:space="0" w:color="auto"/>
              <w:right w:val="single" w:sz="4" w:space="0" w:color="auto"/>
            </w:tcBorders>
            <w:shd w:val="clear" w:color="auto" w:fill="auto"/>
            <w:noWrap/>
            <w:vAlign w:val="bottom"/>
            <w:hideMark/>
          </w:tcPr>
          <w:p w14:paraId="2915C6B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8.6</w:t>
            </w:r>
          </w:p>
        </w:tc>
        <w:tc>
          <w:tcPr>
            <w:tcW w:w="606" w:type="pct"/>
            <w:tcBorders>
              <w:top w:val="nil"/>
              <w:left w:val="nil"/>
              <w:bottom w:val="single" w:sz="4" w:space="0" w:color="auto"/>
              <w:right w:val="single" w:sz="4" w:space="0" w:color="auto"/>
            </w:tcBorders>
            <w:shd w:val="clear" w:color="auto" w:fill="auto"/>
            <w:noWrap/>
            <w:vAlign w:val="bottom"/>
            <w:hideMark/>
          </w:tcPr>
          <w:p w14:paraId="4374B4F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11.0</w:t>
            </w:r>
          </w:p>
        </w:tc>
        <w:tc>
          <w:tcPr>
            <w:tcW w:w="606" w:type="pct"/>
            <w:tcBorders>
              <w:top w:val="nil"/>
              <w:left w:val="nil"/>
              <w:bottom w:val="single" w:sz="4" w:space="0" w:color="auto"/>
              <w:right w:val="single" w:sz="4" w:space="0" w:color="auto"/>
            </w:tcBorders>
            <w:shd w:val="clear" w:color="auto" w:fill="auto"/>
            <w:noWrap/>
            <w:vAlign w:val="bottom"/>
            <w:hideMark/>
          </w:tcPr>
          <w:p w14:paraId="6F4E5B5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17.3</w:t>
            </w:r>
          </w:p>
        </w:tc>
        <w:tc>
          <w:tcPr>
            <w:tcW w:w="606" w:type="pct"/>
            <w:tcBorders>
              <w:top w:val="nil"/>
              <w:left w:val="nil"/>
              <w:bottom w:val="single" w:sz="4" w:space="0" w:color="auto"/>
              <w:right w:val="single" w:sz="4" w:space="0" w:color="auto"/>
            </w:tcBorders>
            <w:shd w:val="clear" w:color="auto" w:fill="auto"/>
            <w:noWrap/>
            <w:vAlign w:val="bottom"/>
            <w:hideMark/>
          </w:tcPr>
          <w:p w14:paraId="2C11FD2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2.3</w:t>
            </w:r>
          </w:p>
        </w:tc>
        <w:tc>
          <w:tcPr>
            <w:tcW w:w="825" w:type="pct"/>
            <w:tcBorders>
              <w:top w:val="nil"/>
              <w:left w:val="nil"/>
              <w:bottom w:val="single" w:sz="4" w:space="0" w:color="auto"/>
              <w:right w:val="single" w:sz="4" w:space="0" w:color="auto"/>
            </w:tcBorders>
            <w:shd w:val="clear" w:color="auto" w:fill="auto"/>
            <w:noWrap/>
            <w:vAlign w:val="bottom"/>
            <w:hideMark/>
          </w:tcPr>
          <w:p w14:paraId="4928B89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11.2</w:t>
            </w:r>
          </w:p>
        </w:tc>
      </w:tr>
      <w:tr w:rsidR="00845F40" w:rsidRPr="00845F40" w14:paraId="42CB9641"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6C37B9DC"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Massachusetts</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0E20DE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B3B4C6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CEDDE5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C774C9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7C2951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7EDEC22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2F32D380"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7502318"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Michigan</w:t>
            </w:r>
          </w:p>
        </w:tc>
        <w:tc>
          <w:tcPr>
            <w:tcW w:w="606" w:type="pct"/>
            <w:tcBorders>
              <w:top w:val="nil"/>
              <w:left w:val="nil"/>
              <w:bottom w:val="single" w:sz="4" w:space="0" w:color="auto"/>
              <w:right w:val="single" w:sz="4" w:space="0" w:color="auto"/>
            </w:tcBorders>
            <w:shd w:val="clear" w:color="auto" w:fill="auto"/>
            <w:noWrap/>
            <w:vAlign w:val="bottom"/>
            <w:hideMark/>
          </w:tcPr>
          <w:p w14:paraId="785EFD4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5.3</w:t>
            </w:r>
          </w:p>
        </w:tc>
        <w:tc>
          <w:tcPr>
            <w:tcW w:w="606" w:type="pct"/>
            <w:tcBorders>
              <w:top w:val="nil"/>
              <w:left w:val="nil"/>
              <w:bottom w:val="single" w:sz="4" w:space="0" w:color="auto"/>
              <w:right w:val="single" w:sz="4" w:space="0" w:color="auto"/>
            </w:tcBorders>
            <w:shd w:val="clear" w:color="auto" w:fill="auto"/>
            <w:noWrap/>
            <w:vAlign w:val="bottom"/>
            <w:hideMark/>
          </w:tcPr>
          <w:p w14:paraId="6F27510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7.7</w:t>
            </w:r>
          </w:p>
        </w:tc>
        <w:tc>
          <w:tcPr>
            <w:tcW w:w="606" w:type="pct"/>
            <w:tcBorders>
              <w:top w:val="nil"/>
              <w:left w:val="nil"/>
              <w:bottom w:val="single" w:sz="4" w:space="0" w:color="auto"/>
              <w:right w:val="single" w:sz="4" w:space="0" w:color="auto"/>
            </w:tcBorders>
            <w:shd w:val="clear" w:color="auto" w:fill="auto"/>
            <w:noWrap/>
            <w:vAlign w:val="bottom"/>
            <w:hideMark/>
          </w:tcPr>
          <w:p w14:paraId="525D4BD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5.2</w:t>
            </w:r>
          </w:p>
        </w:tc>
        <w:tc>
          <w:tcPr>
            <w:tcW w:w="606" w:type="pct"/>
            <w:tcBorders>
              <w:top w:val="nil"/>
              <w:left w:val="nil"/>
              <w:bottom w:val="single" w:sz="4" w:space="0" w:color="auto"/>
              <w:right w:val="single" w:sz="4" w:space="0" w:color="auto"/>
            </w:tcBorders>
            <w:shd w:val="clear" w:color="auto" w:fill="auto"/>
            <w:noWrap/>
            <w:vAlign w:val="bottom"/>
            <w:hideMark/>
          </w:tcPr>
          <w:p w14:paraId="60337B8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13.4</w:t>
            </w:r>
          </w:p>
        </w:tc>
        <w:tc>
          <w:tcPr>
            <w:tcW w:w="606" w:type="pct"/>
            <w:tcBorders>
              <w:top w:val="nil"/>
              <w:left w:val="nil"/>
              <w:bottom w:val="single" w:sz="4" w:space="0" w:color="auto"/>
              <w:right w:val="single" w:sz="4" w:space="0" w:color="auto"/>
            </w:tcBorders>
            <w:shd w:val="clear" w:color="auto" w:fill="auto"/>
            <w:noWrap/>
            <w:vAlign w:val="bottom"/>
            <w:hideMark/>
          </w:tcPr>
          <w:p w14:paraId="3215DC2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29.3</w:t>
            </w:r>
          </w:p>
        </w:tc>
        <w:tc>
          <w:tcPr>
            <w:tcW w:w="825" w:type="pct"/>
            <w:tcBorders>
              <w:top w:val="nil"/>
              <w:left w:val="nil"/>
              <w:bottom w:val="single" w:sz="4" w:space="0" w:color="auto"/>
              <w:right w:val="single" w:sz="4" w:space="0" w:color="auto"/>
            </w:tcBorders>
            <w:shd w:val="clear" w:color="auto" w:fill="auto"/>
            <w:noWrap/>
            <w:vAlign w:val="bottom"/>
            <w:hideMark/>
          </w:tcPr>
          <w:p w14:paraId="0BAAB6C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12.0</w:t>
            </w:r>
          </w:p>
        </w:tc>
      </w:tr>
      <w:tr w:rsidR="00845F40" w:rsidRPr="00845F40" w14:paraId="40B6C889"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4BE89BDB"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Minnesota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5B00FE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E5EE79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9E82B9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ADCB9C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0D038E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0F22AF9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7CF073DC"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F380EB4"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Mississippi</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498EE8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5A0464E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10.8</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5A0996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D2B202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6A7D302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17.2</w:t>
            </w:r>
          </w:p>
        </w:tc>
        <w:tc>
          <w:tcPr>
            <w:tcW w:w="825" w:type="pct"/>
            <w:tcBorders>
              <w:top w:val="nil"/>
              <w:left w:val="nil"/>
              <w:bottom w:val="single" w:sz="4" w:space="0" w:color="auto"/>
              <w:right w:val="single" w:sz="4" w:space="0" w:color="auto"/>
            </w:tcBorders>
            <w:shd w:val="clear" w:color="auto" w:fill="auto"/>
            <w:noWrap/>
            <w:vAlign w:val="bottom"/>
            <w:hideMark/>
          </w:tcPr>
          <w:p w14:paraId="5FACA2D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14.0</w:t>
            </w:r>
          </w:p>
        </w:tc>
      </w:tr>
      <w:tr w:rsidR="00845F40" w:rsidRPr="00845F40" w14:paraId="6768ACE1"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F99C9FD"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Missouri</w:t>
            </w:r>
          </w:p>
        </w:tc>
        <w:tc>
          <w:tcPr>
            <w:tcW w:w="606" w:type="pct"/>
            <w:tcBorders>
              <w:top w:val="nil"/>
              <w:left w:val="nil"/>
              <w:bottom w:val="single" w:sz="4" w:space="0" w:color="auto"/>
              <w:right w:val="single" w:sz="4" w:space="0" w:color="auto"/>
            </w:tcBorders>
            <w:shd w:val="clear" w:color="auto" w:fill="auto"/>
            <w:noWrap/>
            <w:vAlign w:val="bottom"/>
            <w:hideMark/>
          </w:tcPr>
          <w:p w14:paraId="39E6CD8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21.2</w:t>
            </w:r>
          </w:p>
        </w:tc>
        <w:tc>
          <w:tcPr>
            <w:tcW w:w="606" w:type="pct"/>
            <w:tcBorders>
              <w:top w:val="nil"/>
              <w:left w:val="nil"/>
              <w:bottom w:val="single" w:sz="4" w:space="0" w:color="auto"/>
              <w:right w:val="single" w:sz="4" w:space="0" w:color="auto"/>
            </w:tcBorders>
            <w:shd w:val="clear" w:color="auto" w:fill="auto"/>
            <w:noWrap/>
            <w:vAlign w:val="bottom"/>
            <w:hideMark/>
          </w:tcPr>
          <w:p w14:paraId="6668372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10.3</w:t>
            </w:r>
          </w:p>
        </w:tc>
        <w:tc>
          <w:tcPr>
            <w:tcW w:w="606" w:type="pct"/>
            <w:tcBorders>
              <w:top w:val="nil"/>
              <w:left w:val="nil"/>
              <w:bottom w:val="single" w:sz="4" w:space="0" w:color="auto"/>
              <w:right w:val="single" w:sz="4" w:space="0" w:color="auto"/>
            </w:tcBorders>
            <w:shd w:val="clear" w:color="auto" w:fill="auto"/>
            <w:noWrap/>
            <w:vAlign w:val="bottom"/>
            <w:hideMark/>
          </w:tcPr>
          <w:p w14:paraId="471864A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7.2</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DD9345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0B94B1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3F8188C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12.9</w:t>
            </w:r>
          </w:p>
        </w:tc>
      </w:tr>
      <w:tr w:rsidR="00845F40" w:rsidRPr="00845F40" w14:paraId="19E22867"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5BD203C"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Montana</w:t>
            </w:r>
          </w:p>
        </w:tc>
        <w:tc>
          <w:tcPr>
            <w:tcW w:w="606" w:type="pct"/>
            <w:tcBorders>
              <w:top w:val="nil"/>
              <w:left w:val="nil"/>
              <w:bottom w:val="single" w:sz="4" w:space="0" w:color="auto"/>
              <w:right w:val="single" w:sz="4" w:space="0" w:color="auto"/>
            </w:tcBorders>
            <w:shd w:val="clear" w:color="auto" w:fill="auto"/>
            <w:noWrap/>
            <w:vAlign w:val="bottom"/>
            <w:hideMark/>
          </w:tcPr>
          <w:p w14:paraId="338A783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2.8</w:t>
            </w:r>
          </w:p>
        </w:tc>
        <w:tc>
          <w:tcPr>
            <w:tcW w:w="606" w:type="pct"/>
            <w:tcBorders>
              <w:top w:val="nil"/>
              <w:left w:val="nil"/>
              <w:bottom w:val="single" w:sz="4" w:space="0" w:color="auto"/>
              <w:right w:val="single" w:sz="4" w:space="0" w:color="auto"/>
            </w:tcBorders>
            <w:shd w:val="clear" w:color="auto" w:fill="auto"/>
            <w:noWrap/>
            <w:vAlign w:val="bottom"/>
            <w:hideMark/>
          </w:tcPr>
          <w:p w14:paraId="623378D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2.0</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BB021F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5F146B6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3.7</w:t>
            </w:r>
          </w:p>
        </w:tc>
        <w:tc>
          <w:tcPr>
            <w:tcW w:w="606" w:type="pct"/>
            <w:tcBorders>
              <w:top w:val="nil"/>
              <w:left w:val="nil"/>
              <w:bottom w:val="single" w:sz="4" w:space="0" w:color="auto"/>
              <w:right w:val="single" w:sz="4" w:space="0" w:color="auto"/>
            </w:tcBorders>
            <w:shd w:val="clear" w:color="auto" w:fill="auto"/>
            <w:noWrap/>
            <w:vAlign w:val="bottom"/>
            <w:hideMark/>
          </w:tcPr>
          <w:p w14:paraId="2D694AB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8.5</w:t>
            </w:r>
          </w:p>
        </w:tc>
        <w:tc>
          <w:tcPr>
            <w:tcW w:w="825" w:type="pct"/>
            <w:tcBorders>
              <w:top w:val="nil"/>
              <w:left w:val="nil"/>
              <w:bottom w:val="single" w:sz="4" w:space="0" w:color="auto"/>
              <w:right w:val="single" w:sz="4" w:space="0" w:color="auto"/>
            </w:tcBorders>
            <w:shd w:val="clear" w:color="auto" w:fill="auto"/>
            <w:noWrap/>
            <w:vAlign w:val="bottom"/>
            <w:hideMark/>
          </w:tcPr>
          <w:p w14:paraId="3B64822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4.3</w:t>
            </w:r>
          </w:p>
        </w:tc>
      </w:tr>
      <w:tr w:rsidR="00845F40" w:rsidRPr="00845F40" w14:paraId="536F62E2"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434B22A"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Nebraska</w:t>
            </w:r>
          </w:p>
        </w:tc>
        <w:tc>
          <w:tcPr>
            <w:tcW w:w="606" w:type="pct"/>
            <w:tcBorders>
              <w:top w:val="nil"/>
              <w:left w:val="nil"/>
              <w:bottom w:val="single" w:sz="4" w:space="0" w:color="auto"/>
              <w:right w:val="single" w:sz="4" w:space="0" w:color="auto"/>
            </w:tcBorders>
            <w:shd w:val="clear" w:color="auto" w:fill="auto"/>
            <w:noWrap/>
            <w:vAlign w:val="bottom"/>
            <w:hideMark/>
          </w:tcPr>
          <w:p w14:paraId="44A3B85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11.9</w:t>
            </w:r>
          </w:p>
        </w:tc>
        <w:tc>
          <w:tcPr>
            <w:tcW w:w="606" w:type="pct"/>
            <w:tcBorders>
              <w:top w:val="nil"/>
              <w:left w:val="nil"/>
              <w:bottom w:val="single" w:sz="4" w:space="0" w:color="auto"/>
              <w:right w:val="single" w:sz="4" w:space="0" w:color="auto"/>
            </w:tcBorders>
            <w:shd w:val="clear" w:color="auto" w:fill="auto"/>
            <w:noWrap/>
            <w:vAlign w:val="bottom"/>
            <w:hideMark/>
          </w:tcPr>
          <w:p w14:paraId="57E2EB1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8.3</w:t>
            </w:r>
          </w:p>
        </w:tc>
        <w:tc>
          <w:tcPr>
            <w:tcW w:w="606" w:type="pct"/>
            <w:tcBorders>
              <w:top w:val="nil"/>
              <w:left w:val="nil"/>
              <w:bottom w:val="single" w:sz="4" w:space="0" w:color="auto"/>
              <w:right w:val="single" w:sz="4" w:space="0" w:color="auto"/>
            </w:tcBorders>
            <w:shd w:val="clear" w:color="auto" w:fill="auto"/>
            <w:noWrap/>
            <w:vAlign w:val="bottom"/>
            <w:hideMark/>
          </w:tcPr>
          <w:p w14:paraId="3760DDB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8.9</w:t>
            </w:r>
          </w:p>
        </w:tc>
        <w:tc>
          <w:tcPr>
            <w:tcW w:w="606" w:type="pct"/>
            <w:tcBorders>
              <w:top w:val="nil"/>
              <w:left w:val="nil"/>
              <w:bottom w:val="single" w:sz="4" w:space="0" w:color="auto"/>
              <w:right w:val="single" w:sz="4" w:space="0" w:color="auto"/>
            </w:tcBorders>
            <w:shd w:val="clear" w:color="auto" w:fill="auto"/>
            <w:noWrap/>
            <w:vAlign w:val="bottom"/>
            <w:hideMark/>
          </w:tcPr>
          <w:p w14:paraId="1A27917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3.3</w:t>
            </w:r>
          </w:p>
        </w:tc>
        <w:tc>
          <w:tcPr>
            <w:tcW w:w="606" w:type="pct"/>
            <w:tcBorders>
              <w:top w:val="nil"/>
              <w:left w:val="nil"/>
              <w:bottom w:val="single" w:sz="4" w:space="0" w:color="auto"/>
              <w:right w:val="single" w:sz="4" w:space="0" w:color="auto"/>
            </w:tcBorders>
            <w:shd w:val="clear" w:color="auto" w:fill="auto"/>
            <w:noWrap/>
            <w:vAlign w:val="bottom"/>
            <w:hideMark/>
          </w:tcPr>
          <w:p w14:paraId="7B03B0E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12.9</w:t>
            </w:r>
          </w:p>
        </w:tc>
        <w:tc>
          <w:tcPr>
            <w:tcW w:w="825" w:type="pct"/>
            <w:tcBorders>
              <w:top w:val="nil"/>
              <w:left w:val="nil"/>
              <w:bottom w:val="single" w:sz="4" w:space="0" w:color="auto"/>
              <w:right w:val="single" w:sz="4" w:space="0" w:color="auto"/>
            </w:tcBorders>
            <w:shd w:val="clear" w:color="auto" w:fill="auto"/>
            <w:noWrap/>
            <w:vAlign w:val="bottom"/>
            <w:hideMark/>
          </w:tcPr>
          <w:p w14:paraId="57A7979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9.1</w:t>
            </w:r>
          </w:p>
        </w:tc>
      </w:tr>
      <w:tr w:rsidR="00845F40" w:rsidRPr="00845F40" w14:paraId="388418B2"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73314892"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Nevada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4BA0C6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07A1BD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78AD3D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3ED6C3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65D720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09EBDCD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68001F71"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EB4306B"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New Hampshire</w:t>
            </w:r>
          </w:p>
        </w:tc>
        <w:tc>
          <w:tcPr>
            <w:tcW w:w="606" w:type="pct"/>
            <w:tcBorders>
              <w:top w:val="nil"/>
              <w:left w:val="nil"/>
              <w:bottom w:val="single" w:sz="4" w:space="0" w:color="auto"/>
              <w:right w:val="single" w:sz="4" w:space="0" w:color="auto"/>
            </w:tcBorders>
            <w:shd w:val="clear" w:color="auto" w:fill="auto"/>
            <w:noWrap/>
            <w:vAlign w:val="bottom"/>
            <w:hideMark/>
          </w:tcPr>
          <w:p w14:paraId="21B244D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11.5</w:t>
            </w:r>
          </w:p>
        </w:tc>
        <w:tc>
          <w:tcPr>
            <w:tcW w:w="606" w:type="pct"/>
            <w:tcBorders>
              <w:top w:val="nil"/>
              <w:left w:val="nil"/>
              <w:bottom w:val="single" w:sz="4" w:space="0" w:color="auto"/>
              <w:right w:val="single" w:sz="4" w:space="0" w:color="auto"/>
            </w:tcBorders>
            <w:shd w:val="clear" w:color="auto" w:fill="auto"/>
            <w:noWrap/>
            <w:vAlign w:val="bottom"/>
            <w:hideMark/>
          </w:tcPr>
          <w:p w14:paraId="4F0819B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13.8</w:t>
            </w:r>
          </w:p>
        </w:tc>
        <w:tc>
          <w:tcPr>
            <w:tcW w:w="606" w:type="pct"/>
            <w:tcBorders>
              <w:top w:val="nil"/>
              <w:left w:val="nil"/>
              <w:bottom w:val="single" w:sz="4" w:space="0" w:color="auto"/>
              <w:right w:val="single" w:sz="4" w:space="0" w:color="auto"/>
            </w:tcBorders>
            <w:shd w:val="clear" w:color="auto" w:fill="auto"/>
            <w:noWrap/>
            <w:vAlign w:val="bottom"/>
            <w:hideMark/>
          </w:tcPr>
          <w:p w14:paraId="04CF560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10.4</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12313A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9B56C0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1FFDD5C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12.0</w:t>
            </w:r>
          </w:p>
        </w:tc>
      </w:tr>
      <w:tr w:rsidR="00845F40" w:rsidRPr="00845F40" w14:paraId="1FDB00A9"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67C3298F"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New Jersey</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51E484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5C8039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553EA75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6.3</w:t>
            </w:r>
          </w:p>
        </w:tc>
        <w:tc>
          <w:tcPr>
            <w:tcW w:w="606" w:type="pct"/>
            <w:tcBorders>
              <w:top w:val="nil"/>
              <w:left w:val="nil"/>
              <w:bottom w:val="single" w:sz="4" w:space="0" w:color="auto"/>
              <w:right w:val="single" w:sz="4" w:space="0" w:color="auto"/>
            </w:tcBorders>
            <w:shd w:val="clear" w:color="auto" w:fill="auto"/>
            <w:noWrap/>
            <w:vAlign w:val="bottom"/>
            <w:hideMark/>
          </w:tcPr>
          <w:p w14:paraId="5FA6E5F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12.5</w:t>
            </w:r>
          </w:p>
        </w:tc>
        <w:tc>
          <w:tcPr>
            <w:tcW w:w="606" w:type="pct"/>
            <w:tcBorders>
              <w:top w:val="nil"/>
              <w:left w:val="nil"/>
              <w:bottom w:val="single" w:sz="4" w:space="0" w:color="auto"/>
              <w:right w:val="single" w:sz="4" w:space="0" w:color="auto"/>
            </w:tcBorders>
            <w:shd w:val="clear" w:color="auto" w:fill="auto"/>
            <w:noWrap/>
            <w:vAlign w:val="bottom"/>
            <w:hideMark/>
          </w:tcPr>
          <w:p w14:paraId="20D0E60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10.5</w:t>
            </w:r>
          </w:p>
        </w:tc>
        <w:tc>
          <w:tcPr>
            <w:tcW w:w="825" w:type="pct"/>
            <w:tcBorders>
              <w:top w:val="nil"/>
              <w:left w:val="nil"/>
              <w:bottom w:val="single" w:sz="4" w:space="0" w:color="auto"/>
              <w:right w:val="single" w:sz="4" w:space="0" w:color="auto"/>
            </w:tcBorders>
            <w:shd w:val="clear" w:color="auto" w:fill="auto"/>
            <w:noWrap/>
            <w:vAlign w:val="bottom"/>
            <w:hideMark/>
          </w:tcPr>
          <w:p w14:paraId="0915AEA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9.8</w:t>
            </w:r>
          </w:p>
        </w:tc>
      </w:tr>
      <w:tr w:rsidR="00845F40" w:rsidRPr="00845F40" w14:paraId="7063C265"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FB516C2"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New Mexico</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136CF4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3EBA45C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3.2</w:t>
            </w:r>
          </w:p>
        </w:tc>
        <w:tc>
          <w:tcPr>
            <w:tcW w:w="606" w:type="pct"/>
            <w:tcBorders>
              <w:top w:val="nil"/>
              <w:left w:val="nil"/>
              <w:bottom w:val="single" w:sz="4" w:space="0" w:color="auto"/>
              <w:right w:val="single" w:sz="4" w:space="0" w:color="auto"/>
            </w:tcBorders>
            <w:shd w:val="clear" w:color="auto" w:fill="auto"/>
            <w:noWrap/>
            <w:vAlign w:val="bottom"/>
            <w:hideMark/>
          </w:tcPr>
          <w:p w14:paraId="0B1400F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9.5</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974FDF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38407D9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7.2</w:t>
            </w:r>
          </w:p>
        </w:tc>
        <w:tc>
          <w:tcPr>
            <w:tcW w:w="825" w:type="pct"/>
            <w:tcBorders>
              <w:top w:val="nil"/>
              <w:left w:val="nil"/>
              <w:bottom w:val="single" w:sz="4" w:space="0" w:color="auto"/>
              <w:right w:val="single" w:sz="4" w:space="0" w:color="auto"/>
            </w:tcBorders>
            <w:shd w:val="clear" w:color="auto" w:fill="auto"/>
            <w:noWrap/>
            <w:vAlign w:val="bottom"/>
            <w:hideMark/>
          </w:tcPr>
          <w:p w14:paraId="1D2004C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6.7</w:t>
            </w:r>
          </w:p>
        </w:tc>
      </w:tr>
      <w:tr w:rsidR="00845F40" w:rsidRPr="00845F40" w14:paraId="4F0F74E1"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E258BCF"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New York</w:t>
            </w:r>
          </w:p>
        </w:tc>
        <w:tc>
          <w:tcPr>
            <w:tcW w:w="606" w:type="pct"/>
            <w:tcBorders>
              <w:top w:val="nil"/>
              <w:left w:val="nil"/>
              <w:bottom w:val="single" w:sz="4" w:space="0" w:color="auto"/>
              <w:right w:val="single" w:sz="4" w:space="0" w:color="auto"/>
            </w:tcBorders>
            <w:shd w:val="clear" w:color="auto" w:fill="auto"/>
            <w:noWrap/>
            <w:vAlign w:val="bottom"/>
            <w:hideMark/>
          </w:tcPr>
          <w:p w14:paraId="41716C6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12.9</w:t>
            </w:r>
          </w:p>
        </w:tc>
        <w:tc>
          <w:tcPr>
            <w:tcW w:w="606" w:type="pct"/>
            <w:tcBorders>
              <w:top w:val="nil"/>
              <w:left w:val="nil"/>
              <w:bottom w:val="single" w:sz="4" w:space="0" w:color="auto"/>
              <w:right w:val="single" w:sz="4" w:space="0" w:color="auto"/>
            </w:tcBorders>
            <w:shd w:val="clear" w:color="auto" w:fill="auto"/>
            <w:noWrap/>
            <w:vAlign w:val="bottom"/>
            <w:hideMark/>
          </w:tcPr>
          <w:p w14:paraId="37595E7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6.1</w:t>
            </w:r>
          </w:p>
        </w:tc>
        <w:tc>
          <w:tcPr>
            <w:tcW w:w="606" w:type="pct"/>
            <w:tcBorders>
              <w:top w:val="nil"/>
              <w:left w:val="nil"/>
              <w:bottom w:val="single" w:sz="4" w:space="0" w:color="auto"/>
              <w:right w:val="single" w:sz="4" w:space="0" w:color="auto"/>
            </w:tcBorders>
            <w:shd w:val="clear" w:color="auto" w:fill="auto"/>
            <w:noWrap/>
            <w:vAlign w:val="bottom"/>
            <w:hideMark/>
          </w:tcPr>
          <w:p w14:paraId="7A8A2FB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28.4</w:t>
            </w:r>
          </w:p>
        </w:tc>
        <w:tc>
          <w:tcPr>
            <w:tcW w:w="606" w:type="pct"/>
            <w:tcBorders>
              <w:top w:val="nil"/>
              <w:left w:val="nil"/>
              <w:bottom w:val="single" w:sz="4" w:space="0" w:color="auto"/>
              <w:right w:val="single" w:sz="4" w:space="0" w:color="auto"/>
            </w:tcBorders>
            <w:shd w:val="clear" w:color="auto" w:fill="auto"/>
            <w:noWrap/>
            <w:vAlign w:val="bottom"/>
            <w:hideMark/>
          </w:tcPr>
          <w:p w14:paraId="225608B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11.2</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999A1B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75DD8A4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14.7</w:t>
            </w:r>
          </w:p>
        </w:tc>
      </w:tr>
      <w:tr w:rsidR="00845F40" w:rsidRPr="00845F40" w14:paraId="44B31238"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F03AB8A"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North Carolina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AD891C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15CF4B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6256C6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4BC3CF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47B237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130BBF3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5C4564ED"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4CED080"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North Dakota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D21966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C9356A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B6FA30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4CE081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F19AF0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075B7FE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67615F97"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6D3DCCE9"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Ohio</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6EAE74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2CB85B1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13.1</w:t>
            </w:r>
          </w:p>
        </w:tc>
        <w:tc>
          <w:tcPr>
            <w:tcW w:w="606" w:type="pct"/>
            <w:tcBorders>
              <w:top w:val="nil"/>
              <w:left w:val="nil"/>
              <w:bottom w:val="single" w:sz="4" w:space="0" w:color="auto"/>
              <w:right w:val="single" w:sz="4" w:space="0" w:color="auto"/>
            </w:tcBorders>
            <w:shd w:val="clear" w:color="auto" w:fill="auto"/>
            <w:noWrap/>
            <w:vAlign w:val="bottom"/>
            <w:hideMark/>
          </w:tcPr>
          <w:p w14:paraId="378BBE1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17.0</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708B42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3F310C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4ED89F3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15.1</w:t>
            </w:r>
          </w:p>
        </w:tc>
      </w:tr>
      <w:tr w:rsidR="00845F40" w:rsidRPr="00845F40" w14:paraId="4E9E343F"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D9D16CC"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Oklahoma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E805C0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0D56B90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9.2</w:t>
            </w:r>
          </w:p>
        </w:tc>
        <w:tc>
          <w:tcPr>
            <w:tcW w:w="606" w:type="pct"/>
            <w:tcBorders>
              <w:top w:val="nil"/>
              <w:left w:val="nil"/>
              <w:bottom w:val="single" w:sz="4" w:space="0" w:color="auto"/>
              <w:right w:val="single" w:sz="4" w:space="0" w:color="auto"/>
            </w:tcBorders>
            <w:shd w:val="clear" w:color="auto" w:fill="auto"/>
            <w:noWrap/>
            <w:vAlign w:val="bottom"/>
            <w:hideMark/>
          </w:tcPr>
          <w:p w14:paraId="5304340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10.1</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34BDFA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70CF187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12.9</w:t>
            </w:r>
          </w:p>
        </w:tc>
        <w:tc>
          <w:tcPr>
            <w:tcW w:w="825" w:type="pct"/>
            <w:tcBorders>
              <w:top w:val="nil"/>
              <w:left w:val="nil"/>
              <w:bottom w:val="single" w:sz="4" w:space="0" w:color="auto"/>
              <w:right w:val="single" w:sz="4" w:space="0" w:color="auto"/>
            </w:tcBorders>
            <w:shd w:val="clear" w:color="auto" w:fill="auto"/>
            <w:noWrap/>
            <w:vAlign w:val="bottom"/>
            <w:hideMark/>
          </w:tcPr>
          <w:p w14:paraId="53E9E25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10.8</w:t>
            </w:r>
          </w:p>
        </w:tc>
      </w:tr>
      <w:tr w:rsidR="00845F40" w:rsidRPr="00845F40" w14:paraId="5D089E4B"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64737A5"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Oregon</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52E77D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32B8C7E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11.1</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5D9BD5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D42677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787E93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740ACA8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11.1</w:t>
            </w:r>
          </w:p>
        </w:tc>
      </w:tr>
      <w:tr w:rsidR="00845F40" w:rsidRPr="00845F40" w14:paraId="212E0F24"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EAD89D3"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Pennsylvania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28D30A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0D91529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21.8</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B191F8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DDA4C6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2AB1587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4.3</w:t>
            </w:r>
          </w:p>
        </w:tc>
        <w:tc>
          <w:tcPr>
            <w:tcW w:w="825" w:type="pct"/>
            <w:tcBorders>
              <w:top w:val="nil"/>
              <w:left w:val="nil"/>
              <w:bottom w:val="single" w:sz="4" w:space="0" w:color="auto"/>
              <w:right w:val="single" w:sz="4" w:space="0" w:color="auto"/>
            </w:tcBorders>
            <w:shd w:val="clear" w:color="auto" w:fill="auto"/>
            <w:noWrap/>
            <w:vAlign w:val="bottom"/>
            <w:hideMark/>
          </w:tcPr>
          <w:p w14:paraId="709BB9A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13.2</w:t>
            </w:r>
          </w:p>
        </w:tc>
      </w:tr>
      <w:tr w:rsidR="00845F40" w:rsidRPr="00845F40" w14:paraId="76718E06"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7F07990A"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Rhode Island</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18700F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33D69D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3612099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15.3</w:t>
            </w:r>
          </w:p>
        </w:tc>
        <w:tc>
          <w:tcPr>
            <w:tcW w:w="606" w:type="pct"/>
            <w:tcBorders>
              <w:top w:val="nil"/>
              <w:left w:val="nil"/>
              <w:bottom w:val="single" w:sz="4" w:space="0" w:color="auto"/>
              <w:right w:val="single" w:sz="4" w:space="0" w:color="auto"/>
            </w:tcBorders>
            <w:shd w:val="clear" w:color="auto" w:fill="auto"/>
            <w:noWrap/>
            <w:vAlign w:val="bottom"/>
            <w:hideMark/>
          </w:tcPr>
          <w:p w14:paraId="6D07A1D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13.2</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8D81B0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7591D3A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14.3</w:t>
            </w:r>
          </w:p>
        </w:tc>
      </w:tr>
      <w:tr w:rsidR="00845F40" w:rsidRPr="00845F40" w14:paraId="31252280"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7D626CCB"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South Carolina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3F4A84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BE7668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754591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9EB060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853DEC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7495C7F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718642AF"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78A96555"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South Dakota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15A1701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D5689F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BF7672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D3D136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B1EB7F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2483DB71"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67A37262"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46B91C19"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Tennessee</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677D3E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7E09498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557204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A7F1CD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982290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516D42A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0EDBD246"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046818C2"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Texas</w:t>
            </w:r>
          </w:p>
        </w:tc>
        <w:tc>
          <w:tcPr>
            <w:tcW w:w="606" w:type="pct"/>
            <w:tcBorders>
              <w:top w:val="nil"/>
              <w:left w:val="nil"/>
              <w:bottom w:val="single" w:sz="4" w:space="0" w:color="auto"/>
              <w:right w:val="single" w:sz="4" w:space="0" w:color="auto"/>
            </w:tcBorders>
            <w:shd w:val="clear" w:color="auto" w:fill="auto"/>
            <w:noWrap/>
            <w:vAlign w:val="bottom"/>
            <w:hideMark/>
          </w:tcPr>
          <w:p w14:paraId="288A875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14.4</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5761B2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7EFC49C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18.2</w:t>
            </w:r>
          </w:p>
        </w:tc>
        <w:tc>
          <w:tcPr>
            <w:tcW w:w="606" w:type="pct"/>
            <w:tcBorders>
              <w:top w:val="nil"/>
              <w:left w:val="nil"/>
              <w:bottom w:val="single" w:sz="4" w:space="0" w:color="auto"/>
              <w:right w:val="single" w:sz="4" w:space="0" w:color="auto"/>
            </w:tcBorders>
            <w:shd w:val="clear" w:color="auto" w:fill="auto"/>
            <w:noWrap/>
            <w:vAlign w:val="bottom"/>
            <w:hideMark/>
          </w:tcPr>
          <w:p w14:paraId="2FA77AB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12.5</w:t>
            </w:r>
          </w:p>
        </w:tc>
        <w:tc>
          <w:tcPr>
            <w:tcW w:w="606" w:type="pct"/>
            <w:tcBorders>
              <w:top w:val="nil"/>
              <w:left w:val="nil"/>
              <w:bottom w:val="single" w:sz="4" w:space="0" w:color="auto"/>
              <w:right w:val="single" w:sz="4" w:space="0" w:color="auto"/>
            </w:tcBorders>
            <w:shd w:val="clear" w:color="auto" w:fill="auto"/>
            <w:noWrap/>
            <w:vAlign w:val="bottom"/>
            <w:hideMark/>
          </w:tcPr>
          <w:p w14:paraId="471B781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21.0</w:t>
            </w:r>
          </w:p>
        </w:tc>
        <w:tc>
          <w:tcPr>
            <w:tcW w:w="825" w:type="pct"/>
            <w:tcBorders>
              <w:top w:val="nil"/>
              <w:left w:val="nil"/>
              <w:bottom w:val="single" w:sz="4" w:space="0" w:color="auto"/>
              <w:right w:val="single" w:sz="4" w:space="0" w:color="auto"/>
            </w:tcBorders>
            <w:shd w:val="clear" w:color="auto" w:fill="auto"/>
            <w:noWrap/>
            <w:vAlign w:val="bottom"/>
            <w:hideMark/>
          </w:tcPr>
          <w:p w14:paraId="03DB4B1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16.6</w:t>
            </w:r>
          </w:p>
        </w:tc>
      </w:tr>
      <w:tr w:rsidR="00845F40" w:rsidRPr="00845F40" w14:paraId="6EFB19D3"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21E8E04"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Utah</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93AE6F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33BBCF2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15.4</w:t>
            </w:r>
          </w:p>
        </w:tc>
        <w:tc>
          <w:tcPr>
            <w:tcW w:w="606" w:type="pct"/>
            <w:tcBorders>
              <w:top w:val="nil"/>
              <w:left w:val="nil"/>
              <w:bottom w:val="single" w:sz="4" w:space="0" w:color="auto"/>
              <w:right w:val="single" w:sz="4" w:space="0" w:color="auto"/>
            </w:tcBorders>
            <w:shd w:val="clear" w:color="auto" w:fill="auto"/>
            <w:noWrap/>
            <w:vAlign w:val="bottom"/>
            <w:hideMark/>
          </w:tcPr>
          <w:p w14:paraId="4706C5D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11.9</w:t>
            </w:r>
          </w:p>
        </w:tc>
        <w:tc>
          <w:tcPr>
            <w:tcW w:w="606" w:type="pct"/>
            <w:tcBorders>
              <w:top w:val="nil"/>
              <w:left w:val="nil"/>
              <w:bottom w:val="single" w:sz="4" w:space="0" w:color="auto"/>
              <w:right w:val="single" w:sz="4" w:space="0" w:color="auto"/>
            </w:tcBorders>
            <w:shd w:val="clear" w:color="auto" w:fill="auto"/>
            <w:noWrap/>
            <w:vAlign w:val="bottom"/>
            <w:hideMark/>
          </w:tcPr>
          <w:p w14:paraId="69E0853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5.6</w:t>
            </w:r>
          </w:p>
        </w:tc>
        <w:tc>
          <w:tcPr>
            <w:tcW w:w="606" w:type="pct"/>
            <w:tcBorders>
              <w:top w:val="nil"/>
              <w:left w:val="nil"/>
              <w:bottom w:val="single" w:sz="4" w:space="0" w:color="auto"/>
              <w:right w:val="single" w:sz="4" w:space="0" w:color="auto"/>
            </w:tcBorders>
            <w:shd w:val="clear" w:color="auto" w:fill="auto"/>
            <w:noWrap/>
            <w:vAlign w:val="bottom"/>
            <w:hideMark/>
          </w:tcPr>
          <w:p w14:paraId="6562C2E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9.3</w:t>
            </w:r>
          </w:p>
        </w:tc>
        <w:tc>
          <w:tcPr>
            <w:tcW w:w="825" w:type="pct"/>
            <w:tcBorders>
              <w:top w:val="nil"/>
              <w:left w:val="nil"/>
              <w:bottom w:val="single" w:sz="4" w:space="0" w:color="auto"/>
              <w:right w:val="single" w:sz="4" w:space="0" w:color="auto"/>
            </w:tcBorders>
            <w:shd w:val="clear" w:color="auto" w:fill="auto"/>
            <w:noWrap/>
            <w:vAlign w:val="bottom"/>
            <w:hideMark/>
          </w:tcPr>
          <w:p w14:paraId="18DCF04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10.4</w:t>
            </w:r>
          </w:p>
        </w:tc>
      </w:tr>
      <w:tr w:rsidR="00845F40" w:rsidRPr="00845F40" w14:paraId="19AE5BAF"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321AB6C7"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Vermont</w:t>
            </w:r>
          </w:p>
        </w:tc>
        <w:tc>
          <w:tcPr>
            <w:tcW w:w="606" w:type="pct"/>
            <w:tcBorders>
              <w:top w:val="nil"/>
              <w:left w:val="nil"/>
              <w:bottom w:val="single" w:sz="4" w:space="0" w:color="auto"/>
              <w:right w:val="single" w:sz="4" w:space="0" w:color="auto"/>
            </w:tcBorders>
            <w:shd w:val="clear" w:color="auto" w:fill="auto"/>
            <w:noWrap/>
            <w:vAlign w:val="bottom"/>
            <w:hideMark/>
          </w:tcPr>
          <w:p w14:paraId="45E2C55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13.5</w:t>
            </w:r>
          </w:p>
        </w:tc>
        <w:tc>
          <w:tcPr>
            <w:tcW w:w="606" w:type="pct"/>
            <w:tcBorders>
              <w:top w:val="nil"/>
              <w:left w:val="nil"/>
              <w:bottom w:val="single" w:sz="4" w:space="0" w:color="auto"/>
              <w:right w:val="single" w:sz="4" w:space="0" w:color="auto"/>
            </w:tcBorders>
            <w:shd w:val="clear" w:color="auto" w:fill="auto"/>
            <w:noWrap/>
            <w:vAlign w:val="bottom"/>
            <w:hideMark/>
          </w:tcPr>
          <w:p w14:paraId="27B9544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4.4</w:t>
            </w:r>
          </w:p>
        </w:tc>
        <w:tc>
          <w:tcPr>
            <w:tcW w:w="606" w:type="pct"/>
            <w:tcBorders>
              <w:top w:val="nil"/>
              <w:left w:val="nil"/>
              <w:bottom w:val="single" w:sz="4" w:space="0" w:color="auto"/>
              <w:right w:val="single" w:sz="4" w:space="0" w:color="auto"/>
            </w:tcBorders>
            <w:shd w:val="clear" w:color="auto" w:fill="auto"/>
            <w:noWrap/>
            <w:vAlign w:val="bottom"/>
            <w:hideMark/>
          </w:tcPr>
          <w:p w14:paraId="0BE3E292"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8.5</w:t>
            </w:r>
          </w:p>
        </w:tc>
        <w:tc>
          <w:tcPr>
            <w:tcW w:w="606" w:type="pct"/>
            <w:tcBorders>
              <w:top w:val="nil"/>
              <w:left w:val="nil"/>
              <w:bottom w:val="single" w:sz="4" w:space="0" w:color="auto"/>
              <w:right w:val="single" w:sz="4" w:space="0" w:color="auto"/>
            </w:tcBorders>
            <w:shd w:val="clear" w:color="auto" w:fill="auto"/>
            <w:noWrap/>
            <w:vAlign w:val="bottom"/>
            <w:hideMark/>
          </w:tcPr>
          <w:p w14:paraId="4077B14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21.2</w:t>
            </w:r>
          </w:p>
        </w:tc>
        <w:tc>
          <w:tcPr>
            <w:tcW w:w="606" w:type="pct"/>
            <w:tcBorders>
              <w:top w:val="nil"/>
              <w:left w:val="nil"/>
              <w:bottom w:val="single" w:sz="4" w:space="0" w:color="auto"/>
              <w:right w:val="single" w:sz="4" w:space="0" w:color="auto"/>
            </w:tcBorders>
            <w:shd w:val="clear" w:color="auto" w:fill="auto"/>
            <w:noWrap/>
            <w:vAlign w:val="bottom"/>
            <w:hideMark/>
          </w:tcPr>
          <w:p w14:paraId="4AD92AD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10.4</w:t>
            </w:r>
          </w:p>
        </w:tc>
        <w:tc>
          <w:tcPr>
            <w:tcW w:w="825" w:type="pct"/>
            <w:tcBorders>
              <w:top w:val="nil"/>
              <w:left w:val="nil"/>
              <w:bottom w:val="single" w:sz="4" w:space="0" w:color="auto"/>
              <w:right w:val="single" w:sz="4" w:space="0" w:color="auto"/>
            </w:tcBorders>
            <w:shd w:val="clear" w:color="auto" w:fill="auto"/>
            <w:noWrap/>
            <w:vAlign w:val="bottom"/>
            <w:hideMark/>
          </w:tcPr>
          <w:p w14:paraId="084D547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11.5</w:t>
            </w:r>
          </w:p>
        </w:tc>
      </w:tr>
      <w:tr w:rsidR="00845F40" w:rsidRPr="00845F40" w14:paraId="13A0992C"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5100051E"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Virginia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8D120C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9E218D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51E0386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1E01BF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D9D78B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0D2D083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r>
      <w:tr w:rsidR="00845F40" w:rsidRPr="00845F40" w14:paraId="2842BF36"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320DE24"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Washington</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EF6C48C"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BDF14EA"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83217C6"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04C6B457"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7.9</w:t>
            </w:r>
          </w:p>
        </w:tc>
        <w:tc>
          <w:tcPr>
            <w:tcW w:w="606" w:type="pct"/>
            <w:tcBorders>
              <w:top w:val="nil"/>
              <w:left w:val="nil"/>
              <w:bottom w:val="single" w:sz="4" w:space="0" w:color="auto"/>
              <w:right w:val="single" w:sz="4" w:space="0" w:color="auto"/>
            </w:tcBorders>
            <w:shd w:val="clear" w:color="auto" w:fill="auto"/>
            <w:noWrap/>
            <w:vAlign w:val="bottom"/>
            <w:hideMark/>
          </w:tcPr>
          <w:p w14:paraId="560123E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5.6</w:t>
            </w:r>
          </w:p>
        </w:tc>
        <w:tc>
          <w:tcPr>
            <w:tcW w:w="825" w:type="pct"/>
            <w:tcBorders>
              <w:top w:val="nil"/>
              <w:left w:val="nil"/>
              <w:bottom w:val="single" w:sz="4" w:space="0" w:color="auto"/>
              <w:right w:val="single" w:sz="4" w:space="0" w:color="auto"/>
            </w:tcBorders>
            <w:shd w:val="clear" w:color="auto" w:fill="auto"/>
            <w:noWrap/>
            <w:vAlign w:val="bottom"/>
            <w:hideMark/>
          </w:tcPr>
          <w:p w14:paraId="04CC2F6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6.8</w:t>
            </w:r>
          </w:p>
        </w:tc>
      </w:tr>
      <w:tr w:rsidR="00845F40" w:rsidRPr="00845F40" w14:paraId="2E9801AF" w14:textId="77777777" w:rsidTr="00A72E2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23AE30B8"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West Virginia</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C8FBBDD"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auto"/>
            <w:noWrap/>
            <w:vAlign w:val="bottom"/>
            <w:hideMark/>
          </w:tcPr>
          <w:p w14:paraId="6126EFE4"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11.8</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DCDD92B"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D110A3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1C166F3"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13974E00"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11.8</w:t>
            </w:r>
          </w:p>
        </w:tc>
      </w:tr>
      <w:tr w:rsidR="00845F40" w:rsidRPr="00845F40" w14:paraId="310D8B4A" w14:textId="77777777" w:rsidTr="00A72E20">
        <w:trPr>
          <w:trHeight w:val="77"/>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18856C72" w14:textId="77777777" w:rsidR="001B2369" w:rsidRPr="00845F40" w:rsidRDefault="001B2369" w:rsidP="001B2369">
            <w:pPr>
              <w:spacing w:after="0" w:line="240" w:lineRule="auto"/>
              <w:rPr>
                <w:rFonts w:ascii="Calibri" w:eastAsia="Times New Roman" w:hAnsi="Calibri" w:cs="Calibri"/>
                <w:color w:val="000000"/>
                <w:sz w:val="16"/>
                <w:szCs w:val="16"/>
              </w:rPr>
            </w:pPr>
            <w:r w:rsidRPr="00845F40">
              <w:rPr>
                <w:rFonts w:ascii="Calibri" w:eastAsia="Times New Roman" w:hAnsi="Calibri" w:cs="Calibri"/>
                <w:color w:val="000000"/>
                <w:sz w:val="16"/>
                <w:szCs w:val="16"/>
              </w:rPr>
              <w:t>Wisconsin</w:t>
            </w:r>
          </w:p>
        </w:tc>
        <w:tc>
          <w:tcPr>
            <w:tcW w:w="606" w:type="pct"/>
            <w:tcBorders>
              <w:top w:val="nil"/>
              <w:left w:val="nil"/>
              <w:bottom w:val="single" w:sz="4" w:space="0" w:color="auto"/>
              <w:right w:val="single" w:sz="4" w:space="0" w:color="auto"/>
            </w:tcBorders>
            <w:shd w:val="clear" w:color="auto" w:fill="auto"/>
            <w:noWrap/>
            <w:vAlign w:val="bottom"/>
            <w:hideMark/>
          </w:tcPr>
          <w:p w14:paraId="519E0B0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12.3</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71A25E5"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012CA2EE"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87324AF"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64530518"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 </w:t>
            </w:r>
          </w:p>
        </w:tc>
        <w:tc>
          <w:tcPr>
            <w:tcW w:w="825" w:type="pct"/>
            <w:tcBorders>
              <w:top w:val="nil"/>
              <w:left w:val="nil"/>
              <w:bottom w:val="single" w:sz="4" w:space="0" w:color="auto"/>
              <w:right w:val="single" w:sz="4" w:space="0" w:color="auto"/>
            </w:tcBorders>
            <w:shd w:val="clear" w:color="auto" w:fill="auto"/>
            <w:noWrap/>
            <w:vAlign w:val="bottom"/>
            <w:hideMark/>
          </w:tcPr>
          <w:p w14:paraId="5FF765E9" w14:textId="77777777" w:rsidR="001B2369" w:rsidRPr="00845F40" w:rsidRDefault="001B2369" w:rsidP="001B2369">
            <w:pPr>
              <w:spacing w:after="0" w:line="240" w:lineRule="auto"/>
              <w:jc w:val="center"/>
              <w:rPr>
                <w:rFonts w:ascii="Calibri" w:eastAsia="Times New Roman" w:hAnsi="Calibri" w:cs="Calibri"/>
                <w:color w:val="000000"/>
                <w:sz w:val="16"/>
                <w:szCs w:val="16"/>
              </w:rPr>
            </w:pPr>
            <w:r w:rsidRPr="00845F40">
              <w:rPr>
                <w:rFonts w:ascii="Calibri" w:eastAsia="Times New Roman" w:hAnsi="Calibri" w:cs="Calibri"/>
                <w:color w:val="000000"/>
                <w:sz w:val="16"/>
                <w:szCs w:val="16"/>
              </w:rPr>
              <w:t>12.3</w:t>
            </w:r>
          </w:p>
        </w:tc>
      </w:tr>
      <w:tr w:rsidR="00845F40" w:rsidRPr="00845F40" w14:paraId="30577E94" w14:textId="77777777" w:rsidTr="00845F40">
        <w:trPr>
          <w:trHeight w:val="231"/>
        </w:trPr>
        <w:tc>
          <w:tcPr>
            <w:tcW w:w="1145" w:type="pct"/>
            <w:tcBorders>
              <w:top w:val="nil"/>
              <w:left w:val="single" w:sz="4" w:space="0" w:color="auto"/>
              <w:bottom w:val="single" w:sz="4" w:space="0" w:color="auto"/>
              <w:right w:val="single" w:sz="4" w:space="0" w:color="auto"/>
            </w:tcBorders>
            <w:shd w:val="clear" w:color="auto" w:fill="auto"/>
            <w:noWrap/>
            <w:vAlign w:val="bottom"/>
            <w:hideMark/>
          </w:tcPr>
          <w:p w14:paraId="6FA56215" w14:textId="77777777" w:rsidR="001B2369" w:rsidRPr="00845F40" w:rsidRDefault="001B2369" w:rsidP="00845F40">
            <w:pPr>
              <w:pStyle w:val="NoSpacing"/>
              <w:rPr>
                <w:sz w:val="16"/>
                <w:szCs w:val="16"/>
              </w:rPr>
            </w:pPr>
            <w:r w:rsidRPr="00845F40">
              <w:rPr>
                <w:sz w:val="16"/>
                <w:szCs w:val="16"/>
              </w:rPr>
              <w:t>Wyoming</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6B0B56B" w14:textId="77777777" w:rsidR="001B2369" w:rsidRPr="00845F40" w:rsidRDefault="001B2369" w:rsidP="00845F40">
            <w:pPr>
              <w:pStyle w:val="NoSpacing"/>
              <w:rPr>
                <w:sz w:val="16"/>
                <w:szCs w:val="16"/>
              </w:rPr>
            </w:pPr>
            <w:r w:rsidRPr="00845F40">
              <w:rPr>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342C9207" w14:textId="77777777" w:rsidR="001B2369" w:rsidRPr="00845F40" w:rsidRDefault="001B2369" w:rsidP="00845F40">
            <w:pPr>
              <w:pStyle w:val="NoSpacing"/>
              <w:rPr>
                <w:sz w:val="16"/>
                <w:szCs w:val="16"/>
              </w:rPr>
            </w:pPr>
            <w:r w:rsidRPr="00845F40">
              <w:rPr>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CEAED50" w14:textId="77777777" w:rsidR="001B2369" w:rsidRPr="00845F40" w:rsidRDefault="001B2369" w:rsidP="00845F40">
            <w:pPr>
              <w:pStyle w:val="NoSpacing"/>
              <w:rPr>
                <w:sz w:val="16"/>
                <w:szCs w:val="16"/>
              </w:rPr>
            </w:pPr>
            <w:r w:rsidRPr="00845F40">
              <w:rPr>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4B9ED693" w14:textId="77777777" w:rsidR="001B2369" w:rsidRPr="00845F40" w:rsidRDefault="001B2369" w:rsidP="00845F40">
            <w:pPr>
              <w:pStyle w:val="NoSpacing"/>
              <w:rPr>
                <w:sz w:val="16"/>
                <w:szCs w:val="16"/>
              </w:rPr>
            </w:pPr>
            <w:r w:rsidRPr="00845F40">
              <w:rPr>
                <w:sz w:val="16"/>
                <w:szCs w:val="16"/>
              </w:rPr>
              <w:t> </w:t>
            </w:r>
          </w:p>
        </w:tc>
        <w:tc>
          <w:tcPr>
            <w:tcW w:w="606" w:type="pct"/>
            <w:tcBorders>
              <w:top w:val="nil"/>
              <w:left w:val="nil"/>
              <w:bottom w:val="single" w:sz="4" w:space="0" w:color="auto"/>
              <w:right w:val="single" w:sz="4" w:space="0" w:color="auto"/>
            </w:tcBorders>
            <w:shd w:val="clear" w:color="auto" w:fill="D9D9D9" w:themeFill="background1" w:themeFillShade="D9"/>
            <w:noWrap/>
            <w:vAlign w:val="bottom"/>
            <w:hideMark/>
          </w:tcPr>
          <w:p w14:paraId="279AAE4E" w14:textId="77777777" w:rsidR="001B2369" w:rsidRPr="00845F40" w:rsidRDefault="001B2369" w:rsidP="00845F40">
            <w:pPr>
              <w:pStyle w:val="NoSpacing"/>
              <w:rPr>
                <w:sz w:val="16"/>
                <w:szCs w:val="16"/>
              </w:rPr>
            </w:pPr>
            <w:r w:rsidRPr="00845F40">
              <w:rPr>
                <w:sz w:val="16"/>
                <w:szCs w:val="16"/>
              </w:rPr>
              <w:t> </w:t>
            </w:r>
          </w:p>
        </w:tc>
        <w:tc>
          <w:tcPr>
            <w:tcW w:w="825" w:type="pct"/>
            <w:tcBorders>
              <w:top w:val="nil"/>
              <w:left w:val="nil"/>
              <w:bottom w:val="single" w:sz="4" w:space="0" w:color="auto"/>
              <w:right w:val="single" w:sz="4" w:space="0" w:color="auto"/>
            </w:tcBorders>
            <w:shd w:val="clear" w:color="auto" w:fill="D9D9D9" w:themeFill="background1" w:themeFillShade="D9"/>
            <w:noWrap/>
            <w:vAlign w:val="bottom"/>
            <w:hideMark/>
          </w:tcPr>
          <w:p w14:paraId="741DA533" w14:textId="77777777" w:rsidR="001B2369" w:rsidRPr="00845F40" w:rsidRDefault="001B2369" w:rsidP="00845F40">
            <w:pPr>
              <w:pStyle w:val="NoSpacing"/>
              <w:rPr>
                <w:sz w:val="16"/>
                <w:szCs w:val="16"/>
              </w:rPr>
            </w:pPr>
            <w:r w:rsidRPr="00845F40">
              <w:rPr>
                <w:sz w:val="16"/>
                <w:szCs w:val="16"/>
              </w:rPr>
              <w:t> </w:t>
            </w:r>
          </w:p>
        </w:tc>
      </w:tr>
    </w:tbl>
    <w:p w14:paraId="5A050713" w14:textId="195F931A" w:rsidR="001619ED" w:rsidRDefault="00845F40" w:rsidP="00845F40">
      <w:pPr>
        <w:pStyle w:val="NoSpacing"/>
        <w:rPr>
          <w:i/>
          <w:sz w:val="20"/>
          <w:szCs w:val="20"/>
        </w:rPr>
        <w:sectPr w:rsidR="001619ED" w:rsidSect="00845F40">
          <w:pgSz w:w="11906" w:h="16838" w:code="9"/>
          <w:pgMar w:top="1440" w:right="1440" w:bottom="1440" w:left="1440" w:header="720" w:footer="720" w:gutter="0"/>
          <w:lnNumType w:countBy="1" w:restart="continuous"/>
          <w:cols w:space="720"/>
          <w:docGrid w:linePitch="360"/>
        </w:sectPr>
      </w:pPr>
      <w:r w:rsidRPr="00E86672">
        <w:rPr>
          <w:i/>
          <w:sz w:val="20"/>
          <w:szCs w:val="20"/>
        </w:rPr>
        <w:t>*</w:t>
      </w:r>
      <w:r w:rsidRPr="00E86672">
        <w:rPr>
          <w:i/>
          <w:iCs/>
          <w:sz w:val="20"/>
          <w:szCs w:val="20"/>
        </w:rPr>
        <w:t>Incidence rate</w:t>
      </w:r>
      <w:r w:rsidRPr="00E86672">
        <w:rPr>
          <w:i/>
          <w:sz w:val="20"/>
          <w:szCs w:val="20"/>
        </w:rPr>
        <w:t xml:space="preserve"> per 1,000 at-risk children</w:t>
      </w:r>
    </w:p>
    <w:p w14:paraId="68788601" w14:textId="5999C943" w:rsidR="004E4D3F" w:rsidRPr="00EC1FA9" w:rsidRDefault="004E4D3F" w:rsidP="00845F40">
      <w:pPr>
        <w:pStyle w:val="NoSpacing"/>
      </w:pPr>
      <w:bookmarkStart w:id="111" w:name="_Ref9945975"/>
      <w:bookmarkStart w:id="112" w:name="_Toc9940847"/>
      <w:bookmarkStart w:id="113" w:name="_Toc13740714"/>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845F40">
        <w:rPr>
          <w:noProof/>
        </w:rPr>
        <w:t>2</w:t>
      </w:r>
      <w:r w:rsidR="003A36B2">
        <w:rPr>
          <w:noProof/>
        </w:rPr>
        <w:fldChar w:fldCharType="end"/>
      </w:r>
      <w:bookmarkEnd w:id="111"/>
      <w:r w:rsidRPr="00EC1FA9">
        <w:t>: Childhood asthma survey summary by state (Total of 2006-2010)</w:t>
      </w:r>
      <w:bookmarkEnd w:id="112"/>
      <w:bookmarkEnd w:id="113"/>
    </w:p>
    <w:tbl>
      <w:tblPr>
        <w:tblW w:w="5000" w:type="pct"/>
        <w:tblLook w:val="04A0" w:firstRow="1" w:lastRow="0" w:firstColumn="1" w:lastColumn="0" w:noHBand="0" w:noVBand="1"/>
      </w:tblPr>
      <w:tblGrid>
        <w:gridCol w:w="1738"/>
        <w:gridCol w:w="1408"/>
        <w:gridCol w:w="1996"/>
        <w:gridCol w:w="1864"/>
        <w:gridCol w:w="2010"/>
      </w:tblGrid>
      <w:tr w:rsidR="000A7AAD" w:rsidRPr="00EC1FA9" w14:paraId="47B98115" w14:textId="77777777" w:rsidTr="00182380">
        <w:trPr>
          <w:trHeight w:val="615"/>
        </w:trPr>
        <w:tc>
          <w:tcPr>
            <w:tcW w:w="11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9C80D" w14:textId="77777777" w:rsidR="000A7AAD" w:rsidRPr="00EC1FA9" w:rsidRDefault="000A7AAD" w:rsidP="00845F40">
            <w:pPr>
              <w:pStyle w:val="NoSpacing"/>
              <w:rPr>
                <w:rFonts w:ascii="Calibri" w:eastAsia="Times New Roman" w:hAnsi="Calibri" w:cs="Calibri"/>
                <w:b/>
                <w:bCs/>
                <w:color w:val="000000"/>
              </w:rPr>
            </w:pPr>
            <w:r w:rsidRPr="00EC1FA9">
              <w:rPr>
                <w:rFonts w:ascii="Calibri" w:eastAsia="Times New Roman" w:hAnsi="Calibri" w:cs="Calibri"/>
                <w:b/>
                <w:bCs/>
                <w:color w:val="000000"/>
              </w:rPr>
              <w:t>State</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3C85F2" w14:textId="18D05EB5" w:rsidR="000A7AAD" w:rsidRPr="00EC1FA9" w:rsidRDefault="000A7AAD" w:rsidP="00845F40">
            <w:pPr>
              <w:pStyle w:val="NoSpacing"/>
              <w:rPr>
                <w:rFonts w:ascii="Calibri" w:eastAsia="Times New Roman" w:hAnsi="Calibri" w:cs="Calibri"/>
                <w:b/>
                <w:bCs/>
                <w:color w:val="000000"/>
              </w:rPr>
            </w:pPr>
            <w:r>
              <w:rPr>
                <w:rFonts w:ascii="Calibri" w:eastAsia="Times New Roman" w:hAnsi="Calibri" w:cs="Calibri"/>
                <w:b/>
                <w:bCs/>
                <w:color w:val="000000"/>
              </w:rPr>
              <w:t xml:space="preserve">Total </w:t>
            </w:r>
            <w:r w:rsidRPr="00EC1FA9">
              <w:rPr>
                <w:rFonts w:ascii="Calibri" w:eastAsia="Times New Roman" w:hAnsi="Calibri" w:cs="Calibri"/>
                <w:b/>
                <w:bCs/>
                <w:color w:val="000000"/>
              </w:rPr>
              <w:t xml:space="preserve">ACBS </w:t>
            </w:r>
            <w:r>
              <w:rPr>
                <w:rFonts w:ascii="Calibri" w:eastAsia="Times New Roman" w:hAnsi="Calibri" w:cs="Calibri"/>
                <w:b/>
                <w:bCs/>
                <w:color w:val="000000"/>
              </w:rPr>
              <w:t>s</w:t>
            </w:r>
            <w:r w:rsidRPr="00EC1FA9">
              <w:rPr>
                <w:rFonts w:ascii="Calibri" w:eastAsia="Times New Roman" w:hAnsi="Calibri" w:cs="Calibri"/>
                <w:b/>
                <w:bCs/>
                <w:color w:val="000000"/>
              </w:rPr>
              <w:t>ample</w:t>
            </w:r>
          </w:p>
        </w:tc>
        <w:tc>
          <w:tcPr>
            <w:tcW w:w="95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B6C0F" w14:textId="54CAE86C" w:rsidR="000A7AAD" w:rsidRPr="00EC1FA9" w:rsidRDefault="000A7AAD" w:rsidP="00845F40">
            <w:pPr>
              <w:pStyle w:val="NoSpacing"/>
              <w:rPr>
                <w:rFonts w:ascii="Calibri" w:eastAsia="Times New Roman" w:hAnsi="Calibri" w:cs="Calibri"/>
                <w:b/>
                <w:bCs/>
                <w:color w:val="000000"/>
              </w:rPr>
            </w:pPr>
            <w:r>
              <w:rPr>
                <w:rFonts w:ascii="Calibri" w:eastAsia="Times New Roman" w:hAnsi="Calibri" w:cs="Calibri"/>
                <w:b/>
                <w:bCs/>
                <w:color w:val="000000"/>
              </w:rPr>
              <w:t xml:space="preserve">Total </w:t>
            </w:r>
            <w:r w:rsidRPr="00EC1FA9">
              <w:rPr>
                <w:rFonts w:ascii="Calibri" w:eastAsia="Times New Roman" w:hAnsi="Calibri" w:cs="Calibri"/>
                <w:b/>
                <w:bCs/>
                <w:color w:val="000000"/>
              </w:rPr>
              <w:t>BRFSS sample</w:t>
            </w:r>
          </w:p>
        </w:tc>
        <w:tc>
          <w:tcPr>
            <w:tcW w:w="9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D3872" w14:textId="0CCE1149" w:rsidR="000A7AAD" w:rsidRPr="00EC1FA9" w:rsidRDefault="000A7AAD" w:rsidP="00845F40">
            <w:pPr>
              <w:pStyle w:val="NoSpacing"/>
              <w:rPr>
                <w:rFonts w:ascii="Calibri" w:eastAsia="Times New Roman" w:hAnsi="Calibri" w:cs="Calibri"/>
                <w:b/>
                <w:bCs/>
                <w:color w:val="000000"/>
              </w:rPr>
            </w:pPr>
            <w:r>
              <w:rPr>
                <w:rFonts w:ascii="Calibri" w:eastAsia="Times New Roman" w:hAnsi="Calibri" w:cs="Calibri"/>
                <w:b/>
                <w:bCs/>
                <w:color w:val="000000"/>
              </w:rPr>
              <w:t>Total e</w:t>
            </w:r>
            <w:r w:rsidRPr="00EC1FA9">
              <w:rPr>
                <w:rFonts w:ascii="Calibri" w:eastAsia="Times New Roman" w:hAnsi="Calibri" w:cs="Calibri"/>
                <w:b/>
                <w:bCs/>
                <w:color w:val="000000"/>
              </w:rPr>
              <w:t>ver asthma</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8B1B59" w14:textId="5879D497" w:rsidR="000A7AAD" w:rsidRPr="00EC1FA9" w:rsidRDefault="000A7AAD" w:rsidP="00845F40">
            <w:pPr>
              <w:pStyle w:val="NoSpacing"/>
              <w:rPr>
                <w:rFonts w:ascii="Calibri" w:eastAsia="Times New Roman" w:hAnsi="Calibri" w:cs="Calibri"/>
                <w:b/>
                <w:bCs/>
                <w:color w:val="000000"/>
              </w:rPr>
            </w:pPr>
            <w:r>
              <w:rPr>
                <w:rFonts w:ascii="Calibri" w:eastAsia="Times New Roman" w:hAnsi="Calibri" w:cs="Calibri"/>
                <w:b/>
                <w:bCs/>
                <w:color w:val="000000"/>
              </w:rPr>
              <w:t>Total i</w:t>
            </w:r>
            <w:r w:rsidRPr="00EC1FA9">
              <w:rPr>
                <w:rFonts w:ascii="Calibri" w:eastAsia="Times New Roman" w:hAnsi="Calibri" w:cs="Calibri"/>
                <w:b/>
                <w:bCs/>
                <w:color w:val="000000"/>
              </w:rPr>
              <w:t>ncident case</w:t>
            </w:r>
            <w:r w:rsidR="00191764">
              <w:rPr>
                <w:rFonts w:ascii="Calibri" w:eastAsia="Times New Roman" w:hAnsi="Calibri" w:cs="Calibri"/>
                <w:b/>
                <w:bCs/>
                <w:color w:val="000000"/>
              </w:rPr>
              <w:t>s</w:t>
            </w:r>
          </w:p>
        </w:tc>
      </w:tr>
      <w:tr w:rsidR="000A7AAD" w:rsidRPr="00EC1FA9" w14:paraId="231F9772" w14:textId="77777777" w:rsidTr="00182380">
        <w:trPr>
          <w:trHeight w:val="315"/>
        </w:trPr>
        <w:tc>
          <w:tcPr>
            <w:tcW w:w="1157" w:type="pct"/>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3299D30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Arizona</w:t>
            </w:r>
          </w:p>
        </w:tc>
        <w:tc>
          <w:tcPr>
            <w:tcW w:w="973" w:type="pct"/>
            <w:tcBorders>
              <w:top w:val="single" w:sz="4" w:space="0" w:color="auto"/>
              <w:left w:val="nil"/>
              <w:bottom w:val="single" w:sz="8" w:space="0" w:color="auto"/>
              <w:right w:val="single" w:sz="8" w:space="0" w:color="auto"/>
            </w:tcBorders>
            <w:shd w:val="clear" w:color="auto" w:fill="auto"/>
            <w:vAlign w:val="center"/>
            <w:hideMark/>
          </w:tcPr>
          <w:p w14:paraId="5241898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103</w:t>
            </w:r>
          </w:p>
        </w:tc>
        <w:tc>
          <w:tcPr>
            <w:tcW w:w="953" w:type="pct"/>
            <w:tcBorders>
              <w:top w:val="single" w:sz="4" w:space="0" w:color="auto"/>
              <w:left w:val="nil"/>
              <w:bottom w:val="single" w:sz="8" w:space="0" w:color="auto"/>
              <w:right w:val="single" w:sz="8" w:space="0" w:color="auto"/>
            </w:tcBorders>
            <w:shd w:val="clear" w:color="auto" w:fill="auto"/>
            <w:noWrap/>
            <w:vAlign w:val="center"/>
            <w:hideMark/>
          </w:tcPr>
          <w:p w14:paraId="374720D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5,535</w:t>
            </w:r>
          </w:p>
        </w:tc>
        <w:tc>
          <w:tcPr>
            <w:tcW w:w="935" w:type="pct"/>
            <w:tcBorders>
              <w:top w:val="single" w:sz="4" w:space="0" w:color="auto"/>
              <w:left w:val="nil"/>
              <w:bottom w:val="single" w:sz="8" w:space="0" w:color="auto"/>
              <w:right w:val="single" w:sz="8" w:space="0" w:color="auto"/>
            </w:tcBorders>
            <w:shd w:val="clear" w:color="auto" w:fill="auto"/>
            <w:noWrap/>
            <w:vAlign w:val="center"/>
            <w:hideMark/>
          </w:tcPr>
          <w:p w14:paraId="3EC4D06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699</w:t>
            </w:r>
          </w:p>
        </w:tc>
        <w:tc>
          <w:tcPr>
            <w:tcW w:w="982" w:type="pct"/>
            <w:tcBorders>
              <w:top w:val="single" w:sz="4" w:space="0" w:color="auto"/>
              <w:left w:val="nil"/>
              <w:bottom w:val="single" w:sz="8" w:space="0" w:color="auto"/>
              <w:right w:val="single" w:sz="8" w:space="0" w:color="auto"/>
            </w:tcBorders>
            <w:shd w:val="clear" w:color="auto" w:fill="auto"/>
            <w:noWrap/>
            <w:vAlign w:val="center"/>
            <w:hideMark/>
          </w:tcPr>
          <w:p w14:paraId="1F7B942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w:t>
            </w:r>
          </w:p>
        </w:tc>
      </w:tr>
      <w:tr w:rsidR="000A7AAD" w:rsidRPr="00EC1FA9" w14:paraId="066A4A34"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E01B12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California</w:t>
            </w:r>
          </w:p>
        </w:tc>
        <w:tc>
          <w:tcPr>
            <w:tcW w:w="973" w:type="pct"/>
            <w:tcBorders>
              <w:top w:val="nil"/>
              <w:left w:val="nil"/>
              <w:bottom w:val="single" w:sz="8" w:space="0" w:color="auto"/>
              <w:right w:val="single" w:sz="8" w:space="0" w:color="auto"/>
            </w:tcBorders>
            <w:shd w:val="clear" w:color="auto" w:fill="auto"/>
            <w:vAlign w:val="center"/>
            <w:hideMark/>
          </w:tcPr>
          <w:p w14:paraId="71F5FC9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172</w:t>
            </w:r>
          </w:p>
        </w:tc>
        <w:tc>
          <w:tcPr>
            <w:tcW w:w="953" w:type="pct"/>
            <w:tcBorders>
              <w:top w:val="nil"/>
              <w:left w:val="nil"/>
              <w:bottom w:val="single" w:sz="8" w:space="0" w:color="auto"/>
              <w:right w:val="single" w:sz="8" w:space="0" w:color="auto"/>
            </w:tcBorders>
            <w:shd w:val="clear" w:color="auto" w:fill="auto"/>
            <w:noWrap/>
            <w:vAlign w:val="center"/>
            <w:hideMark/>
          </w:tcPr>
          <w:p w14:paraId="04E8C58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11,801</w:t>
            </w:r>
          </w:p>
        </w:tc>
        <w:tc>
          <w:tcPr>
            <w:tcW w:w="935" w:type="pct"/>
            <w:tcBorders>
              <w:top w:val="nil"/>
              <w:left w:val="nil"/>
              <w:bottom w:val="single" w:sz="8" w:space="0" w:color="auto"/>
              <w:right w:val="single" w:sz="8" w:space="0" w:color="auto"/>
            </w:tcBorders>
            <w:shd w:val="clear" w:color="auto" w:fill="auto"/>
            <w:noWrap/>
            <w:vAlign w:val="center"/>
            <w:hideMark/>
          </w:tcPr>
          <w:p w14:paraId="70EF031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1,543</w:t>
            </w:r>
          </w:p>
        </w:tc>
        <w:tc>
          <w:tcPr>
            <w:tcW w:w="982" w:type="pct"/>
            <w:tcBorders>
              <w:top w:val="nil"/>
              <w:left w:val="nil"/>
              <w:bottom w:val="single" w:sz="8" w:space="0" w:color="auto"/>
              <w:right w:val="single" w:sz="8" w:space="0" w:color="auto"/>
            </w:tcBorders>
            <w:shd w:val="clear" w:color="auto" w:fill="auto"/>
            <w:noWrap/>
            <w:vAlign w:val="center"/>
            <w:hideMark/>
          </w:tcPr>
          <w:p w14:paraId="1C567FE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w:t>
            </w:r>
          </w:p>
        </w:tc>
      </w:tr>
      <w:tr w:rsidR="000A7AAD" w:rsidRPr="00EC1FA9" w14:paraId="21816733"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36AD591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Connecticut</w:t>
            </w:r>
          </w:p>
        </w:tc>
        <w:tc>
          <w:tcPr>
            <w:tcW w:w="973" w:type="pct"/>
            <w:tcBorders>
              <w:top w:val="nil"/>
              <w:left w:val="nil"/>
              <w:bottom w:val="single" w:sz="8" w:space="0" w:color="auto"/>
              <w:right w:val="single" w:sz="8" w:space="0" w:color="auto"/>
            </w:tcBorders>
            <w:shd w:val="clear" w:color="auto" w:fill="auto"/>
            <w:vAlign w:val="center"/>
            <w:hideMark/>
          </w:tcPr>
          <w:p w14:paraId="333FF45E"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549</w:t>
            </w:r>
          </w:p>
        </w:tc>
        <w:tc>
          <w:tcPr>
            <w:tcW w:w="953" w:type="pct"/>
            <w:tcBorders>
              <w:top w:val="nil"/>
              <w:left w:val="nil"/>
              <w:bottom w:val="single" w:sz="8" w:space="0" w:color="auto"/>
              <w:right w:val="single" w:sz="8" w:space="0" w:color="auto"/>
            </w:tcBorders>
            <w:shd w:val="clear" w:color="auto" w:fill="auto"/>
            <w:noWrap/>
            <w:vAlign w:val="center"/>
            <w:hideMark/>
          </w:tcPr>
          <w:p w14:paraId="378E7D4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7,112</w:t>
            </w:r>
          </w:p>
        </w:tc>
        <w:tc>
          <w:tcPr>
            <w:tcW w:w="935" w:type="pct"/>
            <w:tcBorders>
              <w:top w:val="nil"/>
              <w:left w:val="nil"/>
              <w:bottom w:val="single" w:sz="8" w:space="0" w:color="auto"/>
              <w:right w:val="single" w:sz="8" w:space="0" w:color="auto"/>
            </w:tcBorders>
            <w:shd w:val="clear" w:color="auto" w:fill="auto"/>
            <w:noWrap/>
            <w:vAlign w:val="center"/>
            <w:hideMark/>
          </w:tcPr>
          <w:p w14:paraId="706929C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1,132</w:t>
            </w:r>
          </w:p>
        </w:tc>
        <w:tc>
          <w:tcPr>
            <w:tcW w:w="982" w:type="pct"/>
            <w:tcBorders>
              <w:top w:val="nil"/>
              <w:left w:val="nil"/>
              <w:bottom w:val="single" w:sz="8" w:space="0" w:color="auto"/>
              <w:right w:val="single" w:sz="8" w:space="0" w:color="auto"/>
            </w:tcBorders>
            <w:shd w:val="clear" w:color="auto" w:fill="auto"/>
            <w:noWrap/>
            <w:vAlign w:val="center"/>
            <w:hideMark/>
          </w:tcPr>
          <w:p w14:paraId="0D7432A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47</w:t>
            </w:r>
          </w:p>
        </w:tc>
      </w:tr>
      <w:tr w:rsidR="000A7AAD" w:rsidRPr="00EC1FA9" w14:paraId="081D77E7"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C60D79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D.C.</w:t>
            </w:r>
          </w:p>
        </w:tc>
        <w:tc>
          <w:tcPr>
            <w:tcW w:w="973" w:type="pct"/>
            <w:tcBorders>
              <w:top w:val="nil"/>
              <w:left w:val="nil"/>
              <w:bottom w:val="single" w:sz="8" w:space="0" w:color="auto"/>
              <w:right w:val="single" w:sz="8" w:space="0" w:color="auto"/>
            </w:tcBorders>
            <w:shd w:val="clear" w:color="auto" w:fill="auto"/>
            <w:vAlign w:val="center"/>
            <w:hideMark/>
          </w:tcPr>
          <w:p w14:paraId="2A3C4B7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69</w:t>
            </w:r>
          </w:p>
        </w:tc>
        <w:tc>
          <w:tcPr>
            <w:tcW w:w="953" w:type="pct"/>
            <w:tcBorders>
              <w:top w:val="nil"/>
              <w:left w:val="nil"/>
              <w:bottom w:val="single" w:sz="8" w:space="0" w:color="auto"/>
              <w:right w:val="single" w:sz="8" w:space="0" w:color="auto"/>
            </w:tcBorders>
            <w:shd w:val="clear" w:color="auto" w:fill="auto"/>
            <w:noWrap/>
            <w:vAlign w:val="center"/>
            <w:hideMark/>
          </w:tcPr>
          <w:p w14:paraId="662825A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4,101</w:t>
            </w:r>
          </w:p>
        </w:tc>
        <w:tc>
          <w:tcPr>
            <w:tcW w:w="935" w:type="pct"/>
            <w:tcBorders>
              <w:top w:val="nil"/>
              <w:left w:val="nil"/>
              <w:bottom w:val="single" w:sz="8" w:space="0" w:color="auto"/>
              <w:right w:val="single" w:sz="8" w:space="0" w:color="auto"/>
            </w:tcBorders>
            <w:shd w:val="clear" w:color="auto" w:fill="auto"/>
            <w:noWrap/>
            <w:vAlign w:val="center"/>
            <w:hideMark/>
          </w:tcPr>
          <w:p w14:paraId="2D39DA4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685</w:t>
            </w:r>
          </w:p>
        </w:tc>
        <w:tc>
          <w:tcPr>
            <w:tcW w:w="982" w:type="pct"/>
            <w:tcBorders>
              <w:top w:val="nil"/>
              <w:left w:val="nil"/>
              <w:bottom w:val="single" w:sz="8" w:space="0" w:color="auto"/>
              <w:right w:val="single" w:sz="8" w:space="0" w:color="auto"/>
            </w:tcBorders>
            <w:shd w:val="clear" w:color="auto" w:fill="auto"/>
            <w:noWrap/>
            <w:vAlign w:val="center"/>
            <w:hideMark/>
          </w:tcPr>
          <w:p w14:paraId="1F76ADE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w:t>
            </w:r>
          </w:p>
        </w:tc>
      </w:tr>
      <w:tr w:rsidR="000A7AAD" w:rsidRPr="00EC1FA9" w14:paraId="41707B86"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D8D9B9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Georgia</w:t>
            </w:r>
          </w:p>
        </w:tc>
        <w:tc>
          <w:tcPr>
            <w:tcW w:w="973" w:type="pct"/>
            <w:tcBorders>
              <w:top w:val="nil"/>
              <w:left w:val="nil"/>
              <w:bottom w:val="single" w:sz="8" w:space="0" w:color="auto"/>
              <w:right w:val="single" w:sz="8" w:space="0" w:color="auto"/>
            </w:tcBorders>
            <w:shd w:val="clear" w:color="auto" w:fill="auto"/>
            <w:vAlign w:val="center"/>
            <w:hideMark/>
          </w:tcPr>
          <w:p w14:paraId="6C97561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545</w:t>
            </w:r>
          </w:p>
        </w:tc>
        <w:tc>
          <w:tcPr>
            <w:tcW w:w="953" w:type="pct"/>
            <w:tcBorders>
              <w:top w:val="nil"/>
              <w:left w:val="nil"/>
              <w:bottom w:val="single" w:sz="8" w:space="0" w:color="auto"/>
              <w:right w:val="single" w:sz="8" w:space="0" w:color="auto"/>
            </w:tcBorders>
            <w:shd w:val="clear" w:color="auto" w:fill="auto"/>
            <w:noWrap/>
            <w:vAlign w:val="center"/>
            <w:hideMark/>
          </w:tcPr>
          <w:p w14:paraId="04CF510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9,433</w:t>
            </w:r>
          </w:p>
        </w:tc>
        <w:tc>
          <w:tcPr>
            <w:tcW w:w="935" w:type="pct"/>
            <w:tcBorders>
              <w:top w:val="nil"/>
              <w:left w:val="nil"/>
              <w:bottom w:val="single" w:sz="8" w:space="0" w:color="auto"/>
              <w:right w:val="single" w:sz="8" w:space="0" w:color="auto"/>
            </w:tcBorders>
            <w:shd w:val="clear" w:color="auto" w:fill="auto"/>
            <w:noWrap/>
            <w:vAlign w:val="center"/>
            <w:hideMark/>
          </w:tcPr>
          <w:p w14:paraId="20655AA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1,455</w:t>
            </w:r>
          </w:p>
        </w:tc>
        <w:tc>
          <w:tcPr>
            <w:tcW w:w="982" w:type="pct"/>
            <w:tcBorders>
              <w:top w:val="nil"/>
              <w:left w:val="nil"/>
              <w:bottom w:val="single" w:sz="8" w:space="0" w:color="auto"/>
              <w:right w:val="single" w:sz="8" w:space="0" w:color="auto"/>
            </w:tcBorders>
            <w:shd w:val="clear" w:color="auto" w:fill="auto"/>
            <w:noWrap/>
            <w:vAlign w:val="center"/>
            <w:hideMark/>
          </w:tcPr>
          <w:p w14:paraId="6B54A1D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w:t>
            </w:r>
          </w:p>
        </w:tc>
      </w:tr>
      <w:tr w:rsidR="000A7AAD" w:rsidRPr="00EC1FA9" w14:paraId="1C5B3B7E"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33F9162"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Illinois</w:t>
            </w:r>
          </w:p>
        </w:tc>
        <w:tc>
          <w:tcPr>
            <w:tcW w:w="973" w:type="pct"/>
            <w:tcBorders>
              <w:top w:val="nil"/>
              <w:left w:val="nil"/>
              <w:bottom w:val="single" w:sz="8" w:space="0" w:color="auto"/>
              <w:right w:val="single" w:sz="8" w:space="0" w:color="auto"/>
            </w:tcBorders>
            <w:shd w:val="clear" w:color="auto" w:fill="auto"/>
            <w:vAlign w:val="center"/>
            <w:hideMark/>
          </w:tcPr>
          <w:p w14:paraId="08B91DF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122</w:t>
            </w:r>
          </w:p>
        </w:tc>
        <w:tc>
          <w:tcPr>
            <w:tcW w:w="953" w:type="pct"/>
            <w:tcBorders>
              <w:top w:val="nil"/>
              <w:left w:val="nil"/>
              <w:bottom w:val="single" w:sz="8" w:space="0" w:color="auto"/>
              <w:right w:val="single" w:sz="8" w:space="0" w:color="auto"/>
            </w:tcBorders>
            <w:shd w:val="clear" w:color="auto" w:fill="auto"/>
            <w:noWrap/>
            <w:vAlign w:val="center"/>
            <w:hideMark/>
          </w:tcPr>
          <w:p w14:paraId="40BE690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6,187</w:t>
            </w:r>
          </w:p>
        </w:tc>
        <w:tc>
          <w:tcPr>
            <w:tcW w:w="935" w:type="pct"/>
            <w:tcBorders>
              <w:top w:val="nil"/>
              <w:left w:val="nil"/>
              <w:bottom w:val="single" w:sz="8" w:space="0" w:color="auto"/>
              <w:right w:val="single" w:sz="8" w:space="0" w:color="auto"/>
            </w:tcBorders>
            <w:shd w:val="clear" w:color="auto" w:fill="auto"/>
            <w:noWrap/>
            <w:vAlign w:val="center"/>
            <w:hideMark/>
          </w:tcPr>
          <w:p w14:paraId="63CF765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778</w:t>
            </w:r>
          </w:p>
        </w:tc>
        <w:tc>
          <w:tcPr>
            <w:tcW w:w="982" w:type="pct"/>
            <w:tcBorders>
              <w:top w:val="nil"/>
              <w:left w:val="nil"/>
              <w:bottom w:val="single" w:sz="8" w:space="0" w:color="auto"/>
              <w:right w:val="single" w:sz="8" w:space="0" w:color="auto"/>
            </w:tcBorders>
            <w:shd w:val="clear" w:color="auto" w:fill="auto"/>
            <w:noWrap/>
            <w:vAlign w:val="center"/>
            <w:hideMark/>
          </w:tcPr>
          <w:p w14:paraId="28FC218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w:t>
            </w:r>
          </w:p>
        </w:tc>
      </w:tr>
      <w:tr w:rsidR="000A7AAD" w:rsidRPr="00EC1FA9" w14:paraId="7F96CD29"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306229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Indiana</w:t>
            </w:r>
          </w:p>
        </w:tc>
        <w:tc>
          <w:tcPr>
            <w:tcW w:w="973" w:type="pct"/>
            <w:tcBorders>
              <w:top w:val="nil"/>
              <w:left w:val="nil"/>
              <w:bottom w:val="single" w:sz="8" w:space="0" w:color="auto"/>
              <w:right w:val="single" w:sz="8" w:space="0" w:color="auto"/>
            </w:tcBorders>
            <w:shd w:val="clear" w:color="auto" w:fill="auto"/>
            <w:vAlign w:val="center"/>
            <w:hideMark/>
          </w:tcPr>
          <w:p w14:paraId="4D6A088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500</w:t>
            </w:r>
          </w:p>
        </w:tc>
        <w:tc>
          <w:tcPr>
            <w:tcW w:w="953" w:type="pct"/>
            <w:tcBorders>
              <w:top w:val="nil"/>
              <w:left w:val="nil"/>
              <w:bottom w:val="single" w:sz="8" w:space="0" w:color="auto"/>
              <w:right w:val="single" w:sz="8" w:space="0" w:color="auto"/>
            </w:tcBorders>
            <w:shd w:val="clear" w:color="auto" w:fill="auto"/>
            <w:noWrap/>
            <w:vAlign w:val="center"/>
            <w:hideMark/>
          </w:tcPr>
          <w:p w14:paraId="77D6A8E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9,824</w:t>
            </w:r>
          </w:p>
        </w:tc>
        <w:tc>
          <w:tcPr>
            <w:tcW w:w="935" w:type="pct"/>
            <w:tcBorders>
              <w:top w:val="nil"/>
              <w:left w:val="nil"/>
              <w:bottom w:val="single" w:sz="8" w:space="0" w:color="auto"/>
              <w:right w:val="single" w:sz="8" w:space="0" w:color="auto"/>
            </w:tcBorders>
            <w:shd w:val="clear" w:color="auto" w:fill="auto"/>
            <w:noWrap/>
            <w:vAlign w:val="center"/>
            <w:hideMark/>
          </w:tcPr>
          <w:p w14:paraId="011B12D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1,361</w:t>
            </w:r>
          </w:p>
        </w:tc>
        <w:tc>
          <w:tcPr>
            <w:tcW w:w="982" w:type="pct"/>
            <w:tcBorders>
              <w:top w:val="nil"/>
              <w:left w:val="nil"/>
              <w:bottom w:val="single" w:sz="8" w:space="0" w:color="auto"/>
              <w:right w:val="single" w:sz="8" w:space="0" w:color="auto"/>
            </w:tcBorders>
            <w:shd w:val="clear" w:color="auto" w:fill="auto"/>
            <w:noWrap/>
            <w:vAlign w:val="center"/>
            <w:hideMark/>
          </w:tcPr>
          <w:p w14:paraId="06AEA96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41</w:t>
            </w:r>
          </w:p>
        </w:tc>
      </w:tr>
      <w:tr w:rsidR="000A7AAD" w:rsidRPr="00EC1FA9" w14:paraId="35FAD548"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57499A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Iowa</w:t>
            </w:r>
          </w:p>
        </w:tc>
        <w:tc>
          <w:tcPr>
            <w:tcW w:w="973" w:type="pct"/>
            <w:tcBorders>
              <w:top w:val="nil"/>
              <w:left w:val="nil"/>
              <w:bottom w:val="single" w:sz="8" w:space="0" w:color="auto"/>
              <w:right w:val="single" w:sz="8" w:space="0" w:color="auto"/>
            </w:tcBorders>
            <w:shd w:val="clear" w:color="auto" w:fill="auto"/>
            <w:vAlign w:val="center"/>
            <w:hideMark/>
          </w:tcPr>
          <w:p w14:paraId="3DAA9DC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245</w:t>
            </w:r>
          </w:p>
        </w:tc>
        <w:tc>
          <w:tcPr>
            <w:tcW w:w="953" w:type="pct"/>
            <w:tcBorders>
              <w:top w:val="nil"/>
              <w:left w:val="nil"/>
              <w:bottom w:val="single" w:sz="8" w:space="0" w:color="auto"/>
              <w:right w:val="single" w:sz="8" w:space="0" w:color="auto"/>
            </w:tcBorders>
            <w:shd w:val="clear" w:color="auto" w:fill="auto"/>
            <w:noWrap/>
            <w:vAlign w:val="center"/>
            <w:hideMark/>
          </w:tcPr>
          <w:p w14:paraId="5572F70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8,084</w:t>
            </w:r>
          </w:p>
        </w:tc>
        <w:tc>
          <w:tcPr>
            <w:tcW w:w="935" w:type="pct"/>
            <w:tcBorders>
              <w:top w:val="nil"/>
              <w:left w:val="nil"/>
              <w:bottom w:val="single" w:sz="8" w:space="0" w:color="auto"/>
              <w:right w:val="single" w:sz="8" w:space="0" w:color="auto"/>
            </w:tcBorders>
            <w:shd w:val="clear" w:color="auto" w:fill="auto"/>
            <w:noWrap/>
            <w:vAlign w:val="center"/>
            <w:hideMark/>
          </w:tcPr>
          <w:p w14:paraId="367C132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724</w:t>
            </w:r>
          </w:p>
        </w:tc>
        <w:tc>
          <w:tcPr>
            <w:tcW w:w="982" w:type="pct"/>
            <w:tcBorders>
              <w:top w:val="nil"/>
              <w:left w:val="nil"/>
              <w:bottom w:val="single" w:sz="8" w:space="0" w:color="auto"/>
              <w:right w:val="single" w:sz="8" w:space="0" w:color="auto"/>
            </w:tcBorders>
            <w:shd w:val="clear" w:color="auto" w:fill="auto"/>
            <w:noWrap/>
            <w:vAlign w:val="center"/>
            <w:hideMark/>
          </w:tcPr>
          <w:p w14:paraId="50F679F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19</w:t>
            </w:r>
          </w:p>
        </w:tc>
      </w:tr>
      <w:tr w:rsidR="000A7AAD" w:rsidRPr="00EC1FA9" w14:paraId="0075659E"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2D509C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Kansas</w:t>
            </w:r>
          </w:p>
        </w:tc>
        <w:tc>
          <w:tcPr>
            <w:tcW w:w="973" w:type="pct"/>
            <w:tcBorders>
              <w:top w:val="nil"/>
              <w:left w:val="nil"/>
              <w:bottom w:val="single" w:sz="8" w:space="0" w:color="auto"/>
              <w:right w:val="single" w:sz="8" w:space="0" w:color="auto"/>
            </w:tcBorders>
            <w:shd w:val="clear" w:color="auto" w:fill="auto"/>
            <w:vAlign w:val="center"/>
            <w:hideMark/>
          </w:tcPr>
          <w:p w14:paraId="71E5740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827</w:t>
            </w:r>
          </w:p>
        </w:tc>
        <w:tc>
          <w:tcPr>
            <w:tcW w:w="953" w:type="pct"/>
            <w:tcBorders>
              <w:top w:val="nil"/>
              <w:left w:val="nil"/>
              <w:bottom w:val="single" w:sz="8" w:space="0" w:color="auto"/>
              <w:right w:val="single" w:sz="8" w:space="0" w:color="auto"/>
            </w:tcBorders>
            <w:shd w:val="clear" w:color="auto" w:fill="auto"/>
            <w:noWrap/>
            <w:vAlign w:val="center"/>
            <w:hideMark/>
          </w:tcPr>
          <w:p w14:paraId="0AA1353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14,699</w:t>
            </w:r>
          </w:p>
        </w:tc>
        <w:tc>
          <w:tcPr>
            <w:tcW w:w="935" w:type="pct"/>
            <w:tcBorders>
              <w:top w:val="nil"/>
              <w:left w:val="nil"/>
              <w:bottom w:val="single" w:sz="8" w:space="0" w:color="auto"/>
              <w:right w:val="single" w:sz="8" w:space="0" w:color="auto"/>
            </w:tcBorders>
            <w:shd w:val="clear" w:color="auto" w:fill="auto"/>
            <w:noWrap/>
            <w:vAlign w:val="center"/>
            <w:hideMark/>
          </w:tcPr>
          <w:p w14:paraId="6584595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1,839</w:t>
            </w:r>
          </w:p>
        </w:tc>
        <w:tc>
          <w:tcPr>
            <w:tcW w:w="982" w:type="pct"/>
            <w:tcBorders>
              <w:top w:val="nil"/>
              <w:left w:val="nil"/>
              <w:bottom w:val="single" w:sz="8" w:space="0" w:color="auto"/>
              <w:right w:val="single" w:sz="8" w:space="0" w:color="auto"/>
            </w:tcBorders>
            <w:shd w:val="clear" w:color="auto" w:fill="auto"/>
            <w:noWrap/>
            <w:vAlign w:val="center"/>
            <w:hideMark/>
          </w:tcPr>
          <w:p w14:paraId="2165872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50</w:t>
            </w:r>
          </w:p>
        </w:tc>
      </w:tr>
      <w:tr w:rsidR="000A7AAD" w:rsidRPr="00EC1FA9" w14:paraId="43C51368"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32C81D5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Louisiana</w:t>
            </w:r>
          </w:p>
        </w:tc>
        <w:tc>
          <w:tcPr>
            <w:tcW w:w="973" w:type="pct"/>
            <w:tcBorders>
              <w:top w:val="nil"/>
              <w:left w:val="nil"/>
              <w:bottom w:val="single" w:sz="8" w:space="0" w:color="auto"/>
              <w:right w:val="single" w:sz="8" w:space="0" w:color="auto"/>
            </w:tcBorders>
            <w:shd w:val="clear" w:color="auto" w:fill="auto"/>
            <w:vAlign w:val="center"/>
            <w:hideMark/>
          </w:tcPr>
          <w:p w14:paraId="421A5C4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88</w:t>
            </w:r>
          </w:p>
        </w:tc>
        <w:tc>
          <w:tcPr>
            <w:tcW w:w="953" w:type="pct"/>
            <w:tcBorders>
              <w:top w:val="nil"/>
              <w:left w:val="nil"/>
              <w:bottom w:val="single" w:sz="8" w:space="0" w:color="auto"/>
              <w:right w:val="single" w:sz="8" w:space="0" w:color="auto"/>
            </w:tcBorders>
            <w:shd w:val="clear" w:color="auto" w:fill="auto"/>
            <w:noWrap/>
            <w:vAlign w:val="center"/>
            <w:hideMark/>
          </w:tcPr>
          <w:p w14:paraId="08524A8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8,829</w:t>
            </w:r>
          </w:p>
        </w:tc>
        <w:tc>
          <w:tcPr>
            <w:tcW w:w="935" w:type="pct"/>
            <w:tcBorders>
              <w:top w:val="nil"/>
              <w:left w:val="nil"/>
              <w:bottom w:val="single" w:sz="8" w:space="0" w:color="auto"/>
              <w:right w:val="single" w:sz="8" w:space="0" w:color="auto"/>
            </w:tcBorders>
            <w:shd w:val="clear" w:color="auto" w:fill="auto"/>
            <w:noWrap/>
            <w:vAlign w:val="center"/>
            <w:hideMark/>
          </w:tcPr>
          <w:p w14:paraId="5801C01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1,214</w:t>
            </w:r>
          </w:p>
        </w:tc>
        <w:tc>
          <w:tcPr>
            <w:tcW w:w="982" w:type="pct"/>
            <w:tcBorders>
              <w:top w:val="nil"/>
              <w:left w:val="nil"/>
              <w:bottom w:val="single" w:sz="8" w:space="0" w:color="auto"/>
              <w:right w:val="single" w:sz="8" w:space="0" w:color="auto"/>
            </w:tcBorders>
            <w:shd w:val="clear" w:color="auto" w:fill="auto"/>
            <w:noWrap/>
            <w:vAlign w:val="center"/>
            <w:hideMark/>
          </w:tcPr>
          <w:p w14:paraId="5633CC4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w:t>
            </w:r>
          </w:p>
        </w:tc>
      </w:tr>
      <w:tr w:rsidR="000A7AAD" w:rsidRPr="00EC1FA9" w14:paraId="08CAFC8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A86652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Maine</w:t>
            </w:r>
          </w:p>
        </w:tc>
        <w:tc>
          <w:tcPr>
            <w:tcW w:w="973" w:type="pct"/>
            <w:tcBorders>
              <w:top w:val="nil"/>
              <w:left w:val="nil"/>
              <w:bottom w:val="single" w:sz="8" w:space="0" w:color="auto"/>
              <w:right w:val="single" w:sz="8" w:space="0" w:color="auto"/>
            </w:tcBorders>
            <w:shd w:val="clear" w:color="auto" w:fill="auto"/>
            <w:vAlign w:val="center"/>
            <w:hideMark/>
          </w:tcPr>
          <w:p w14:paraId="10E38A5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376</w:t>
            </w:r>
          </w:p>
        </w:tc>
        <w:tc>
          <w:tcPr>
            <w:tcW w:w="953" w:type="pct"/>
            <w:tcBorders>
              <w:top w:val="nil"/>
              <w:left w:val="nil"/>
              <w:bottom w:val="single" w:sz="8" w:space="0" w:color="auto"/>
              <w:right w:val="single" w:sz="8" w:space="0" w:color="auto"/>
            </w:tcBorders>
            <w:shd w:val="clear" w:color="auto" w:fill="auto"/>
            <w:noWrap/>
            <w:vAlign w:val="center"/>
            <w:hideMark/>
          </w:tcPr>
          <w:p w14:paraId="043F318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4,523</w:t>
            </w:r>
          </w:p>
        </w:tc>
        <w:tc>
          <w:tcPr>
            <w:tcW w:w="935" w:type="pct"/>
            <w:tcBorders>
              <w:top w:val="nil"/>
              <w:left w:val="nil"/>
              <w:bottom w:val="single" w:sz="8" w:space="0" w:color="auto"/>
              <w:right w:val="single" w:sz="8" w:space="0" w:color="auto"/>
            </w:tcBorders>
            <w:shd w:val="clear" w:color="auto" w:fill="auto"/>
            <w:noWrap/>
            <w:vAlign w:val="center"/>
            <w:hideMark/>
          </w:tcPr>
          <w:p w14:paraId="075AEC0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644</w:t>
            </w:r>
          </w:p>
        </w:tc>
        <w:tc>
          <w:tcPr>
            <w:tcW w:w="982" w:type="pct"/>
            <w:tcBorders>
              <w:top w:val="nil"/>
              <w:left w:val="nil"/>
              <w:bottom w:val="single" w:sz="8" w:space="0" w:color="auto"/>
              <w:right w:val="single" w:sz="8" w:space="0" w:color="auto"/>
            </w:tcBorders>
            <w:shd w:val="clear" w:color="auto" w:fill="auto"/>
            <w:noWrap/>
            <w:vAlign w:val="center"/>
            <w:hideMark/>
          </w:tcPr>
          <w:p w14:paraId="461E351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23</w:t>
            </w:r>
          </w:p>
        </w:tc>
      </w:tr>
      <w:tr w:rsidR="000A7AAD" w:rsidRPr="00EC1FA9" w14:paraId="2F1FF72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E47323E"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Maryland</w:t>
            </w:r>
          </w:p>
        </w:tc>
        <w:tc>
          <w:tcPr>
            <w:tcW w:w="973" w:type="pct"/>
            <w:tcBorders>
              <w:top w:val="nil"/>
              <w:left w:val="nil"/>
              <w:bottom w:val="single" w:sz="8" w:space="0" w:color="auto"/>
              <w:right w:val="single" w:sz="8" w:space="0" w:color="auto"/>
            </w:tcBorders>
            <w:shd w:val="clear" w:color="auto" w:fill="auto"/>
            <w:vAlign w:val="center"/>
            <w:hideMark/>
          </w:tcPr>
          <w:p w14:paraId="3C5F54E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624</w:t>
            </w:r>
          </w:p>
        </w:tc>
        <w:tc>
          <w:tcPr>
            <w:tcW w:w="953" w:type="pct"/>
            <w:tcBorders>
              <w:top w:val="nil"/>
              <w:left w:val="nil"/>
              <w:bottom w:val="single" w:sz="8" w:space="0" w:color="auto"/>
              <w:right w:val="single" w:sz="8" w:space="0" w:color="auto"/>
            </w:tcBorders>
            <w:shd w:val="clear" w:color="auto" w:fill="auto"/>
            <w:noWrap/>
            <w:vAlign w:val="center"/>
            <w:hideMark/>
          </w:tcPr>
          <w:p w14:paraId="30482C5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13,093</w:t>
            </w:r>
          </w:p>
        </w:tc>
        <w:tc>
          <w:tcPr>
            <w:tcW w:w="935" w:type="pct"/>
            <w:tcBorders>
              <w:top w:val="nil"/>
              <w:left w:val="nil"/>
              <w:bottom w:val="single" w:sz="8" w:space="0" w:color="auto"/>
              <w:right w:val="single" w:sz="8" w:space="0" w:color="auto"/>
            </w:tcBorders>
            <w:shd w:val="clear" w:color="auto" w:fill="auto"/>
            <w:noWrap/>
            <w:vAlign w:val="center"/>
            <w:hideMark/>
          </w:tcPr>
          <w:p w14:paraId="5BDA791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1,897</w:t>
            </w:r>
          </w:p>
        </w:tc>
        <w:tc>
          <w:tcPr>
            <w:tcW w:w="982" w:type="pct"/>
            <w:tcBorders>
              <w:top w:val="nil"/>
              <w:left w:val="nil"/>
              <w:bottom w:val="single" w:sz="8" w:space="0" w:color="auto"/>
              <w:right w:val="single" w:sz="8" w:space="0" w:color="auto"/>
            </w:tcBorders>
            <w:shd w:val="clear" w:color="auto" w:fill="auto"/>
            <w:noWrap/>
            <w:vAlign w:val="center"/>
            <w:hideMark/>
          </w:tcPr>
          <w:p w14:paraId="676580D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44</w:t>
            </w:r>
          </w:p>
        </w:tc>
      </w:tr>
      <w:tr w:rsidR="000A7AAD" w:rsidRPr="00EC1FA9" w14:paraId="1E88FC0B"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85A190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Michigan</w:t>
            </w:r>
          </w:p>
        </w:tc>
        <w:tc>
          <w:tcPr>
            <w:tcW w:w="973" w:type="pct"/>
            <w:tcBorders>
              <w:top w:val="nil"/>
              <w:left w:val="nil"/>
              <w:bottom w:val="single" w:sz="8" w:space="0" w:color="auto"/>
              <w:right w:val="single" w:sz="8" w:space="0" w:color="auto"/>
            </w:tcBorders>
            <w:shd w:val="clear" w:color="auto" w:fill="auto"/>
            <w:vAlign w:val="center"/>
            <w:hideMark/>
          </w:tcPr>
          <w:p w14:paraId="337F8E7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680</w:t>
            </w:r>
          </w:p>
        </w:tc>
        <w:tc>
          <w:tcPr>
            <w:tcW w:w="953" w:type="pct"/>
            <w:tcBorders>
              <w:top w:val="nil"/>
              <w:left w:val="nil"/>
              <w:bottom w:val="single" w:sz="8" w:space="0" w:color="auto"/>
              <w:right w:val="single" w:sz="8" w:space="0" w:color="auto"/>
            </w:tcBorders>
            <w:shd w:val="clear" w:color="auto" w:fill="auto"/>
            <w:noWrap/>
            <w:vAlign w:val="center"/>
            <w:hideMark/>
          </w:tcPr>
          <w:p w14:paraId="3F89528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10,762</w:t>
            </w:r>
          </w:p>
        </w:tc>
        <w:tc>
          <w:tcPr>
            <w:tcW w:w="935" w:type="pct"/>
            <w:tcBorders>
              <w:top w:val="nil"/>
              <w:left w:val="nil"/>
              <w:bottom w:val="single" w:sz="8" w:space="0" w:color="auto"/>
              <w:right w:val="single" w:sz="8" w:space="0" w:color="auto"/>
            </w:tcBorders>
            <w:shd w:val="clear" w:color="auto" w:fill="auto"/>
            <w:noWrap/>
            <w:vAlign w:val="center"/>
            <w:hideMark/>
          </w:tcPr>
          <w:p w14:paraId="1230FDE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1,524</w:t>
            </w:r>
          </w:p>
        </w:tc>
        <w:tc>
          <w:tcPr>
            <w:tcW w:w="982" w:type="pct"/>
            <w:tcBorders>
              <w:top w:val="nil"/>
              <w:left w:val="nil"/>
              <w:bottom w:val="single" w:sz="8" w:space="0" w:color="auto"/>
              <w:right w:val="single" w:sz="8" w:space="0" w:color="auto"/>
            </w:tcBorders>
            <w:shd w:val="clear" w:color="auto" w:fill="auto"/>
            <w:noWrap/>
            <w:vAlign w:val="center"/>
            <w:hideMark/>
          </w:tcPr>
          <w:p w14:paraId="7C8A865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43</w:t>
            </w:r>
          </w:p>
        </w:tc>
      </w:tr>
      <w:tr w:rsidR="000A7AAD" w:rsidRPr="00EC1FA9" w14:paraId="3BD28AD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839F85C"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Mississippi</w:t>
            </w:r>
          </w:p>
        </w:tc>
        <w:tc>
          <w:tcPr>
            <w:tcW w:w="973" w:type="pct"/>
            <w:tcBorders>
              <w:top w:val="nil"/>
              <w:left w:val="nil"/>
              <w:bottom w:val="single" w:sz="8" w:space="0" w:color="auto"/>
              <w:right w:val="single" w:sz="8" w:space="0" w:color="auto"/>
            </w:tcBorders>
            <w:shd w:val="clear" w:color="auto" w:fill="auto"/>
            <w:vAlign w:val="center"/>
            <w:hideMark/>
          </w:tcPr>
          <w:p w14:paraId="32F9840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208</w:t>
            </w:r>
          </w:p>
        </w:tc>
        <w:tc>
          <w:tcPr>
            <w:tcW w:w="953" w:type="pct"/>
            <w:tcBorders>
              <w:top w:val="nil"/>
              <w:left w:val="nil"/>
              <w:bottom w:val="single" w:sz="8" w:space="0" w:color="auto"/>
              <w:right w:val="single" w:sz="8" w:space="0" w:color="auto"/>
            </w:tcBorders>
            <w:shd w:val="clear" w:color="auto" w:fill="auto"/>
            <w:noWrap/>
            <w:vAlign w:val="center"/>
            <w:hideMark/>
          </w:tcPr>
          <w:p w14:paraId="294B4A5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10,816</w:t>
            </w:r>
          </w:p>
        </w:tc>
        <w:tc>
          <w:tcPr>
            <w:tcW w:w="935" w:type="pct"/>
            <w:tcBorders>
              <w:top w:val="nil"/>
              <w:left w:val="nil"/>
              <w:bottom w:val="single" w:sz="8" w:space="0" w:color="auto"/>
              <w:right w:val="single" w:sz="8" w:space="0" w:color="auto"/>
            </w:tcBorders>
            <w:shd w:val="clear" w:color="auto" w:fill="auto"/>
            <w:noWrap/>
            <w:vAlign w:val="center"/>
            <w:hideMark/>
          </w:tcPr>
          <w:p w14:paraId="486F320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1,527</w:t>
            </w:r>
          </w:p>
        </w:tc>
        <w:tc>
          <w:tcPr>
            <w:tcW w:w="982" w:type="pct"/>
            <w:tcBorders>
              <w:top w:val="nil"/>
              <w:left w:val="nil"/>
              <w:bottom w:val="single" w:sz="8" w:space="0" w:color="auto"/>
              <w:right w:val="single" w:sz="8" w:space="0" w:color="auto"/>
            </w:tcBorders>
            <w:shd w:val="clear" w:color="auto" w:fill="auto"/>
            <w:noWrap/>
            <w:vAlign w:val="center"/>
            <w:hideMark/>
          </w:tcPr>
          <w:p w14:paraId="6CE0567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w:t>
            </w:r>
          </w:p>
        </w:tc>
      </w:tr>
      <w:tr w:rsidR="000A7AAD" w:rsidRPr="00EC1FA9" w14:paraId="15CDF7D8"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725E0F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Missouri</w:t>
            </w:r>
          </w:p>
        </w:tc>
        <w:tc>
          <w:tcPr>
            <w:tcW w:w="973" w:type="pct"/>
            <w:tcBorders>
              <w:top w:val="nil"/>
              <w:left w:val="nil"/>
              <w:bottom w:val="single" w:sz="8" w:space="0" w:color="auto"/>
              <w:right w:val="single" w:sz="8" w:space="0" w:color="auto"/>
            </w:tcBorders>
            <w:shd w:val="clear" w:color="auto" w:fill="auto"/>
            <w:vAlign w:val="center"/>
            <w:hideMark/>
          </w:tcPr>
          <w:p w14:paraId="2333D1F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262</w:t>
            </w:r>
          </w:p>
        </w:tc>
        <w:tc>
          <w:tcPr>
            <w:tcW w:w="953" w:type="pct"/>
            <w:tcBorders>
              <w:top w:val="nil"/>
              <w:left w:val="nil"/>
              <w:bottom w:val="single" w:sz="8" w:space="0" w:color="auto"/>
              <w:right w:val="single" w:sz="8" w:space="0" w:color="auto"/>
            </w:tcBorders>
            <w:shd w:val="clear" w:color="auto" w:fill="auto"/>
            <w:noWrap/>
            <w:vAlign w:val="center"/>
            <w:hideMark/>
          </w:tcPr>
          <w:p w14:paraId="160B156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5,646</w:t>
            </w:r>
          </w:p>
        </w:tc>
        <w:tc>
          <w:tcPr>
            <w:tcW w:w="935" w:type="pct"/>
            <w:tcBorders>
              <w:top w:val="nil"/>
              <w:left w:val="nil"/>
              <w:bottom w:val="single" w:sz="8" w:space="0" w:color="auto"/>
              <w:right w:val="single" w:sz="8" w:space="0" w:color="auto"/>
            </w:tcBorders>
            <w:shd w:val="clear" w:color="auto" w:fill="auto"/>
            <w:noWrap/>
            <w:vAlign w:val="center"/>
            <w:hideMark/>
          </w:tcPr>
          <w:p w14:paraId="4241B38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814</w:t>
            </w:r>
          </w:p>
        </w:tc>
        <w:tc>
          <w:tcPr>
            <w:tcW w:w="982" w:type="pct"/>
            <w:tcBorders>
              <w:top w:val="nil"/>
              <w:left w:val="nil"/>
              <w:bottom w:val="single" w:sz="8" w:space="0" w:color="auto"/>
              <w:right w:val="single" w:sz="8" w:space="0" w:color="auto"/>
            </w:tcBorders>
            <w:shd w:val="clear" w:color="auto" w:fill="auto"/>
            <w:noWrap/>
            <w:vAlign w:val="center"/>
            <w:hideMark/>
          </w:tcPr>
          <w:p w14:paraId="6D909C4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w:t>
            </w:r>
          </w:p>
        </w:tc>
      </w:tr>
      <w:tr w:rsidR="000A7AAD" w:rsidRPr="00EC1FA9" w14:paraId="78FCCFD6"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9A9D18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Montana</w:t>
            </w:r>
          </w:p>
        </w:tc>
        <w:tc>
          <w:tcPr>
            <w:tcW w:w="973" w:type="pct"/>
            <w:tcBorders>
              <w:top w:val="nil"/>
              <w:left w:val="nil"/>
              <w:bottom w:val="single" w:sz="8" w:space="0" w:color="auto"/>
              <w:right w:val="single" w:sz="8" w:space="0" w:color="auto"/>
            </w:tcBorders>
            <w:shd w:val="clear" w:color="auto" w:fill="auto"/>
            <w:vAlign w:val="center"/>
            <w:hideMark/>
          </w:tcPr>
          <w:p w14:paraId="22D789B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286</w:t>
            </w:r>
          </w:p>
        </w:tc>
        <w:tc>
          <w:tcPr>
            <w:tcW w:w="953" w:type="pct"/>
            <w:tcBorders>
              <w:top w:val="nil"/>
              <w:left w:val="nil"/>
              <w:bottom w:val="single" w:sz="8" w:space="0" w:color="auto"/>
              <w:right w:val="single" w:sz="8" w:space="0" w:color="auto"/>
            </w:tcBorders>
            <w:shd w:val="clear" w:color="auto" w:fill="auto"/>
            <w:noWrap/>
            <w:vAlign w:val="center"/>
            <w:hideMark/>
          </w:tcPr>
          <w:p w14:paraId="41CA5C3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8,609</w:t>
            </w:r>
          </w:p>
        </w:tc>
        <w:tc>
          <w:tcPr>
            <w:tcW w:w="935" w:type="pct"/>
            <w:tcBorders>
              <w:top w:val="nil"/>
              <w:left w:val="nil"/>
              <w:bottom w:val="single" w:sz="8" w:space="0" w:color="auto"/>
              <w:right w:val="single" w:sz="8" w:space="0" w:color="auto"/>
            </w:tcBorders>
            <w:shd w:val="clear" w:color="auto" w:fill="auto"/>
            <w:noWrap/>
            <w:vAlign w:val="center"/>
            <w:hideMark/>
          </w:tcPr>
          <w:p w14:paraId="0B4068B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909</w:t>
            </w:r>
          </w:p>
        </w:tc>
        <w:tc>
          <w:tcPr>
            <w:tcW w:w="982" w:type="pct"/>
            <w:tcBorders>
              <w:top w:val="nil"/>
              <w:left w:val="nil"/>
              <w:bottom w:val="single" w:sz="8" w:space="0" w:color="auto"/>
              <w:right w:val="single" w:sz="8" w:space="0" w:color="auto"/>
            </w:tcBorders>
            <w:shd w:val="clear" w:color="auto" w:fill="auto"/>
            <w:noWrap/>
            <w:vAlign w:val="center"/>
            <w:hideMark/>
          </w:tcPr>
          <w:p w14:paraId="40FD4FC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w:t>
            </w:r>
          </w:p>
        </w:tc>
      </w:tr>
      <w:tr w:rsidR="000A7AAD" w:rsidRPr="00EC1FA9" w14:paraId="7E9AF1A1"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5BE45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Nebraska</w:t>
            </w:r>
          </w:p>
        </w:tc>
        <w:tc>
          <w:tcPr>
            <w:tcW w:w="973" w:type="pct"/>
            <w:tcBorders>
              <w:top w:val="nil"/>
              <w:left w:val="nil"/>
              <w:bottom w:val="single" w:sz="8" w:space="0" w:color="auto"/>
              <w:right w:val="single" w:sz="8" w:space="0" w:color="auto"/>
            </w:tcBorders>
            <w:shd w:val="clear" w:color="auto" w:fill="auto"/>
            <w:vAlign w:val="center"/>
            <w:hideMark/>
          </w:tcPr>
          <w:p w14:paraId="3F7BE8D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717</w:t>
            </w:r>
          </w:p>
        </w:tc>
        <w:tc>
          <w:tcPr>
            <w:tcW w:w="953" w:type="pct"/>
            <w:tcBorders>
              <w:top w:val="nil"/>
              <w:left w:val="nil"/>
              <w:bottom w:val="single" w:sz="8" w:space="0" w:color="auto"/>
              <w:right w:val="single" w:sz="8" w:space="0" w:color="auto"/>
            </w:tcBorders>
            <w:shd w:val="clear" w:color="auto" w:fill="auto"/>
            <w:noWrap/>
            <w:vAlign w:val="center"/>
            <w:hideMark/>
          </w:tcPr>
          <w:p w14:paraId="0F9FFDD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17,883</w:t>
            </w:r>
          </w:p>
        </w:tc>
        <w:tc>
          <w:tcPr>
            <w:tcW w:w="935" w:type="pct"/>
            <w:tcBorders>
              <w:top w:val="nil"/>
              <w:left w:val="nil"/>
              <w:bottom w:val="single" w:sz="8" w:space="0" w:color="auto"/>
              <w:right w:val="single" w:sz="8" w:space="0" w:color="auto"/>
            </w:tcBorders>
            <w:shd w:val="clear" w:color="auto" w:fill="auto"/>
            <w:noWrap/>
            <w:vAlign w:val="center"/>
            <w:hideMark/>
          </w:tcPr>
          <w:p w14:paraId="07DAA98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1,644</w:t>
            </w:r>
          </w:p>
        </w:tc>
        <w:tc>
          <w:tcPr>
            <w:tcW w:w="982" w:type="pct"/>
            <w:tcBorders>
              <w:top w:val="nil"/>
              <w:left w:val="nil"/>
              <w:bottom w:val="single" w:sz="8" w:space="0" w:color="auto"/>
              <w:right w:val="single" w:sz="8" w:space="0" w:color="auto"/>
            </w:tcBorders>
            <w:shd w:val="clear" w:color="auto" w:fill="auto"/>
            <w:noWrap/>
            <w:vAlign w:val="center"/>
            <w:hideMark/>
          </w:tcPr>
          <w:p w14:paraId="6AA67A4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53</w:t>
            </w:r>
          </w:p>
        </w:tc>
      </w:tr>
      <w:tr w:rsidR="000A7AAD" w:rsidRPr="00EC1FA9" w14:paraId="797F1FDD"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934B9F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Hampshire</w:t>
            </w:r>
          </w:p>
        </w:tc>
        <w:tc>
          <w:tcPr>
            <w:tcW w:w="973" w:type="pct"/>
            <w:tcBorders>
              <w:top w:val="nil"/>
              <w:left w:val="nil"/>
              <w:bottom w:val="single" w:sz="8" w:space="0" w:color="auto"/>
              <w:right w:val="single" w:sz="8" w:space="0" w:color="auto"/>
            </w:tcBorders>
            <w:shd w:val="clear" w:color="auto" w:fill="auto"/>
            <w:vAlign w:val="center"/>
            <w:hideMark/>
          </w:tcPr>
          <w:p w14:paraId="16CF9BD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232</w:t>
            </w:r>
          </w:p>
        </w:tc>
        <w:tc>
          <w:tcPr>
            <w:tcW w:w="953" w:type="pct"/>
            <w:tcBorders>
              <w:top w:val="nil"/>
              <w:left w:val="nil"/>
              <w:bottom w:val="single" w:sz="8" w:space="0" w:color="auto"/>
              <w:right w:val="single" w:sz="8" w:space="0" w:color="auto"/>
            </w:tcBorders>
            <w:shd w:val="clear" w:color="auto" w:fill="auto"/>
            <w:noWrap/>
            <w:vAlign w:val="center"/>
            <w:hideMark/>
          </w:tcPr>
          <w:p w14:paraId="359A4FC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5,285</w:t>
            </w:r>
          </w:p>
        </w:tc>
        <w:tc>
          <w:tcPr>
            <w:tcW w:w="935" w:type="pct"/>
            <w:tcBorders>
              <w:top w:val="nil"/>
              <w:left w:val="nil"/>
              <w:bottom w:val="single" w:sz="8" w:space="0" w:color="auto"/>
              <w:right w:val="single" w:sz="8" w:space="0" w:color="auto"/>
            </w:tcBorders>
            <w:shd w:val="clear" w:color="auto" w:fill="auto"/>
            <w:noWrap/>
            <w:vAlign w:val="center"/>
            <w:hideMark/>
          </w:tcPr>
          <w:p w14:paraId="7BF3B33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664</w:t>
            </w:r>
          </w:p>
        </w:tc>
        <w:tc>
          <w:tcPr>
            <w:tcW w:w="982" w:type="pct"/>
            <w:tcBorders>
              <w:top w:val="nil"/>
              <w:left w:val="nil"/>
              <w:bottom w:val="single" w:sz="8" w:space="0" w:color="auto"/>
              <w:right w:val="single" w:sz="8" w:space="0" w:color="auto"/>
            </w:tcBorders>
            <w:shd w:val="clear" w:color="auto" w:fill="auto"/>
            <w:noWrap/>
            <w:vAlign w:val="center"/>
            <w:hideMark/>
          </w:tcPr>
          <w:p w14:paraId="4F2E9BE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19</w:t>
            </w:r>
          </w:p>
        </w:tc>
      </w:tr>
      <w:tr w:rsidR="000A7AAD" w:rsidRPr="00EC1FA9" w14:paraId="2EB71C6B"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CF65CF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Jersey</w:t>
            </w:r>
          </w:p>
        </w:tc>
        <w:tc>
          <w:tcPr>
            <w:tcW w:w="973" w:type="pct"/>
            <w:tcBorders>
              <w:top w:val="nil"/>
              <w:left w:val="nil"/>
              <w:bottom w:val="single" w:sz="8" w:space="0" w:color="auto"/>
              <w:right w:val="single" w:sz="8" w:space="0" w:color="auto"/>
            </w:tcBorders>
            <w:shd w:val="clear" w:color="auto" w:fill="auto"/>
            <w:vAlign w:val="center"/>
            <w:hideMark/>
          </w:tcPr>
          <w:p w14:paraId="325A51E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458</w:t>
            </w:r>
          </w:p>
        </w:tc>
        <w:tc>
          <w:tcPr>
            <w:tcW w:w="953" w:type="pct"/>
            <w:tcBorders>
              <w:top w:val="nil"/>
              <w:left w:val="nil"/>
              <w:bottom w:val="single" w:sz="8" w:space="0" w:color="auto"/>
              <w:right w:val="single" w:sz="8" w:space="0" w:color="auto"/>
            </w:tcBorders>
            <w:shd w:val="clear" w:color="auto" w:fill="auto"/>
            <w:noWrap/>
            <w:vAlign w:val="center"/>
            <w:hideMark/>
          </w:tcPr>
          <w:p w14:paraId="4E056F7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15,410</w:t>
            </w:r>
          </w:p>
        </w:tc>
        <w:tc>
          <w:tcPr>
            <w:tcW w:w="935" w:type="pct"/>
            <w:tcBorders>
              <w:top w:val="nil"/>
              <w:left w:val="nil"/>
              <w:bottom w:val="single" w:sz="8" w:space="0" w:color="auto"/>
              <w:right w:val="single" w:sz="8" w:space="0" w:color="auto"/>
            </w:tcBorders>
            <w:shd w:val="clear" w:color="auto" w:fill="auto"/>
            <w:noWrap/>
            <w:vAlign w:val="center"/>
            <w:hideMark/>
          </w:tcPr>
          <w:p w14:paraId="419168C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2,230</w:t>
            </w:r>
          </w:p>
        </w:tc>
        <w:tc>
          <w:tcPr>
            <w:tcW w:w="982" w:type="pct"/>
            <w:tcBorders>
              <w:top w:val="nil"/>
              <w:left w:val="nil"/>
              <w:bottom w:val="single" w:sz="8" w:space="0" w:color="auto"/>
              <w:right w:val="single" w:sz="8" w:space="0" w:color="auto"/>
            </w:tcBorders>
            <w:shd w:val="clear" w:color="auto" w:fill="auto"/>
            <w:noWrap/>
            <w:vAlign w:val="center"/>
            <w:hideMark/>
          </w:tcPr>
          <w:p w14:paraId="026D06D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32</w:t>
            </w:r>
          </w:p>
        </w:tc>
      </w:tr>
      <w:tr w:rsidR="000A7AAD" w:rsidRPr="00EC1FA9" w14:paraId="3E285D70"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41CA0C76"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Mexico</w:t>
            </w:r>
          </w:p>
        </w:tc>
        <w:tc>
          <w:tcPr>
            <w:tcW w:w="973" w:type="pct"/>
            <w:tcBorders>
              <w:top w:val="nil"/>
              <w:left w:val="nil"/>
              <w:bottom w:val="single" w:sz="8" w:space="0" w:color="auto"/>
              <w:right w:val="single" w:sz="8" w:space="0" w:color="auto"/>
            </w:tcBorders>
            <w:shd w:val="clear" w:color="auto" w:fill="auto"/>
            <w:vAlign w:val="center"/>
            <w:hideMark/>
          </w:tcPr>
          <w:p w14:paraId="7F4CF1A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287</w:t>
            </w:r>
          </w:p>
        </w:tc>
        <w:tc>
          <w:tcPr>
            <w:tcW w:w="953" w:type="pct"/>
            <w:tcBorders>
              <w:top w:val="nil"/>
              <w:left w:val="nil"/>
              <w:bottom w:val="single" w:sz="8" w:space="0" w:color="auto"/>
              <w:right w:val="single" w:sz="8" w:space="0" w:color="auto"/>
            </w:tcBorders>
            <w:shd w:val="clear" w:color="auto" w:fill="auto"/>
            <w:noWrap/>
            <w:vAlign w:val="center"/>
            <w:hideMark/>
          </w:tcPr>
          <w:p w14:paraId="45E00F0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5,554</w:t>
            </w:r>
          </w:p>
        </w:tc>
        <w:tc>
          <w:tcPr>
            <w:tcW w:w="935" w:type="pct"/>
            <w:tcBorders>
              <w:top w:val="nil"/>
              <w:left w:val="nil"/>
              <w:bottom w:val="single" w:sz="8" w:space="0" w:color="auto"/>
              <w:right w:val="single" w:sz="8" w:space="0" w:color="auto"/>
            </w:tcBorders>
            <w:shd w:val="clear" w:color="auto" w:fill="auto"/>
            <w:noWrap/>
            <w:vAlign w:val="center"/>
            <w:hideMark/>
          </w:tcPr>
          <w:p w14:paraId="3FAE4F2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765</w:t>
            </w:r>
          </w:p>
        </w:tc>
        <w:tc>
          <w:tcPr>
            <w:tcW w:w="982" w:type="pct"/>
            <w:tcBorders>
              <w:top w:val="nil"/>
              <w:left w:val="nil"/>
              <w:bottom w:val="single" w:sz="8" w:space="0" w:color="auto"/>
              <w:right w:val="single" w:sz="8" w:space="0" w:color="auto"/>
            </w:tcBorders>
            <w:shd w:val="clear" w:color="auto" w:fill="auto"/>
            <w:noWrap/>
            <w:vAlign w:val="center"/>
            <w:hideMark/>
          </w:tcPr>
          <w:p w14:paraId="1D1F2E1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w:t>
            </w:r>
          </w:p>
        </w:tc>
      </w:tr>
      <w:tr w:rsidR="000A7AAD" w:rsidRPr="00EC1FA9" w14:paraId="6AF6759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2D95543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York</w:t>
            </w:r>
          </w:p>
        </w:tc>
        <w:tc>
          <w:tcPr>
            <w:tcW w:w="973" w:type="pct"/>
            <w:tcBorders>
              <w:top w:val="nil"/>
              <w:left w:val="nil"/>
              <w:bottom w:val="single" w:sz="8" w:space="0" w:color="auto"/>
              <w:right w:val="single" w:sz="8" w:space="0" w:color="auto"/>
            </w:tcBorders>
            <w:shd w:val="clear" w:color="auto" w:fill="auto"/>
            <w:vAlign w:val="center"/>
            <w:hideMark/>
          </w:tcPr>
          <w:p w14:paraId="54CCF3E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404</w:t>
            </w:r>
          </w:p>
        </w:tc>
        <w:tc>
          <w:tcPr>
            <w:tcW w:w="953" w:type="pct"/>
            <w:tcBorders>
              <w:top w:val="nil"/>
              <w:left w:val="nil"/>
              <w:bottom w:val="single" w:sz="8" w:space="0" w:color="auto"/>
              <w:right w:val="single" w:sz="8" w:space="0" w:color="auto"/>
            </w:tcBorders>
            <w:shd w:val="clear" w:color="auto" w:fill="auto"/>
            <w:noWrap/>
            <w:vAlign w:val="center"/>
            <w:hideMark/>
          </w:tcPr>
          <w:p w14:paraId="55B700D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7,083</w:t>
            </w:r>
          </w:p>
        </w:tc>
        <w:tc>
          <w:tcPr>
            <w:tcW w:w="935" w:type="pct"/>
            <w:tcBorders>
              <w:top w:val="nil"/>
              <w:left w:val="nil"/>
              <w:bottom w:val="single" w:sz="8" w:space="0" w:color="auto"/>
              <w:right w:val="single" w:sz="8" w:space="0" w:color="auto"/>
            </w:tcBorders>
            <w:shd w:val="clear" w:color="auto" w:fill="auto"/>
            <w:noWrap/>
            <w:vAlign w:val="center"/>
            <w:hideMark/>
          </w:tcPr>
          <w:p w14:paraId="68A95E2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1,079</w:t>
            </w:r>
          </w:p>
        </w:tc>
        <w:tc>
          <w:tcPr>
            <w:tcW w:w="982" w:type="pct"/>
            <w:tcBorders>
              <w:top w:val="nil"/>
              <w:left w:val="nil"/>
              <w:bottom w:val="single" w:sz="8" w:space="0" w:color="auto"/>
              <w:right w:val="single" w:sz="8" w:space="0" w:color="auto"/>
            </w:tcBorders>
            <w:shd w:val="clear" w:color="auto" w:fill="auto"/>
            <w:noWrap/>
            <w:vAlign w:val="center"/>
            <w:hideMark/>
          </w:tcPr>
          <w:p w14:paraId="448EC52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28</w:t>
            </w:r>
          </w:p>
        </w:tc>
      </w:tr>
      <w:tr w:rsidR="000A7AAD" w:rsidRPr="00EC1FA9" w14:paraId="17D2B1C4"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C0AD33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Ohio</w:t>
            </w:r>
          </w:p>
        </w:tc>
        <w:tc>
          <w:tcPr>
            <w:tcW w:w="973" w:type="pct"/>
            <w:tcBorders>
              <w:top w:val="nil"/>
              <w:left w:val="nil"/>
              <w:bottom w:val="single" w:sz="8" w:space="0" w:color="auto"/>
              <w:right w:val="single" w:sz="8" w:space="0" w:color="auto"/>
            </w:tcBorders>
            <w:shd w:val="clear" w:color="auto" w:fill="auto"/>
            <w:vAlign w:val="center"/>
            <w:hideMark/>
          </w:tcPr>
          <w:p w14:paraId="1654B97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351</w:t>
            </w:r>
          </w:p>
        </w:tc>
        <w:tc>
          <w:tcPr>
            <w:tcW w:w="953" w:type="pct"/>
            <w:tcBorders>
              <w:top w:val="nil"/>
              <w:left w:val="nil"/>
              <w:bottom w:val="single" w:sz="8" w:space="0" w:color="auto"/>
              <w:right w:val="single" w:sz="8" w:space="0" w:color="auto"/>
            </w:tcBorders>
            <w:shd w:val="clear" w:color="auto" w:fill="auto"/>
            <w:noWrap/>
            <w:vAlign w:val="center"/>
            <w:hideMark/>
          </w:tcPr>
          <w:p w14:paraId="4B5C130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7,989</w:t>
            </w:r>
          </w:p>
        </w:tc>
        <w:tc>
          <w:tcPr>
            <w:tcW w:w="935" w:type="pct"/>
            <w:tcBorders>
              <w:top w:val="nil"/>
              <w:left w:val="nil"/>
              <w:bottom w:val="single" w:sz="8" w:space="0" w:color="auto"/>
              <w:right w:val="single" w:sz="8" w:space="0" w:color="auto"/>
            </w:tcBorders>
            <w:shd w:val="clear" w:color="auto" w:fill="auto"/>
            <w:noWrap/>
            <w:vAlign w:val="center"/>
            <w:hideMark/>
          </w:tcPr>
          <w:p w14:paraId="2653A72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1,138</w:t>
            </w:r>
          </w:p>
        </w:tc>
        <w:tc>
          <w:tcPr>
            <w:tcW w:w="982" w:type="pct"/>
            <w:tcBorders>
              <w:top w:val="nil"/>
              <w:left w:val="nil"/>
              <w:bottom w:val="single" w:sz="8" w:space="0" w:color="auto"/>
              <w:right w:val="single" w:sz="8" w:space="0" w:color="auto"/>
            </w:tcBorders>
            <w:shd w:val="clear" w:color="auto" w:fill="auto"/>
            <w:noWrap/>
            <w:vAlign w:val="center"/>
            <w:hideMark/>
          </w:tcPr>
          <w:p w14:paraId="723F427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32</w:t>
            </w:r>
          </w:p>
        </w:tc>
      </w:tr>
      <w:tr w:rsidR="000A7AAD" w:rsidRPr="00EC1FA9" w14:paraId="3C476182"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8FA5E8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Oklahoma</w:t>
            </w:r>
          </w:p>
        </w:tc>
        <w:tc>
          <w:tcPr>
            <w:tcW w:w="973" w:type="pct"/>
            <w:tcBorders>
              <w:top w:val="nil"/>
              <w:left w:val="nil"/>
              <w:bottom w:val="single" w:sz="8" w:space="0" w:color="auto"/>
              <w:right w:val="single" w:sz="8" w:space="0" w:color="auto"/>
            </w:tcBorders>
            <w:shd w:val="clear" w:color="auto" w:fill="auto"/>
            <w:vAlign w:val="center"/>
            <w:hideMark/>
          </w:tcPr>
          <w:p w14:paraId="080A49D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299</w:t>
            </w:r>
          </w:p>
        </w:tc>
        <w:tc>
          <w:tcPr>
            <w:tcW w:w="953" w:type="pct"/>
            <w:tcBorders>
              <w:top w:val="nil"/>
              <w:left w:val="nil"/>
              <w:bottom w:val="single" w:sz="8" w:space="0" w:color="auto"/>
              <w:right w:val="single" w:sz="8" w:space="0" w:color="auto"/>
            </w:tcBorders>
            <w:shd w:val="clear" w:color="auto" w:fill="auto"/>
            <w:noWrap/>
            <w:vAlign w:val="center"/>
            <w:hideMark/>
          </w:tcPr>
          <w:p w14:paraId="0DBEEE2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8,611</w:t>
            </w:r>
          </w:p>
        </w:tc>
        <w:tc>
          <w:tcPr>
            <w:tcW w:w="935" w:type="pct"/>
            <w:tcBorders>
              <w:top w:val="nil"/>
              <w:left w:val="nil"/>
              <w:bottom w:val="single" w:sz="8" w:space="0" w:color="auto"/>
              <w:right w:val="single" w:sz="8" w:space="0" w:color="auto"/>
            </w:tcBorders>
            <w:shd w:val="clear" w:color="auto" w:fill="auto"/>
            <w:noWrap/>
            <w:vAlign w:val="center"/>
            <w:hideMark/>
          </w:tcPr>
          <w:p w14:paraId="70C256F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1,291</w:t>
            </w:r>
          </w:p>
        </w:tc>
        <w:tc>
          <w:tcPr>
            <w:tcW w:w="982" w:type="pct"/>
            <w:tcBorders>
              <w:top w:val="nil"/>
              <w:left w:val="nil"/>
              <w:bottom w:val="single" w:sz="8" w:space="0" w:color="auto"/>
              <w:right w:val="single" w:sz="8" w:space="0" w:color="auto"/>
            </w:tcBorders>
            <w:shd w:val="clear" w:color="auto" w:fill="auto"/>
            <w:noWrap/>
            <w:vAlign w:val="center"/>
            <w:hideMark/>
          </w:tcPr>
          <w:p w14:paraId="6A8ECF3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21</w:t>
            </w:r>
          </w:p>
        </w:tc>
      </w:tr>
      <w:tr w:rsidR="000A7AAD" w:rsidRPr="00EC1FA9" w14:paraId="2D13FA97"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9747C1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Oregon</w:t>
            </w:r>
          </w:p>
        </w:tc>
        <w:tc>
          <w:tcPr>
            <w:tcW w:w="973" w:type="pct"/>
            <w:tcBorders>
              <w:top w:val="nil"/>
              <w:left w:val="nil"/>
              <w:bottom w:val="single" w:sz="8" w:space="0" w:color="auto"/>
              <w:right w:val="single" w:sz="8" w:space="0" w:color="auto"/>
            </w:tcBorders>
            <w:shd w:val="clear" w:color="auto" w:fill="auto"/>
            <w:vAlign w:val="center"/>
            <w:hideMark/>
          </w:tcPr>
          <w:p w14:paraId="24CA2DBE"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165</w:t>
            </w:r>
          </w:p>
        </w:tc>
        <w:tc>
          <w:tcPr>
            <w:tcW w:w="953" w:type="pct"/>
            <w:tcBorders>
              <w:top w:val="nil"/>
              <w:left w:val="nil"/>
              <w:bottom w:val="single" w:sz="8" w:space="0" w:color="auto"/>
              <w:right w:val="single" w:sz="8" w:space="0" w:color="auto"/>
            </w:tcBorders>
            <w:shd w:val="clear" w:color="auto" w:fill="auto"/>
            <w:noWrap/>
            <w:vAlign w:val="center"/>
            <w:hideMark/>
          </w:tcPr>
          <w:p w14:paraId="7B49974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4,793</w:t>
            </w:r>
          </w:p>
        </w:tc>
        <w:tc>
          <w:tcPr>
            <w:tcW w:w="935" w:type="pct"/>
            <w:tcBorders>
              <w:top w:val="nil"/>
              <w:left w:val="nil"/>
              <w:bottom w:val="single" w:sz="8" w:space="0" w:color="auto"/>
              <w:right w:val="single" w:sz="8" w:space="0" w:color="auto"/>
            </w:tcBorders>
            <w:shd w:val="clear" w:color="auto" w:fill="auto"/>
            <w:noWrap/>
            <w:vAlign w:val="center"/>
            <w:hideMark/>
          </w:tcPr>
          <w:p w14:paraId="513C928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579</w:t>
            </w:r>
          </w:p>
        </w:tc>
        <w:tc>
          <w:tcPr>
            <w:tcW w:w="982" w:type="pct"/>
            <w:tcBorders>
              <w:top w:val="nil"/>
              <w:left w:val="nil"/>
              <w:bottom w:val="single" w:sz="8" w:space="0" w:color="auto"/>
              <w:right w:val="single" w:sz="8" w:space="0" w:color="auto"/>
            </w:tcBorders>
            <w:shd w:val="clear" w:color="auto" w:fill="auto"/>
            <w:noWrap/>
            <w:vAlign w:val="center"/>
            <w:hideMark/>
          </w:tcPr>
          <w:p w14:paraId="1BCDE68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w:t>
            </w:r>
          </w:p>
        </w:tc>
      </w:tr>
      <w:tr w:rsidR="000A7AAD" w:rsidRPr="00EC1FA9" w14:paraId="6EAF9D53"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28138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Pennsylvania</w:t>
            </w:r>
          </w:p>
        </w:tc>
        <w:tc>
          <w:tcPr>
            <w:tcW w:w="973" w:type="pct"/>
            <w:tcBorders>
              <w:top w:val="nil"/>
              <w:left w:val="nil"/>
              <w:bottom w:val="single" w:sz="8" w:space="0" w:color="auto"/>
              <w:right w:val="single" w:sz="8" w:space="0" w:color="auto"/>
            </w:tcBorders>
            <w:shd w:val="clear" w:color="auto" w:fill="auto"/>
            <w:vAlign w:val="center"/>
            <w:hideMark/>
          </w:tcPr>
          <w:p w14:paraId="62547DC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209</w:t>
            </w:r>
          </w:p>
        </w:tc>
        <w:tc>
          <w:tcPr>
            <w:tcW w:w="953" w:type="pct"/>
            <w:tcBorders>
              <w:top w:val="nil"/>
              <w:left w:val="nil"/>
              <w:bottom w:val="single" w:sz="8" w:space="0" w:color="auto"/>
              <w:right w:val="single" w:sz="8" w:space="0" w:color="auto"/>
            </w:tcBorders>
            <w:shd w:val="clear" w:color="auto" w:fill="auto"/>
            <w:noWrap/>
            <w:vAlign w:val="center"/>
            <w:hideMark/>
          </w:tcPr>
          <w:p w14:paraId="5E69D89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14,760</w:t>
            </w:r>
          </w:p>
        </w:tc>
        <w:tc>
          <w:tcPr>
            <w:tcW w:w="935" w:type="pct"/>
            <w:tcBorders>
              <w:top w:val="nil"/>
              <w:left w:val="nil"/>
              <w:bottom w:val="single" w:sz="8" w:space="0" w:color="auto"/>
              <w:right w:val="single" w:sz="8" w:space="0" w:color="auto"/>
            </w:tcBorders>
            <w:shd w:val="clear" w:color="auto" w:fill="auto"/>
            <w:noWrap/>
            <w:vAlign w:val="center"/>
            <w:hideMark/>
          </w:tcPr>
          <w:p w14:paraId="1DA6F38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2,090</w:t>
            </w:r>
          </w:p>
        </w:tc>
        <w:tc>
          <w:tcPr>
            <w:tcW w:w="982" w:type="pct"/>
            <w:tcBorders>
              <w:top w:val="nil"/>
              <w:left w:val="nil"/>
              <w:bottom w:val="single" w:sz="8" w:space="0" w:color="auto"/>
              <w:right w:val="single" w:sz="8" w:space="0" w:color="auto"/>
            </w:tcBorders>
            <w:shd w:val="clear" w:color="auto" w:fill="auto"/>
            <w:noWrap/>
            <w:vAlign w:val="center"/>
            <w:hideMark/>
          </w:tcPr>
          <w:p w14:paraId="28D906E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w:t>
            </w:r>
          </w:p>
        </w:tc>
      </w:tr>
      <w:tr w:rsidR="000A7AAD" w:rsidRPr="00EC1FA9" w14:paraId="5567D644"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23372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Rhode Island</w:t>
            </w:r>
          </w:p>
        </w:tc>
        <w:tc>
          <w:tcPr>
            <w:tcW w:w="973" w:type="pct"/>
            <w:tcBorders>
              <w:top w:val="nil"/>
              <w:left w:val="nil"/>
              <w:bottom w:val="single" w:sz="8" w:space="0" w:color="auto"/>
              <w:right w:val="single" w:sz="8" w:space="0" w:color="auto"/>
            </w:tcBorders>
            <w:shd w:val="clear" w:color="auto" w:fill="auto"/>
            <w:vAlign w:val="center"/>
            <w:hideMark/>
          </w:tcPr>
          <w:p w14:paraId="6AAF763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169</w:t>
            </w:r>
          </w:p>
        </w:tc>
        <w:tc>
          <w:tcPr>
            <w:tcW w:w="953" w:type="pct"/>
            <w:tcBorders>
              <w:top w:val="nil"/>
              <w:left w:val="nil"/>
              <w:bottom w:val="single" w:sz="8" w:space="0" w:color="auto"/>
              <w:right w:val="single" w:sz="8" w:space="0" w:color="auto"/>
            </w:tcBorders>
            <w:shd w:val="clear" w:color="auto" w:fill="auto"/>
            <w:noWrap/>
            <w:vAlign w:val="center"/>
            <w:hideMark/>
          </w:tcPr>
          <w:p w14:paraId="68572EB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7,127</w:t>
            </w:r>
          </w:p>
        </w:tc>
        <w:tc>
          <w:tcPr>
            <w:tcW w:w="935" w:type="pct"/>
            <w:tcBorders>
              <w:top w:val="nil"/>
              <w:left w:val="nil"/>
              <w:bottom w:val="single" w:sz="8" w:space="0" w:color="auto"/>
              <w:right w:val="single" w:sz="8" w:space="0" w:color="auto"/>
            </w:tcBorders>
            <w:shd w:val="clear" w:color="auto" w:fill="auto"/>
            <w:noWrap/>
            <w:vAlign w:val="center"/>
            <w:hideMark/>
          </w:tcPr>
          <w:p w14:paraId="73A708C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1,209</w:t>
            </w:r>
          </w:p>
        </w:tc>
        <w:tc>
          <w:tcPr>
            <w:tcW w:w="982" w:type="pct"/>
            <w:tcBorders>
              <w:top w:val="nil"/>
              <w:left w:val="nil"/>
              <w:bottom w:val="single" w:sz="8" w:space="0" w:color="auto"/>
              <w:right w:val="single" w:sz="8" w:space="0" w:color="auto"/>
            </w:tcBorders>
            <w:shd w:val="clear" w:color="auto" w:fill="auto"/>
            <w:noWrap/>
            <w:vAlign w:val="center"/>
            <w:hideMark/>
          </w:tcPr>
          <w:p w14:paraId="6A098BC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w:t>
            </w:r>
          </w:p>
        </w:tc>
      </w:tr>
      <w:tr w:rsidR="000A7AAD" w:rsidRPr="00EC1FA9" w14:paraId="64D8D177"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B93DE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Texas</w:t>
            </w:r>
          </w:p>
        </w:tc>
        <w:tc>
          <w:tcPr>
            <w:tcW w:w="973" w:type="pct"/>
            <w:tcBorders>
              <w:top w:val="nil"/>
              <w:left w:val="nil"/>
              <w:bottom w:val="single" w:sz="8" w:space="0" w:color="auto"/>
              <w:right w:val="single" w:sz="8" w:space="0" w:color="auto"/>
            </w:tcBorders>
            <w:shd w:val="clear" w:color="auto" w:fill="auto"/>
            <w:vAlign w:val="center"/>
            <w:hideMark/>
          </w:tcPr>
          <w:p w14:paraId="42BD28E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780</w:t>
            </w:r>
          </w:p>
        </w:tc>
        <w:tc>
          <w:tcPr>
            <w:tcW w:w="953" w:type="pct"/>
            <w:tcBorders>
              <w:top w:val="nil"/>
              <w:left w:val="nil"/>
              <w:bottom w:val="single" w:sz="8" w:space="0" w:color="auto"/>
              <w:right w:val="single" w:sz="8" w:space="0" w:color="auto"/>
            </w:tcBorders>
            <w:shd w:val="clear" w:color="auto" w:fill="auto"/>
            <w:noWrap/>
            <w:vAlign w:val="center"/>
            <w:hideMark/>
          </w:tcPr>
          <w:p w14:paraId="6DD7C18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16,749</w:t>
            </w:r>
          </w:p>
        </w:tc>
        <w:tc>
          <w:tcPr>
            <w:tcW w:w="935" w:type="pct"/>
            <w:tcBorders>
              <w:top w:val="nil"/>
              <w:left w:val="nil"/>
              <w:bottom w:val="single" w:sz="8" w:space="0" w:color="auto"/>
              <w:right w:val="single" w:sz="8" w:space="0" w:color="auto"/>
            </w:tcBorders>
            <w:shd w:val="clear" w:color="auto" w:fill="auto"/>
            <w:noWrap/>
            <w:vAlign w:val="center"/>
            <w:hideMark/>
          </w:tcPr>
          <w:p w14:paraId="0927F8B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2,293</w:t>
            </w:r>
          </w:p>
        </w:tc>
        <w:tc>
          <w:tcPr>
            <w:tcW w:w="982" w:type="pct"/>
            <w:tcBorders>
              <w:top w:val="nil"/>
              <w:left w:val="nil"/>
              <w:bottom w:val="single" w:sz="8" w:space="0" w:color="auto"/>
              <w:right w:val="single" w:sz="8" w:space="0" w:color="auto"/>
            </w:tcBorders>
            <w:shd w:val="clear" w:color="auto" w:fill="auto"/>
            <w:noWrap/>
            <w:vAlign w:val="center"/>
            <w:hideMark/>
          </w:tcPr>
          <w:p w14:paraId="5D7D3F7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w:t>
            </w:r>
          </w:p>
        </w:tc>
      </w:tr>
      <w:tr w:rsidR="000A7AAD" w:rsidRPr="00EC1FA9" w14:paraId="7FD461B3"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CE89E9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Utah</w:t>
            </w:r>
          </w:p>
        </w:tc>
        <w:tc>
          <w:tcPr>
            <w:tcW w:w="973" w:type="pct"/>
            <w:tcBorders>
              <w:top w:val="nil"/>
              <w:left w:val="nil"/>
              <w:bottom w:val="single" w:sz="8" w:space="0" w:color="auto"/>
              <w:right w:val="single" w:sz="8" w:space="0" w:color="auto"/>
            </w:tcBorders>
            <w:shd w:val="clear" w:color="auto" w:fill="auto"/>
            <w:vAlign w:val="center"/>
            <w:hideMark/>
          </w:tcPr>
          <w:p w14:paraId="3319EBD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573</w:t>
            </w:r>
          </w:p>
        </w:tc>
        <w:tc>
          <w:tcPr>
            <w:tcW w:w="953" w:type="pct"/>
            <w:tcBorders>
              <w:top w:val="nil"/>
              <w:left w:val="nil"/>
              <w:bottom w:val="single" w:sz="8" w:space="0" w:color="auto"/>
              <w:right w:val="single" w:sz="8" w:space="0" w:color="auto"/>
            </w:tcBorders>
            <w:shd w:val="clear" w:color="auto" w:fill="auto"/>
            <w:noWrap/>
            <w:vAlign w:val="center"/>
            <w:hideMark/>
          </w:tcPr>
          <w:p w14:paraId="0478714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14,417</w:t>
            </w:r>
          </w:p>
        </w:tc>
        <w:tc>
          <w:tcPr>
            <w:tcW w:w="935" w:type="pct"/>
            <w:tcBorders>
              <w:top w:val="nil"/>
              <w:left w:val="nil"/>
              <w:bottom w:val="single" w:sz="8" w:space="0" w:color="auto"/>
              <w:right w:val="single" w:sz="8" w:space="0" w:color="auto"/>
            </w:tcBorders>
            <w:shd w:val="clear" w:color="auto" w:fill="auto"/>
            <w:noWrap/>
            <w:vAlign w:val="center"/>
            <w:hideMark/>
          </w:tcPr>
          <w:p w14:paraId="1B9EFED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1,617</w:t>
            </w:r>
          </w:p>
        </w:tc>
        <w:tc>
          <w:tcPr>
            <w:tcW w:w="982" w:type="pct"/>
            <w:tcBorders>
              <w:top w:val="nil"/>
              <w:left w:val="nil"/>
              <w:bottom w:val="single" w:sz="8" w:space="0" w:color="auto"/>
              <w:right w:val="single" w:sz="8" w:space="0" w:color="auto"/>
            </w:tcBorders>
            <w:shd w:val="clear" w:color="auto" w:fill="auto"/>
            <w:noWrap/>
            <w:vAlign w:val="center"/>
            <w:hideMark/>
          </w:tcPr>
          <w:p w14:paraId="3DA391F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45</w:t>
            </w:r>
          </w:p>
        </w:tc>
      </w:tr>
      <w:tr w:rsidR="000A7AAD" w:rsidRPr="00EC1FA9" w14:paraId="291AF49A"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1B5164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Vermont</w:t>
            </w:r>
          </w:p>
        </w:tc>
        <w:tc>
          <w:tcPr>
            <w:tcW w:w="973" w:type="pct"/>
            <w:tcBorders>
              <w:top w:val="nil"/>
              <w:left w:val="nil"/>
              <w:bottom w:val="single" w:sz="8" w:space="0" w:color="auto"/>
              <w:right w:val="single" w:sz="8" w:space="0" w:color="auto"/>
            </w:tcBorders>
            <w:shd w:val="clear" w:color="auto" w:fill="auto"/>
            <w:vAlign w:val="center"/>
            <w:hideMark/>
          </w:tcPr>
          <w:p w14:paraId="6B254EA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597</w:t>
            </w:r>
          </w:p>
        </w:tc>
        <w:tc>
          <w:tcPr>
            <w:tcW w:w="953" w:type="pct"/>
            <w:tcBorders>
              <w:top w:val="nil"/>
              <w:left w:val="nil"/>
              <w:bottom w:val="single" w:sz="8" w:space="0" w:color="auto"/>
              <w:right w:val="single" w:sz="8" w:space="0" w:color="auto"/>
            </w:tcBorders>
            <w:shd w:val="clear" w:color="auto" w:fill="auto"/>
            <w:noWrap/>
            <w:vAlign w:val="center"/>
            <w:hideMark/>
          </w:tcPr>
          <w:p w14:paraId="11465B5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8,784</w:t>
            </w:r>
          </w:p>
        </w:tc>
        <w:tc>
          <w:tcPr>
            <w:tcW w:w="935" w:type="pct"/>
            <w:tcBorders>
              <w:top w:val="nil"/>
              <w:left w:val="nil"/>
              <w:bottom w:val="single" w:sz="8" w:space="0" w:color="auto"/>
              <w:right w:val="single" w:sz="8" w:space="0" w:color="auto"/>
            </w:tcBorders>
            <w:shd w:val="clear" w:color="auto" w:fill="auto"/>
            <w:noWrap/>
            <w:vAlign w:val="center"/>
            <w:hideMark/>
          </w:tcPr>
          <w:p w14:paraId="532B055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1,220</w:t>
            </w:r>
          </w:p>
        </w:tc>
        <w:tc>
          <w:tcPr>
            <w:tcW w:w="982" w:type="pct"/>
            <w:tcBorders>
              <w:top w:val="nil"/>
              <w:left w:val="nil"/>
              <w:bottom w:val="single" w:sz="8" w:space="0" w:color="auto"/>
              <w:right w:val="single" w:sz="8" w:space="0" w:color="auto"/>
            </w:tcBorders>
            <w:shd w:val="clear" w:color="auto" w:fill="auto"/>
            <w:noWrap/>
            <w:vAlign w:val="center"/>
            <w:hideMark/>
          </w:tcPr>
          <w:p w14:paraId="3478307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40</w:t>
            </w:r>
          </w:p>
        </w:tc>
      </w:tr>
      <w:tr w:rsidR="000A7AAD" w:rsidRPr="00EC1FA9" w14:paraId="2A288BB2"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A2673D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Washington</w:t>
            </w:r>
          </w:p>
        </w:tc>
        <w:tc>
          <w:tcPr>
            <w:tcW w:w="973" w:type="pct"/>
            <w:tcBorders>
              <w:top w:val="nil"/>
              <w:left w:val="nil"/>
              <w:bottom w:val="single" w:sz="8" w:space="0" w:color="auto"/>
              <w:right w:val="single" w:sz="8" w:space="0" w:color="auto"/>
            </w:tcBorders>
            <w:shd w:val="clear" w:color="auto" w:fill="auto"/>
            <w:vAlign w:val="center"/>
            <w:hideMark/>
          </w:tcPr>
          <w:p w14:paraId="0035D16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594</w:t>
            </w:r>
          </w:p>
        </w:tc>
        <w:tc>
          <w:tcPr>
            <w:tcW w:w="953" w:type="pct"/>
            <w:tcBorders>
              <w:top w:val="nil"/>
              <w:left w:val="nil"/>
              <w:bottom w:val="single" w:sz="8" w:space="0" w:color="auto"/>
              <w:right w:val="single" w:sz="8" w:space="0" w:color="auto"/>
            </w:tcBorders>
            <w:shd w:val="clear" w:color="auto" w:fill="auto"/>
            <w:noWrap/>
            <w:vAlign w:val="center"/>
            <w:hideMark/>
          </w:tcPr>
          <w:p w14:paraId="2BAFF46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9,706</w:t>
            </w:r>
          </w:p>
        </w:tc>
        <w:tc>
          <w:tcPr>
            <w:tcW w:w="935" w:type="pct"/>
            <w:tcBorders>
              <w:top w:val="nil"/>
              <w:left w:val="nil"/>
              <w:bottom w:val="single" w:sz="8" w:space="0" w:color="auto"/>
              <w:right w:val="single" w:sz="8" w:space="0" w:color="auto"/>
            </w:tcBorders>
            <w:shd w:val="clear" w:color="auto" w:fill="auto"/>
            <w:noWrap/>
            <w:vAlign w:val="center"/>
            <w:hideMark/>
          </w:tcPr>
          <w:p w14:paraId="1840CB6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1,165</w:t>
            </w:r>
          </w:p>
        </w:tc>
        <w:tc>
          <w:tcPr>
            <w:tcW w:w="982" w:type="pct"/>
            <w:tcBorders>
              <w:top w:val="nil"/>
              <w:left w:val="nil"/>
              <w:bottom w:val="single" w:sz="8" w:space="0" w:color="auto"/>
              <w:right w:val="single" w:sz="8" w:space="0" w:color="auto"/>
            </w:tcBorders>
            <w:shd w:val="clear" w:color="auto" w:fill="auto"/>
            <w:noWrap/>
            <w:vAlign w:val="center"/>
            <w:hideMark/>
          </w:tcPr>
          <w:p w14:paraId="08C8BD9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33</w:t>
            </w:r>
          </w:p>
        </w:tc>
      </w:tr>
      <w:tr w:rsidR="000A7AAD" w:rsidRPr="00EC1FA9" w14:paraId="594D0BD5"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083EC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West Virginia</w:t>
            </w:r>
          </w:p>
        </w:tc>
        <w:tc>
          <w:tcPr>
            <w:tcW w:w="973" w:type="pct"/>
            <w:tcBorders>
              <w:top w:val="nil"/>
              <w:left w:val="nil"/>
              <w:bottom w:val="single" w:sz="8" w:space="0" w:color="auto"/>
              <w:right w:val="single" w:sz="8" w:space="0" w:color="auto"/>
            </w:tcBorders>
            <w:shd w:val="clear" w:color="auto" w:fill="auto"/>
            <w:vAlign w:val="center"/>
            <w:hideMark/>
          </w:tcPr>
          <w:p w14:paraId="1013E2B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85</w:t>
            </w:r>
          </w:p>
        </w:tc>
        <w:tc>
          <w:tcPr>
            <w:tcW w:w="953" w:type="pct"/>
            <w:tcBorders>
              <w:top w:val="nil"/>
              <w:left w:val="nil"/>
              <w:bottom w:val="single" w:sz="8" w:space="0" w:color="auto"/>
              <w:right w:val="single" w:sz="8" w:space="0" w:color="auto"/>
            </w:tcBorders>
            <w:shd w:val="clear" w:color="auto" w:fill="auto"/>
            <w:noWrap/>
            <w:vAlign w:val="center"/>
            <w:hideMark/>
          </w:tcPr>
          <w:p w14:paraId="65EDF4A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5,089</w:t>
            </w:r>
          </w:p>
        </w:tc>
        <w:tc>
          <w:tcPr>
            <w:tcW w:w="935" w:type="pct"/>
            <w:tcBorders>
              <w:top w:val="nil"/>
              <w:left w:val="nil"/>
              <w:bottom w:val="single" w:sz="8" w:space="0" w:color="auto"/>
              <w:right w:val="single" w:sz="8" w:space="0" w:color="auto"/>
            </w:tcBorders>
            <w:shd w:val="clear" w:color="auto" w:fill="auto"/>
            <w:noWrap/>
            <w:vAlign w:val="center"/>
            <w:hideMark/>
          </w:tcPr>
          <w:p w14:paraId="74D07B6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663</w:t>
            </w:r>
          </w:p>
        </w:tc>
        <w:tc>
          <w:tcPr>
            <w:tcW w:w="982" w:type="pct"/>
            <w:tcBorders>
              <w:top w:val="nil"/>
              <w:left w:val="nil"/>
              <w:bottom w:val="single" w:sz="8" w:space="0" w:color="auto"/>
              <w:right w:val="single" w:sz="8" w:space="0" w:color="auto"/>
            </w:tcBorders>
            <w:shd w:val="clear" w:color="auto" w:fill="auto"/>
            <w:noWrap/>
            <w:vAlign w:val="center"/>
            <w:hideMark/>
          </w:tcPr>
          <w:p w14:paraId="7D1AB6C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w:t>
            </w:r>
          </w:p>
        </w:tc>
      </w:tr>
      <w:tr w:rsidR="000A7AAD" w:rsidRPr="00EC1FA9" w14:paraId="3EF67345"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BCBE123"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Wisconsin</w:t>
            </w:r>
          </w:p>
        </w:tc>
        <w:tc>
          <w:tcPr>
            <w:tcW w:w="973" w:type="pct"/>
            <w:tcBorders>
              <w:top w:val="nil"/>
              <w:left w:val="nil"/>
              <w:bottom w:val="single" w:sz="8" w:space="0" w:color="auto"/>
              <w:right w:val="single" w:sz="8" w:space="0" w:color="auto"/>
            </w:tcBorders>
            <w:shd w:val="clear" w:color="auto" w:fill="auto"/>
            <w:vAlign w:val="center"/>
            <w:hideMark/>
          </w:tcPr>
          <w:p w14:paraId="5788F81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140</w:t>
            </w:r>
          </w:p>
        </w:tc>
        <w:tc>
          <w:tcPr>
            <w:tcW w:w="953" w:type="pct"/>
            <w:tcBorders>
              <w:top w:val="nil"/>
              <w:left w:val="nil"/>
              <w:bottom w:val="single" w:sz="8" w:space="0" w:color="auto"/>
              <w:right w:val="single" w:sz="8" w:space="0" w:color="auto"/>
            </w:tcBorders>
            <w:shd w:val="clear" w:color="auto" w:fill="auto"/>
            <w:noWrap/>
            <w:vAlign w:val="center"/>
            <w:hideMark/>
          </w:tcPr>
          <w:p w14:paraId="3CA29EA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5,170</w:t>
            </w:r>
          </w:p>
        </w:tc>
        <w:tc>
          <w:tcPr>
            <w:tcW w:w="935" w:type="pct"/>
            <w:tcBorders>
              <w:top w:val="nil"/>
              <w:left w:val="nil"/>
              <w:bottom w:val="single" w:sz="8" w:space="0" w:color="auto"/>
              <w:right w:val="single" w:sz="8" w:space="0" w:color="auto"/>
            </w:tcBorders>
            <w:shd w:val="clear" w:color="auto" w:fill="auto"/>
            <w:noWrap/>
            <w:vAlign w:val="center"/>
            <w:hideMark/>
          </w:tcPr>
          <w:p w14:paraId="45ACBEF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611</w:t>
            </w:r>
          </w:p>
        </w:tc>
        <w:tc>
          <w:tcPr>
            <w:tcW w:w="982" w:type="pct"/>
            <w:tcBorders>
              <w:top w:val="nil"/>
              <w:left w:val="nil"/>
              <w:bottom w:val="single" w:sz="8" w:space="0" w:color="auto"/>
              <w:right w:val="single" w:sz="8" w:space="0" w:color="auto"/>
            </w:tcBorders>
            <w:shd w:val="clear" w:color="auto" w:fill="auto"/>
            <w:noWrap/>
            <w:vAlign w:val="center"/>
            <w:hideMark/>
          </w:tcPr>
          <w:p w14:paraId="0F26C4D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w:t>
            </w:r>
          </w:p>
        </w:tc>
      </w:tr>
    </w:tbl>
    <w:p w14:paraId="4035606F" w14:textId="3F6B7653" w:rsidR="00091719" w:rsidRPr="00182380" w:rsidRDefault="00091719" w:rsidP="00182380">
      <w:pPr>
        <w:pStyle w:val="NoSpacing"/>
        <w:rPr>
          <w:sz w:val="20"/>
          <w:szCs w:val="20"/>
        </w:rPr>
      </w:pPr>
      <w:r w:rsidRPr="00182380">
        <w:rPr>
          <w:sz w:val="20"/>
          <w:szCs w:val="20"/>
        </w:rPr>
        <w:t>*</w:t>
      </w:r>
      <w:r w:rsidRPr="00182380">
        <w:rPr>
          <w:i/>
          <w:iCs/>
          <w:sz w:val="20"/>
          <w:szCs w:val="20"/>
        </w:rPr>
        <w:t>Incidence rate</w:t>
      </w:r>
      <w:r w:rsidRPr="00182380">
        <w:rPr>
          <w:sz w:val="20"/>
          <w:szCs w:val="20"/>
        </w:rPr>
        <w:t xml:space="preserve"> per 1,000 at-risk children</w:t>
      </w:r>
    </w:p>
    <w:p w14:paraId="64CDEB75" w14:textId="1915A29A" w:rsidR="00845F40" w:rsidRPr="00845F40" w:rsidRDefault="00091719" w:rsidP="00845F40">
      <w:pPr>
        <w:pStyle w:val="NoSpacing"/>
        <w:rPr>
          <w:i/>
          <w:iCs/>
          <w:sz w:val="20"/>
          <w:szCs w:val="20"/>
        </w:rPr>
        <w:sectPr w:rsidR="00845F40" w:rsidRPr="00845F40" w:rsidSect="00845F40">
          <w:pgSz w:w="11906" w:h="16838" w:code="9"/>
          <w:pgMar w:top="1440" w:right="1440" w:bottom="1440" w:left="1440" w:header="720" w:footer="720" w:gutter="0"/>
          <w:lnNumType w:countBy="1" w:restart="continuous"/>
          <w:cols w:space="720"/>
          <w:docGrid w:linePitch="360"/>
        </w:sectPr>
      </w:pPr>
      <w:r w:rsidRPr="00182380">
        <w:rPr>
          <w:sz w:val="20"/>
          <w:szCs w:val="20"/>
        </w:rPr>
        <w:t>*</w:t>
      </w:r>
      <w:r w:rsidRPr="00182380">
        <w:rPr>
          <w:i/>
          <w:iCs/>
          <w:sz w:val="20"/>
          <w:szCs w:val="20"/>
        </w:rPr>
        <w:t>Prevalence rate per 100 child</w:t>
      </w:r>
      <w:r w:rsidR="00191764">
        <w:rPr>
          <w:i/>
          <w:iCs/>
          <w:sz w:val="20"/>
          <w:szCs w:val="20"/>
        </w:rPr>
        <w:t>ren</w:t>
      </w:r>
    </w:p>
    <w:p w14:paraId="7E8A76BB" w14:textId="2CF88A46" w:rsidR="001619ED" w:rsidRPr="00EC1FA9" w:rsidRDefault="001619ED" w:rsidP="00845F40">
      <w:pPr>
        <w:pStyle w:val="NoSpacing"/>
      </w:pPr>
      <w:bookmarkStart w:id="114" w:name="_Toc13740715"/>
      <w:r w:rsidRPr="00EC1FA9">
        <w:lastRenderedPageBreak/>
        <w:t>Table S</w:t>
      </w:r>
      <w:r>
        <w:rPr>
          <w:noProof/>
        </w:rPr>
        <w:fldChar w:fldCharType="begin"/>
      </w:r>
      <w:r>
        <w:rPr>
          <w:noProof/>
        </w:rPr>
        <w:instrText xml:space="preserve"> SEQ Table_S \* ARABIC </w:instrText>
      </w:r>
      <w:r>
        <w:rPr>
          <w:noProof/>
        </w:rPr>
        <w:fldChar w:fldCharType="separate"/>
      </w:r>
      <w:r w:rsidR="00845F40">
        <w:rPr>
          <w:noProof/>
        </w:rPr>
        <w:t>3</w:t>
      </w:r>
      <w:r>
        <w:rPr>
          <w:noProof/>
        </w:rPr>
        <w:fldChar w:fldCharType="end"/>
      </w:r>
      <w:r w:rsidRPr="00EC1FA9">
        <w:t>: NO</w:t>
      </w:r>
      <w:r w:rsidRPr="00525E7C">
        <w:rPr>
          <w:vertAlign w:val="subscript"/>
        </w:rPr>
        <w:t>2</w:t>
      </w:r>
      <w:r w:rsidRPr="00EC1FA9">
        <w:t xml:space="preserve"> concentration </w:t>
      </w:r>
      <w:r>
        <w:t>(ug/m</w:t>
      </w:r>
      <w:r w:rsidRPr="00525E7C">
        <w:rPr>
          <w:vertAlign w:val="superscript"/>
        </w:rPr>
        <w:t>3</w:t>
      </w:r>
      <w:r>
        <w:t xml:space="preserve">) </w:t>
      </w:r>
      <w:r w:rsidRPr="00EC1FA9">
        <w:t>by state</w:t>
      </w:r>
      <w:bookmarkEnd w:id="114"/>
    </w:p>
    <w:tbl>
      <w:tblPr>
        <w:tblStyle w:val="TableGrid"/>
        <w:tblW w:w="5000" w:type="pct"/>
        <w:tblLook w:val="04A0" w:firstRow="1" w:lastRow="0" w:firstColumn="1" w:lastColumn="0" w:noHBand="0" w:noVBand="1"/>
      </w:tblPr>
      <w:tblGrid>
        <w:gridCol w:w="2325"/>
        <w:gridCol w:w="1116"/>
        <w:gridCol w:w="1116"/>
        <w:gridCol w:w="1116"/>
        <w:gridCol w:w="1116"/>
        <w:gridCol w:w="1116"/>
        <w:gridCol w:w="1111"/>
      </w:tblGrid>
      <w:tr w:rsidR="001619ED" w:rsidRPr="00845F40" w14:paraId="18FB4C61" w14:textId="77777777" w:rsidTr="00845F40">
        <w:trPr>
          <w:trHeight w:val="246"/>
        </w:trPr>
        <w:tc>
          <w:tcPr>
            <w:tcW w:w="1289" w:type="pct"/>
            <w:noWrap/>
            <w:hideMark/>
          </w:tcPr>
          <w:p w14:paraId="20F9E124" w14:textId="77777777" w:rsidR="001619ED" w:rsidRPr="00845F40" w:rsidRDefault="001619ED" w:rsidP="00845F40">
            <w:pPr>
              <w:pStyle w:val="NoSpacing"/>
              <w:rPr>
                <w:rFonts w:cstheme="minorHAnsi"/>
                <w:b/>
                <w:bCs/>
                <w:sz w:val="18"/>
                <w:szCs w:val="18"/>
              </w:rPr>
            </w:pPr>
            <w:r w:rsidRPr="00845F40">
              <w:rPr>
                <w:rFonts w:cstheme="minorHAnsi"/>
                <w:b/>
                <w:bCs/>
                <w:sz w:val="18"/>
                <w:szCs w:val="18"/>
              </w:rPr>
              <w:t>State</w:t>
            </w:r>
          </w:p>
        </w:tc>
        <w:tc>
          <w:tcPr>
            <w:tcW w:w="619" w:type="pct"/>
            <w:noWrap/>
            <w:hideMark/>
          </w:tcPr>
          <w:p w14:paraId="2D3EE9A3" w14:textId="77777777" w:rsidR="001619ED" w:rsidRPr="00845F40" w:rsidRDefault="001619ED" w:rsidP="00845F40">
            <w:pPr>
              <w:pStyle w:val="NoSpacing"/>
              <w:rPr>
                <w:rFonts w:cstheme="minorHAnsi"/>
                <w:b/>
                <w:bCs/>
                <w:sz w:val="18"/>
                <w:szCs w:val="18"/>
              </w:rPr>
            </w:pPr>
            <w:r w:rsidRPr="00845F40">
              <w:rPr>
                <w:rFonts w:cstheme="minorHAnsi"/>
                <w:b/>
                <w:bCs/>
                <w:sz w:val="18"/>
                <w:szCs w:val="18"/>
              </w:rPr>
              <w:t>Mean</w:t>
            </w:r>
          </w:p>
        </w:tc>
        <w:tc>
          <w:tcPr>
            <w:tcW w:w="619" w:type="pct"/>
            <w:noWrap/>
            <w:hideMark/>
          </w:tcPr>
          <w:p w14:paraId="6195D799" w14:textId="77777777" w:rsidR="001619ED" w:rsidRPr="00845F40" w:rsidRDefault="001619ED" w:rsidP="00845F40">
            <w:pPr>
              <w:pStyle w:val="NoSpacing"/>
              <w:rPr>
                <w:rFonts w:cstheme="minorHAnsi"/>
                <w:b/>
                <w:bCs/>
                <w:sz w:val="18"/>
                <w:szCs w:val="18"/>
              </w:rPr>
            </w:pPr>
            <w:r w:rsidRPr="00845F40">
              <w:rPr>
                <w:rFonts w:cstheme="minorHAnsi"/>
                <w:b/>
                <w:bCs/>
                <w:sz w:val="18"/>
                <w:szCs w:val="18"/>
              </w:rPr>
              <w:t>Min</w:t>
            </w:r>
          </w:p>
        </w:tc>
        <w:tc>
          <w:tcPr>
            <w:tcW w:w="619" w:type="pct"/>
            <w:noWrap/>
            <w:hideMark/>
          </w:tcPr>
          <w:p w14:paraId="4C7CEA10" w14:textId="77777777" w:rsidR="001619ED" w:rsidRPr="00845F40" w:rsidRDefault="001619ED" w:rsidP="00845F40">
            <w:pPr>
              <w:pStyle w:val="NoSpacing"/>
              <w:rPr>
                <w:rFonts w:cstheme="minorHAnsi"/>
                <w:b/>
                <w:bCs/>
                <w:sz w:val="18"/>
                <w:szCs w:val="18"/>
              </w:rPr>
            </w:pPr>
            <w:r w:rsidRPr="00845F40">
              <w:rPr>
                <w:rFonts w:cstheme="minorHAnsi"/>
                <w:b/>
                <w:bCs/>
                <w:sz w:val="18"/>
                <w:szCs w:val="18"/>
              </w:rPr>
              <w:t>25%</w:t>
            </w:r>
          </w:p>
        </w:tc>
        <w:tc>
          <w:tcPr>
            <w:tcW w:w="619" w:type="pct"/>
            <w:noWrap/>
            <w:hideMark/>
          </w:tcPr>
          <w:p w14:paraId="6F2C4DB6" w14:textId="77777777" w:rsidR="001619ED" w:rsidRPr="00845F40" w:rsidRDefault="001619ED" w:rsidP="00845F40">
            <w:pPr>
              <w:pStyle w:val="NoSpacing"/>
              <w:rPr>
                <w:rFonts w:cstheme="minorHAnsi"/>
                <w:b/>
                <w:bCs/>
                <w:sz w:val="18"/>
                <w:szCs w:val="18"/>
              </w:rPr>
            </w:pPr>
            <w:r w:rsidRPr="00845F40">
              <w:rPr>
                <w:rFonts w:cstheme="minorHAnsi"/>
                <w:b/>
                <w:bCs/>
                <w:sz w:val="18"/>
                <w:szCs w:val="18"/>
              </w:rPr>
              <w:t>Median</w:t>
            </w:r>
          </w:p>
        </w:tc>
        <w:tc>
          <w:tcPr>
            <w:tcW w:w="619" w:type="pct"/>
            <w:noWrap/>
            <w:hideMark/>
          </w:tcPr>
          <w:p w14:paraId="11AE4086" w14:textId="77777777" w:rsidR="001619ED" w:rsidRPr="00845F40" w:rsidRDefault="001619ED" w:rsidP="00845F40">
            <w:pPr>
              <w:pStyle w:val="NoSpacing"/>
              <w:rPr>
                <w:rFonts w:cstheme="minorHAnsi"/>
                <w:b/>
                <w:bCs/>
                <w:sz w:val="18"/>
                <w:szCs w:val="18"/>
              </w:rPr>
            </w:pPr>
            <w:r w:rsidRPr="00845F40">
              <w:rPr>
                <w:rFonts w:cstheme="minorHAnsi"/>
                <w:b/>
                <w:bCs/>
                <w:sz w:val="18"/>
                <w:szCs w:val="18"/>
              </w:rPr>
              <w:t>75%</w:t>
            </w:r>
          </w:p>
        </w:tc>
        <w:tc>
          <w:tcPr>
            <w:tcW w:w="616" w:type="pct"/>
            <w:noWrap/>
            <w:hideMark/>
          </w:tcPr>
          <w:p w14:paraId="64EDFC77" w14:textId="77777777" w:rsidR="001619ED" w:rsidRPr="00845F40" w:rsidRDefault="001619ED" w:rsidP="00845F40">
            <w:pPr>
              <w:pStyle w:val="NoSpacing"/>
              <w:rPr>
                <w:rFonts w:cstheme="minorHAnsi"/>
                <w:b/>
                <w:bCs/>
                <w:sz w:val="18"/>
                <w:szCs w:val="18"/>
              </w:rPr>
            </w:pPr>
            <w:r w:rsidRPr="00845F40">
              <w:rPr>
                <w:rFonts w:cstheme="minorHAnsi"/>
                <w:b/>
                <w:bCs/>
                <w:sz w:val="18"/>
                <w:szCs w:val="18"/>
              </w:rPr>
              <w:t>Max</w:t>
            </w:r>
          </w:p>
        </w:tc>
      </w:tr>
      <w:tr w:rsidR="001619ED" w:rsidRPr="00845F40" w14:paraId="50F7760B" w14:textId="77777777" w:rsidTr="00845F40">
        <w:trPr>
          <w:trHeight w:val="246"/>
        </w:trPr>
        <w:tc>
          <w:tcPr>
            <w:tcW w:w="1289" w:type="pct"/>
            <w:noWrap/>
            <w:hideMark/>
          </w:tcPr>
          <w:p w14:paraId="7BADF555" w14:textId="77777777" w:rsidR="001619ED" w:rsidRPr="00845F40" w:rsidRDefault="001619ED" w:rsidP="001619ED">
            <w:pPr>
              <w:rPr>
                <w:rFonts w:cstheme="minorHAnsi"/>
                <w:sz w:val="18"/>
                <w:szCs w:val="18"/>
              </w:rPr>
            </w:pPr>
            <w:r w:rsidRPr="00845F40">
              <w:rPr>
                <w:rFonts w:cstheme="minorHAnsi"/>
                <w:sz w:val="18"/>
                <w:szCs w:val="18"/>
              </w:rPr>
              <w:t>Alabama</w:t>
            </w:r>
          </w:p>
        </w:tc>
        <w:tc>
          <w:tcPr>
            <w:tcW w:w="619" w:type="pct"/>
            <w:noWrap/>
            <w:hideMark/>
          </w:tcPr>
          <w:p w14:paraId="5BA9C4C0" w14:textId="77777777" w:rsidR="001619ED" w:rsidRPr="00845F40" w:rsidRDefault="001619ED" w:rsidP="001619ED">
            <w:pPr>
              <w:jc w:val="center"/>
              <w:rPr>
                <w:rFonts w:cstheme="minorHAnsi"/>
                <w:sz w:val="18"/>
                <w:szCs w:val="18"/>
              </w:rPr>
            </w:pPr>
            <w:r w:rsidRPr="00845F40">
              <w:rPr>
                <w:rFonts w:cstheme="minorHAnsi"/>
                <w:sz w:val="18"/>
                <w:szCs w:val="18"/>
              </w:rPr>
              <w:t>10.3</w:t>
            </w:r>
          </w:p>
        </w:tc>
        <w:tc>
          <w:tcPr>
            <w:tcW w:w="619" w:type="pct"/>
            <w:noWrap/>
            <w:hideMark/>
          </w:tcPr>
          <w:p w14:paraId="1AEDD1CB" w14:textId="77777777" w:rsidR="001619ED" w:rsidRPr="00845F40" w:rsidRDefault="001619ED" w:rsidP="001619ED">
            <w:pPr>
              <w:jc w:val="center"/>
              <w:rPr>
                <w:rFonts w:cstheme="minorHAnsi"/>
                <w:sz w:val="18"/>
                <w:szCs w:val="18"/>
              </w:rPr>
            </w:pPr>
            <w:r w:rsidRPr="00845F40">
              <w:rPr>
                <w:rFonts w:cstheme="minorHAnsi"/>
                <w:sz w:val="18"/>
                <w:szCs w:val="18"/>
              </w:rPr>
              <w:t>3.0</w:t>
            </w:r>
          </w:p>
        </w:tc>
        <w:tc>
          <w:tcPr>
            <w:tcW w:w="619" w:type="pct"/>
            <w:noWrap/>
            <w:hideMark/>
          </w:tcPr>
          <w:p w14:paraId="30961CA2" w14:textId="77777777" w:rsidR="001619ED" w:rsidRPr="00845F40" w:rsidRDefault="001619ED" w:rsidP="001619ED">
            <w:pPr>
              <w:jc w:val="center"/>
              <w:rPr>
                <w:rFonts w:cstheme="minorHAnsi"/>
                <w:sz w:val="18"/>
                <w:szCs w:val="18"/>
              </w:rPr>
            </w:pPr>
            <w:r w:rsidRPr="00845F40">
              <w:rPr>
                <w:rFonts w:cstheme="minorHAnsi"/>
                <w:sz w:val="18"/>
                <w:szCs w:val="18"/>
              </w:rPr>
              <w:t>7.1</w:t>
            </w:r>
          </w:p>
        </w:tc>
        <w:tc>
          <w:tcPr>
            <w:tcW w:w="619" w:type="pct"/>
            <w:noWrap/>
            <w:hideMark/>
          </w:tcPr>
          <w:p w14:paraId="09D53C0F" w14:textId="77777777" w:rsidR="001619ED" w:rsidRPr="00845F40" w:rsidRDefault="001619ED" w:rsidP="001619ED">
            <w:pPr>
              <w:jc w:val="center"/>
              <w:rPr>
                <w:rFonts w:cstheme="minorHAnsi"/>
                <w:sz w:val="18"/>
                <w:szCs w:val="18"/>
              </w:rPr>
            </w:pPr>
            <w:r w:rsidRPr="00845F40">
              <w:rPr>
                <w:rFonts w:cstheme="minorHAnsi"/>
                <w:sz w:val="18"/>
                <w:szCs w:val="18"/>
              </w:rPr>
              <w:t>9.3</w:t>
            </w:r>
          </w:p>
        </w:tc>
        <w:tc>
          <w:tcPr>
            <w:tcW w:w="619" w:type="pct"/>
            <w:noWrap/>
            <w:hideMark/>
          </w:tcPr>
          <w:p w14:paraId="546DD0AF" w14:textId="77777777" w:rsidR="001619ED" w:rsidRPr="00845F40" w:rsidRDefault="001619ED" w:rsidP="001619ED">
            <w:pPr>
              <w:jc w:val="center"/>
              <w:rPr>
                <w:rFonts w:cstheme="minorHAnsi"/>
                <w:sz w:val="18"/>
                <w:szCs w:val="18"/>
              </w:rPr>
            </w:pPr>
            <w:r w:rsidRPr="00845F40">
              <w:rPr>
                <w:rFonts w:cstheme="minorHAnsi"/>
                <w:sz w:val="18"/>
                <w:szCs w:val="18"/>
              </w:rPr>
              <w:t>12.5</w:t>
            </w:r>
          </w:p>
        </w:tc>
        <w:tc>
          <w:tcPr>
            <w:tcW w:w="616" w:type="pct"/>
            <w:noWrap/>
            <w:hideMark/>
          </w:tcPr>
          <w:p w14:paraId="13EB9D1F" w14:textId="77777777" w:rsidR="001619ED" w:rsidRPr="00845F40" w:rsidRDefault="001619ED" w:rsidP="001619ED">
            <w:pPr>
              <w:jc w:val="center"/>
              <w:rPr>
                <w:rFonts w:cstheme="minorHAnsi"/>
                <w:sz w:val="18"/>
                <w:szCs w:val="18"/>
              </w:rPr>
            </w:pPr>
            <w:r w:rsidRPr="00845F40">
              <w:rPr>
                <w:rFonts w:cstheme="minorHAnsi"/>
                <w:sz w:val="18"/>
                <w:szCs w:val="18"/>
              </w:rPr>
              <w:t>33.8</w:t>
            </w:r>
          </w:p>
        </w:tc>
      </w:tr>
      <w:tr w:rsidR="001619ED" w:rsidRPr="00845F40" w14:paraId="3C22F780" w14:textId="77777777" w:rsidTr="00845F40">
        <w:trPr>
          <w:trHeight w:val="246"/>
        </w:trPr>
        <w:tc>
          <w:tcPr>
            <w:tcW w:w="1289" w:type="pct"/>
            <w:noWrap/>
            <w:hideMark/>
          </w:tcPr>
          <w:p w14:paraId="40785E49" w14:textId="77777777" w:rsidR="001619ED" w:rsidRPr="00845F40" w:rsidRDefault="001619ED" w:rsidP="001619ED">
            <w:pPr>
              <w:rPr>
                <w:rFonts w:cstheme="minorHAnsi"/>
                <w:sz w:val="18"/>
                <w:szCs w:val="18"/>
              </w:rPr>
            </w:pPr>
            <w:r w:rsidRPr="00845F40">
              <w:rPr>
                <w:rFonts w:cstheme="minorHAnsi"/>
                <w:sz w:val="18"/>
                <w:szCs w:val="18"/>
              </w:rPr>
              <w:t>Arizona</w:t>
            </w:r>
          </w:p>
        </w:tc>
        <w:tc>
          <w:tcPr>
            <w:tcW w:w="619" w:type="pct"/>
            <w:noWrap/>
            <w:hideMark/>
          </w:tcPr>
          <w:p w14:paraId="64C5EBA3" w14:textId="77777777" w:rsidR="001619ED" w:rsidRPr="00845F40" w:rsidRDefault="001619ED" w:rsidP="001619ED">
            <w:pPr>
              <w:jc w:val="center"/>
              <w:rPr>
                <w:rFonts w:cstheme="minorHAnsi"/>
                <w:sz w:val="18"/>
                <w:szCs w:val="18"/>
              </w:rPr>
            </w:pPr>
            <w:r w:rsidRPr="00845F40">
              <w:rPr>
                <w:rFonts w:cstheme="minorHAnsi"/>
                <w:sz w:val="18"/>
                <w:szCs w:val="18"/>
              </w:rPr>
              <w:t>17.0</w:t>
            </w:r>
          </w:p>
        </w:tc>
        <w:tc>
          <w:tcPr>
            <w:tcW w:w="619" w:type="pct"/>
            <w:noWrap/>
            <w:hideMark/>
          </w:tcPr>
          <w:p w14:paraId="17EDB33E" w14:textId="77777777" w:rsidR="001619ED" w:rsidRPr="00845F40" w:rsidRDefault="001619ED" w:rsidP="001619ED">
            <w:pPr>
              <w:jc w:val="center"/>
              <w:rPr>
                <w:rFonts w:cstheme="minorHAnsi"/>
                <w:sz w:val="18"/>
                <w:szCs w:val="18"/>
              </w:rPr>
            </w:pPr>
            <w:r w:rsidRPr="00845F40">
              <w:rPr>
                <w:rFonts w:cstheme="minorHAnsi"/>
                <w:sz w:val="18"/>
                <w:szCs w:val="18"/>
              </w:rPr>
              <w:t>4.6</w:t>
            </w:r>
          </w:p>
        </w:tc>
        <w:tc>
          <w:tcPr>
            <w:tcW w:w="619" w:type="pct"/>
            <w:noWrap/>
            <w:hideMark/>
          </w:tcPr>
          <w:p w14:paraId="15022200" w14:textId="77777777" w:rsidR="001619ED" w:rsidRPr="00845F40" w:rsidRDefault="001619ED" w:rsidP="001619ED">
            <w:pPr>
              <w:jc w:val="center"/>
              <w:rPr>
                <w:rFonts w:cstheme="minorHAnsi"/>
                <w:sz w:val="18"/>
                <w:szCs w:val="18"/>
              </w:rPr>
            </w:pPr>
            <w:r w:rsidRPr="00845F40">
              <w:rPr>
                <w:rFonts w:cstheme="minorHAnsi"/>
                <w:sz w:val="18"/>
                <w:szCs w:val="18"/>
              </w:rPr>
              <w:t>10.1</w:t>
            </w:r>
          </w:p>
        </w:tc>
        <w:tc>
          <w:tcPr>
            <w:tcW w:w="619" w:type="pct"/>
            <w:noWrap/>
            <w:hideMark/>
          </w:tcPr>
          <w:p w14:paraId="0DDF10A0" w14:textId="77777777" w:rsidR="001619ED" w:rsidRPr="00845F40" w:rsidRDefault="001619ED" w:rsidP="001619ED">
            <w:pPr>
              <w:jc w:val="center"/>
              <w:rPr>
                <w:rFonts w:cstheme="minorHAnsi"/>
                <w:sz w:val="18"/>
                <w:szCs w:val="18"/>
              </w:rPr>
            </w:pPr>
            <w:r w:rsidRPr="00845F40">
              <w:rPr>
                <w:rFonts w:cstheme="minorHAnsi"/>
                <w:sz w:val="18"/>
                <w:szCs w:val="18"/>
              </w:rPr>
              <w:t>15.1</w:t>
            </w:r>
          </w:p>
        </w:tc>
        <w:tc>
          <w:tcPr>
            <w:tcW w:w="619" w:type="pct"/>
            <w:noWrap/>
            <w:hideMark/>
          </w:tcPr>
          <w:p w14:paraId="418D8D90" w14:textId="77777777" w:rsidR="001619ED" w:rsidRPr="00845F40" w:rsidRDefault="001619ED" w:rsidP="001619ED">
            <w:pPr>
              <w:jc w:val="center"/>
              <w:rPr>
                <w:rFonts w:cstheme="minorHAnsi"/>
                <w:sz w:val="18"/>
                <w:szCs w:val="18"/>
              </w:rPr>
            </w:pPr>
            <w:r w:rsidRPr="00845F40">
              <w:rPr>
                <w:rFonts w:cstheme="minorHAnsi"/>
                <w:sz w:val="18"/>
                <w:szCs w:val="18"/>
              </w:rPr>
              <w:t>23.4</w:t>
            </w:r>
          </w:p>
        </w:tc>
        <w:tc>
          <w:tcPr>
            <w:tcW w:w="616" w:type="pct"/>
            <w:noWrap/>
            <w:hideMark/>
          </w:tcPr>
          <w:p w14:paraId="6E7C9311" w14:textId="77777777" w:rsidR="001619ED" w:rsidRPr="00845F40" w:rsidRDefault="001619ED" w:rsidP="001619ED">
            <w:pPr>
              <w:jc w:val="center"/>
              <w:rPr>
                <w:rFonts w:cstheme="minorHAnsi"/>
                <w:sz w:val="18"/>
                <w:szCs w:val="18"/>
              </w:rPr>
            </w:pPr>
            <w:r w:rsidRPr="00845F40">
              <w:rPr>
                <w:rFonts w:cstheme="minorHAnsi"/>
                <w:sz w:val="18"/>
                <w:szCs w:val="18"/>
              </w:rPr>
              <w:t>45.9</w:t>
            </w:r>
          </w:p>
        </w:tc>
      </w:tr>
      <w:tr w:rsidR="001619ED" w:rsidRPr="00845F40" w14:paraId="5973CF0B" w14:textId="77777777" w:rsidTr="00845F40">
        <w:trPr>
          <w:trHeight w:val="246"/>
        </w:trPr>
        <w:tc>
          <w:tcPr>
            <w:tcW w:w="1289" w:type="pct"/>
            <w:noWrap/>
            <w:hideMark/>
          </w:tcPr>
          <w:p w14:paraId="247DBAF3" w14:textId="77777777" w:rsidR="001619ED" w:rsidRPr="00845F40" w:rsidRDefault="001619ED" w:rsidP="001619ED">
            <w:pPr>
              <w:rPr>
                <w:rFonts w:cstheme="minorHAnsi"/>
                <w:sz w:val="18"/>
                <w:szCs w:val="18"/>
              </w:rPr>
            </w:pPr>
            <w:r w:rsidRPr="00845F40">
              <w:rPr>
                <w:rFonts w:cstheme="minorHAnsi"/>
                <w:sz w:val="18"/>
                <w:szCs w:val="18"/>
              </w:rPr>
              <w:t>Arkansas</w:t>
            </w:r>
          </w:p>
        </w:tc>
        <w:tc>
          <w:tcPr>
            <w:tcW w:w="619" w:type="pct"/>
            <w:noWrap/>
            <w:hideMark/>
          </w:tcPr>
          <w:p w14:paraId="0679C0C4" w14:textId="77777777" w:rsidR="001619ED" w:rsidRPr="00845F40" w:rsidRDefault="001619ED" w:rsidP="001619ED">
            <w:pPr>
              <w:jc w:val="center"/>
              <w:rPr>
                <w:rFonts w:cstheme="minorHAnsi"/>
                <w:sz w:val="18"/>
                <w:szCs w:val="18"/>
              </w:rPr>
            </w:pPr>
            <w:r w:rsidRPr="00845F40">
              <w:rPr>
                <w:rFonts w:cstheme="minorHAnsi"/>
                <w:sz w:val="18"/>
                <w:szCs w:val="18"/>
              </w:rPr>
              <w:t>9.3</w:t>
            </w:r>
          </w:p>
        </w:tc>
        <w:tc>
          <w:tcPr>
            <w:tcW w:w="619" w:type="pct"/>
            <w:noWrap/>
            <w:hideMark/>
          </w:tcPr>
          <w:p w14:paraId="07E4D36F" w14:textId="77777777" w:rsidR="001619ED" w:rsidRPr="00845F40" w:rsidRDefault="001619ED" w:rsidP="001619ED">
            <w:pPr>
              <w:jc w:val="center"/>
              <w:rPr>
                <w:rFonts w:cstheme="minorHAnsi"/>
                <w:sz w:val="18"/>
                <w:szCs w:val="18"/>
              </w:rPr>
            </w:pPr>
            <w:r w:rsidRPr="00845F40">
              <w:rPr>
                <w:rFonts w:cstheme="minorHAnsi"/>
                <w:sz w:val="18"/>
                <w:szCs w:val="18"/>
              </w:rPr>
              <w:t>3.2</w:t>
            </w:r>
          </w:p>
        </w:tc>
        <w:tc>
          <w:tcPr>
            <w:tcW w:w="619" w:type="pct"/>
            <w:noWrap/>
            <w:hideMark/>
          </w:tcPr>
          <w:p w14:paraId="708FED96" w14:textId="77777777" w:rsidR="001619ED" w:rsidRPr="00845F40" w:rsidRDefault="001619ED" w:rsidP="001619ED">
            <w:pPr>
              <w:jc w:val="center"/>
              <w:rPr>
                <w:rFonts w:cstheme="minorHAnsi"/>
                <w:sz w:val="18"/>
                <w:szCs w:val="18"/>
              </w:rPr>
            </w:pPr>
            <w:r w:rsidRPr="00845F40">
              <w:rPr>
                <w:rFonts w:cstheme="minorHAnsi"/>
                <w:sz w:val="18"/>
                <w:szCs w:val="18"/>
              </w:rPr>
              <w:t>6.2</w:t>
            </w:r>
          </w:p>
        </w:tc>
        <w:tc>
          <w:tcPr>
            <w:tcW w:w="619" w:type="pct"/>
            <w:noWrap/>
            <w:hideMark/>
          </w:tcPr>
          <w:p w14:paraId="5C9A9065" w14:textId="77777777" w:rsidR="001619ED" w:rsidRPr="00845F40" w:rsidRDefault="001619ED" w:rsidP="001619ED">
            <w:pPr>
              <w:jc w:val="center"/>
              <w:rPr>
                <w:rFonts w:cstheme="minorHAnsi"/>
                <w:sz w:val="18"/>
                <w:szCs w:val="18"/>
              </w:rPr>
            </w:pPr>
            <w:r w:rsidRPr="00845F40">
              <w:rPr>
                <w:rFonts w:cstheme="minorHAnsi"/>
                <w:sz w:val="18"/>
                <w:szCs w:val="18"/>
              </w:rPr>
              <w:t>8.1</w:t>
            </w:r>
          </w:p>
        </w:tc>
        <w:tc>
          <w:tcPr>
            <w:tcW w:w="619" w:type="pct"/>
            <w:noWrap/>
            <w:hideMark/>
          </w:tcPr>
          <w:p w14:paraId="30A26B1A" w14:textId="77777777" w:rsidR="001619ED" w:rsidRPr="00845F40" w:rsidRDefault="001619ED" w:rsidP="001619ED">
            <w:pPr>
              <w:jc w:val="center"/>
              <w:rPr>
                <w:rFonts w:cstheme="minorHAnsi"/>
                <w:sz w:val="18"/>
                <w:szCs w:val="18"/>
              </w:rPr>
            </w:pPr>
            <w:r w:rsidRPr="00845F40">
              <w:rPr>
                <w:rFonts w:cstheme="minorHAnsi"/>
                <w:sz w:val="18"/>
                <w:szCs w:val="18"/>
              </w:rPr>
              <w:t>11.6</w:t>
            </w:r>
          </w:p>
        </w:tc>
        <w:tc>
          <w:tcPr>
            <w:tcW w:w="616" w:type="pct"/>
            <w:noWrap/>
            <w:hideMark/>
          </w:tcPr>
          <w:p w14:paraId="61F39A50" w14:textId="77777777" w:rsidR="001619ED" w:rsidRPr="00845F40" w:rsidRDefault="001619ED" w:rsidP="001619ED">
            <w:pPr>
              <w:jc w:val="center"/>
              <w:rPr>
                <w:rFonts w:cstheme="minorHAnsi"/>
                <w:sz w:val="18"/>
                <w:szCs w:val="18"/>
              </w:rPr>
            </w:pPr>
            <w:r w:rsidRPr="00845F40">
              <w:rPr>
                <w:rFonts w:cstheme="minorHAnsi"/>
                <w:sz w:val="18"/>
                <w:szCs w:val="18"/>
              </w:rPr>
              <w:t>28.0</w:t>
            </w:r>
          </w:p>
        </w:tc>
      </w:tr>
      <w:tr w:rsidR="001619ED" w:rsidRPr="00845F40" w14:paraId="3EE09D8F" w14:textId="77777777" w:rsidTr="00845F40">
        <w:trPr>
          <w:trHeight w:val="246"/>
        </w:trPr>
        <w:tc>
          <w:tcPr>
            <w:tcW w:w="1289" w:type="pct"/>
            <w:noWrap/>
            <w:hideMark/>
          </w:tcPr>
          <w:p w14:paraId="4ADACCFC" w14:textId="77777777" w:rsidR="001619ED" w:rsidRPr="00845F40" w:rsidRDefault="001619ED" w:rsidP="001619ED">
            <w:pPr>
              <w:rPr>
                <w:rFonts w:cstheme="minorHAnsi"/>
                <w:sz w:val="18"/>
                <w:szCs w:val="18"/>
              </w:rPr>
            </w:pPr>
            <w:r w:rsidRPr="00845F40">
              <w:rPr>
                <w:rFonts w:cstheme="minorHAnsi"/>
                <w:sz w:val="18"/>
                <w:szCs w:val="18"/>
              </w:rPr>
              <w:t>California</w:t>
            </w:r>
          </w:p>
        </w:tc>
        <w:tc>
          <w:tcPr>
            <w:tcW w:w="619" w:type="pct"/>
            <w:noWrap/>
            <w:hideMark/>
          </w:tcPr>
          <w:p w14:paraId="46F6C047" w14:textId="77777777" w:rsidR="001619ED" w:rsidRPr="00845F40" w:rsidRDefault="001619ED" w:rsidP="001619ED">
            <w:pPr>
              <w:jc w:val="center"/>
              <w:rPr>
                <w:rFonts w:cstheme="minorHAnsi"/>
                <w:sz w:val="18"/>
                <w:szCs w:val="18"/>
              </w:rPr>
            </w:pPr>
            <w:r w:rsidRPr="00845F40">
              <w:rPr>
                <w:rFonts w:cstheme="minorHAnsi"/>
                <w:sz w:val="18"/>
                <w:szCs w:val="18"/>
              </w:rPr>
              <w:t>21.1</w:t>
            </w:r>
          </w:p>
        </w:tc>
        <w:tc>
          <w:tcPr>
            <w:tcW w:w="619" w:type="pct"/>
            <w:noWrap/>
            <w:hideMark/>
          </w:tcPr>
          <w:p w14:paraId="033B50BE" w14:textId="77777777" w:rsidR="001619ED" w:rsidRPr="00845F40" w:rsidRDefault="001619ED" w:rsidP="001619ED">
            <w:pPr>
              <w:jc w:val="center"/>
              <w:rPr>
                <w:rFonts w:cstheme="minorHAnsi"/>
                <w:sz w:val="18"/>
                <w:szCs w:val="18"/>
              </w:rPr>
            </w:pPr>
            <w:r w:rsidRPr="00845F40">
              <w:rPr>
                <w:rFonts w:cstheme="minorHAnsi"/>
                <w:sz w:val="18"/>
                <w:szCs w:val="18"/>
              </w:rPr>
              <w:t>1.6</w:t>
            </w:r>
          </w:p>
        </w:tc>
        <w:tc>
          <w:tcPr>
            <w:tcW w:w="619" w:type="pct"/>
            <w:noWrap/>
            <w:hideMark/>
          </w:tcPr>
          <w:p w14:paraId="1595408C" w14:textId="77777777" w:rsidR="001619ED" w:rsidRPr="00845F40" w:rsidRDefault="001619ED" w:rsidP="001619ED">
            <w:pPr>
              <w:jc w:val="center"/>
              <w:rPr>
                <w:rFonts w:cstheme="minorHAnsi"/>
                <w:sz w:val="18"/>
                <w:szCs w:val="18"/>
              </w:rPr>
            </w:pPr>
            <w:r w:rsidRPr="00845F40">
              <w:rPr>
                <w:rFonts w:cstheme="minorHAnsi"/>
                <w:sz w:val="18"/>
                <w:szCs w:val="18"/>
              </w:rPr>
              <w:t>12.7</w:t>
            </w:r>
          </w:p>
        </w:tc>
        <w:tc>
          <w:tcPr>
            <w:tcW w:w="619" w:type="pct"/>
            <w:noWrap/>
            <w:hideMark/>
          </w:tcPr>
          <w:p w14:paraId="19DA0531" w14:textId="77777777" w:rsidR="001619ED" w:rsidRPr="00845F40" w:rsidRDefault="001619ED" w:rsidP="001619ED">
            <w:pPr>
              <w:jc w:val="center"/>
              <w:rPr>
                <w:rFonts w:cstheme="minorHAnsi"/>
                <w:sz w:val="18"/>
                <w:szCs w:val="18"/>
              </w:rPr>
            </w:pPr>
            <w:r w:rsidRPr="00845F40">
              <w:rPr>
                <w:rFonts w:cstheme="minorHAnsi"/>
                <w:sz w:val="18"/>
                <w:szCs w:val="18"/>
              </w:rPr>
              <w:t>19.3</w:t>
            </w:r>
          </w:p>
        </w:tc>
        <w:tc>
          <w:tcPr>
            <w:tcW w:w="619" w:type="pct"/>
            <w:noWrap/>
            <w:hideMark/>
          </w:tcPr>
          <w:p w14:paraId="5C05FA79" w14:textId="77777777" w:rsidR="001619ED" w:rsidRPr="00845F40" w:rsidRDefault="001619ED" w:rsidP="001619ED">
            <w:pPr>
              <w:jc w:val="center"/>
              <w:rPr>
                <w:rFonts w:cstheme="minorHAnsi"/>
                <w:sz w:val="18"/>
                <w:szCs w:val="18"/>
              </w:rPr>
            </w:pPr>
            <w:r w:rsidRPr="00845F40">
              <w:rPr>
                <w:rFonts w:cstheme="minorHAnsi"/>
                <w:sz w:val="18"/>
                <w:szCs w:val="18"/>
              </w:rPr>
              <w:t>27.9</w:t>
            </w:r>
          </w:p>
        </w:tc>
        <w:tc>
          <w:tcPr>
            <w:tcW w:w="616" w:type="pct"/>
            <w:noWrap/>
            <w:hideMark/>
          </w:tcPr>
          <w:p w14:paraId="6C66CD58" w14:textId="77777777" w:rsidR="001619ED" w:rsidRPr="00845F40" w:rsidRDefault="001619ED" w:rsidP="001619ED">
            <w:pPr>
              <w:jc w:val="center"/>
              <w:rPr>
                <w:rFonts w:cstheme="minorHAnsi"/>
                <w:sz w:val="18"/>
                <w:szCs w:val="18"/>
              </w:rPr>
            </w:pPr>
            <w:r w:rsidRPr="00845F40">
              <w:rPr>
                <w:rFonts w:cstheme="minorHAnsi"/>
                <w:sz w:val="18"/>
                <w:szCs w:val="18"/>
              </w:rPr>
              <w:t>58.3</w:t>
            </w:r>
          </w:p>
        </w:tc>
      </w:tr>
      <w:tr w:rsidR="001619ED" w:rsidRPr="00845F40" w14:paraId="6C1F266E" w14:textId="77777777" w:rsidTr="00845F40">
        <w:trPr>
          <w:trHeight w:val="246"/>
        </w:trPr>
        <w:tc>
          <w:tcPr>
            <w:tcW w:w="1289" w:type="pct"/>
            <w:noWrap/>
            <w:hideMark/>
          </w:tcPr>
          <w:p w14:paraId="4A0942B4" w14:textId="77777777" w:rsidR="001619ED" w:rsidRPr="00845F40" w:rsidRDefault="001619ED" w:rsidP="001619ED">
            <w:pPr>
              <w:rPr>
                <w:rFonts w:cstheme="minorHAnsi"/>
                <w:sz w:val="18"/>
                <w:szCs w:val="18"/>
              </w:rPr>
            </w:pPr>
            <w:r w:rsidRPr="00845F40">
              <w:rPr>
                <w:rFonts w:cstheme="minorHAnsi"/>
                <w:sz w:val="18"/>
                <w:szCs w:val="18"/>
              </w:rPr>
              <w:t>Colorado</w:t>
            </w:r>
          </w:p>
        </w:tc>
        <w:tc>
          <w:tcPr>
            <w:tcW w:w="619" w:type="pct"/>
            <w:noWrap/>
            <w:hideMark/>
          </w:tcPr>
          <w:p w14:paraId="6050BF5E" w14:textId="77777777" w:rsidR="001619ED" w:rsidRPr="00845F40" w:rsidRDefault="001619ED" w:rsidP="001619ED">
            <w:pPr>
              <w:jc w:val="center"/>
              <w:rPr>
                <w:rFonts w:cstheme="minorHAnsi"/>
                <w:sz w:val="18"/>
                <w:szCs w:val="18"/>
              </w:rPr>
            </w:pPr>
            <w:r w:rsidRPr="00845F40">
              <w:rPr>
                <w:rFonts w:cstheme="minorHAnsi"/>
                <w:sz w:val="18"/>
                <w:szCs w:val="18"/>
              </w:rPr>
              <w:t>18.1</w:t>
            </w:r>
          </w:p>
        </w:tc>
        <w:tc>
          <w:tcPr>
            <w:tcW w:w="619" w:type="pct"/>
            <w:noWrap/>
            <w:hideMark/>
          </w:tcPr>
          <w:p w14:paraId="14CA5A09" w14:textId="77777777" w:rsidR="001619ED" w:rsidRPr="00845F40" w:rsidRDefault="001619ED" w:rsidP="001619ED">
            <w:pPr>
              <w:jc w:val="center"/>
              <w:rPr>
                <w:rFonts w:cstheme="minorHAnsi"/>
                <w:sz w:val="18"/>
                <w:szCs w:val="18"/>
              </w:rPr>
            </w:pPr>
            <w:r w:rsidRPr="00845F40">
              <w:rPr>
                <w:rFonts w:cstheme="minorHAnsi"/>
                <w:sz w:val="18"/>
                <w:szCs w:val="18"/>
              </w:rPr>
              <w:t>3.4</w:t>
            </w:r>
          </w:p>
        </w:tc>
        <w:tc>
          <w:tcPr>
            <w:tcW w:w="619" w:type="pct"/>
            <w:noWrap/>
            <w:hideMark/>
          </w:tcPr>
          <w:p w14:paraId="31ECB96D" w14:textId="77777777" w:rsidR="001619ED" w:rsidRPr="00845F40" w:rsidRDefault="001619ED" w:rsidP="001619ED">
            <w:pPr>
              <w:jc w:val="center"/>
              <w:rPr>
                <w:rFonts w:cstheme="minorHAnsi"/>
                <w:sz w:val="18"/>
                <w:szCs w:val="18"/>
              </w:rPr>
            </w:pPr>
            <w:r w:rsidRPr="00845F40">
              <w:rPr>
                <w:rFonts w:cstheme="minorHAnsi"/>
                <w:sz w:val="18"/>
                <w:szCs w:val="18"/>
              </w:rPr>
              <w:t>9.3</w:t>
            </w:r>
          </w:p>
        </w:tc>
        <w:tc>
          <w:tcPr>
            <w:tcW w:w="619" w:type="pct"/>
            <w:noWrap/>
            <w:hideMark/>
          </w:tcPr>
          <w:p w14:paraId="6192603D" w14:textId="77777777" w:rsidR="001619ED" w:rsidRPr="00845F40" w:rsidRDefault="001619ED" w:rsidP="001619ED">
            <w:pPr>
              <w:jc w:val="center"/>
              <w:rPr>
                <w:rFonts w:cstheme="minorHAnsi"/>
                <w:sz w:val="18"/>
                <w:szCs w:val="18"/>
              </w:rPr>
            </w:pPr>
            <w:r w:rsidRPr="00845F40">
              <w:rPr>
                <w:rFonts w:cstheme="minorHAnsi"/>
                <w:sz w:val="18"/>
                <w:szCs w:val="18"/>
              </w:rPr>
              <w:t>15.2</w:t>
            </w:r>
          </w:p>
        </w:tc>
        <w:tc>
          <w:tcPr>
            <w:tcW w:w="619" w:type="pct"/>
            <w:noWrap/>
            <w:hideMark/>
          </w:tcPr>
          <w:p w14:paraId="4782F59A" w14:textId="77777777" w:rsidR="001619ED" w:rsidRPr="00845F40" w:rsidRDefault="001619ED" w:rsidP="001619ED">
            <w:pPr>
              <w:jc w:val="center"/>
              <w:rPr>
                <w:rFonts w:cstheme="minorHAnsi"/>
                <w:sz w:val="18"/>
                <w:szCs w:val="18"/>
              </w:rPr>
            </w:pPr>
            <w:r w:rsidRPr="00845F40">
              <w:rPr>
                <w:rFonts w:cstheme="minorHAnsi"/>
                <w:sz w:val="18"/>
                <w:szCs w:val="18"/>
              </w:rPr>
              <w:t>24.8</w:t>
            </w:r>
          </w:p>
        </w:tc>
        <w:tc>
          <w:tcPr>
            <w:tcW w:w="616" w:type="pct"/>
            <w:noWrap/>
            <w:hideMark/>
          </w:tcPr>
          <w:p w14:paraId="0614EEF0" w14:textId="77777777" w:rsidR="001619ED" w:rsidRPr="00845F40" w:rsidRDefault="001619ED" w:rsidP="001619ED">
            <w:pPr>
              <w:jc w:val="center"/>
              <w:rPr>
                <w:rFonts w:cstheme="minorHAnsi"/>
                <w:sz w:val="18"/>
                <w:szCs w:val="18"/>
              </w:rPr>
            </w:pPr>
            <w:r w:rsidRPr="00845F40">
              <w:rPr>
                <w:rFonts w:cstheme="minorHAnsi"/>
                <w:sz w:val="18"/>
                <w:szCs w:val="18"/>
              </w:rPr>
              <w:t>56.9</w:t>
            </w:r>
          </w:p>
        </w:tc>
      </w:tr>
      <w:tr w:rsidR="001619ED" w:rsidRPr="00845F40" w14:paraId="6435A3F2" w14:textId="77777777" w:rsidTr="00845F40">
        <w:trPr>
          <w:trHeight w:val="246"/>
        </w:trPr>
        <w:tc>
          <w:tcPr>
            <w:tcW w:w="1289" w:type="pct"/>
            <w:noWrap/>
            <w:hideMark/>
          </w:tcPr>
          <w:p w14:paraId="0212417A" w14:textId="77777777" w:rsidR="001619ED" w:rsidRPr="00845F40" w:rsidRDefault="001619ED" w:rsidP="001619ED">
            <w:pPr>
              <w:rPr>
                <w:rFonts w:cstheme="minorHAnsi"/>
                <w:sz w:val="18"/>
                <w:szCs w:val="18"/>
              </w:rPr>
            </w:pPr>
            <w:r w:rsidRPr="00845F40">
              <w:rPr>
                <w:rFonts w:cstheme="minorHAnsi"/>
                <w:sz w:val="18"/>
                <w:szCs w:val="18"/>
              </w:rPr>
              <w:t>Connecticut</w:t>
            </w:r>
          </w:p>
        </w:tc>
        <w:tc>
          <w:tcPr>
            <w:tcW w:w="619" w:type="pct"/>
            <w:noWrap/>
            <w:hideMark/>
          </w:tcPr>
          <w:p w14:paraId="11668E02" w14:textId="77777777" w:rsidR="001619ED" w:rsidRPr="00845F40" w:rsidRDefault="001619ED" w:rsidP="001619ED">
            <w:pPr>
              <w:jc w:val="center"/>
              <w:rPr>
                <w:rFonts w:cstheme="minorHAnsi"/>
                <w:sz w:val="18"/>
                <w:szCs w:val="18"/>
              </w:rPr>
            </w:pPr>
            <w:r w:rsidRPr="00845F40">
              <w:rPr>
                <w:rFonts w:cstheme="minorHAnsi"/>
                <w:sz w:val="18"/>
                <w:szCs w:val="18"/>
              </w:rPr>
              <w:t>15.6</w:t>
            </w:r>
          </w:p>
        </w:tc>
        <w:tc>
          <w:tcPr>
            <w:tcW w:w="619" w:type="pct"/>
            <w:noWrap/>
            <w:hideMark/>
          </w:tcPr>
          <w:p w14:paraId="2662AE69" w14:textId="77777777" w:rsidR="001619ED" w:rsidRPr="00845F40" w:rsidRDefault="001619ED" w:rsidP="001619ED">
            <w:pPr>
              <w:jc w:val="center"/>
              <w:rPr>
                <w:rFonts w:cstheme="minorHAnsi"/>
                <w:sz w:val="18"/>
                <w:szCs w:val="18"/>
              </w:rPr>
            </w:pPr>
            <w:r w:rsidRPr="00845F40">
              <w:rPr>
                <w:rFonts w:cstheme="minorHAnsi"/>
                <w:sz w:val="18"/>
                <w:szCs w:val="18"/>
              </w:rPr>
              <w:t>7.3</w:t>
            </w:r>
          </w:p>
        </w:tc>
        <w:tc>
          <w:tcPr>
            <w:tcW w:w="619" w:type="pct"/>
            <w:noWrap/>
            <w:hideMark/>
          </w:tcPr>
          <w:p w14:paraId="32C9A7CB" w14:textId="77777777" w:rsidR="001619ED" w:rsidRPr="00845F40" w:rsidRDefault="001619ED" w:rsidP="001619ED">
            <w:pPr>
              <w:jc w:val="center"/>
              <w:rPr>
                <w:rFonts w:cstheme="minorHAnsi"/>
                <w:sz w:val="18"/>
                <w:szCs w:val="18"/>
              </w:rPr>
            </w:pPr>
            <w:r w:rsidRPr="00845F40">
              <w:rPr>
                <w:rFonts w:cstheme="minorHAnsi"/>
                <w:sz w:val="18"/>
                <w:szCs w:val="18"/>
              </w:rPr>
              <w:t>11.9</w:t>
            </w:r>
          </w:p>
        </w:tc>
        <w:tc>
          <w:tcPr>
            <w:tcW w:w="619" w:type="pct"/>
            <w:noWrap/>
            <w:hideMark/>
          </w:tcPr>
          <w:p w14:paraId="7D36F2AE" w14:textId="77777777" w:rsidR="001619ED" w:rsidRPr="00845F40" w:rsidRDefault="001619ED" w:rsidP="001619ED">
            <w:pPr>
              <w:jc w:val="center"/>
              <w:rPr>
                <w:rFonts w:cstheme="minorHAnsi"/>
                <w:sz w:val="18"/>
                <w:szCs w:val="18"/>
              </w:rPr>
            </w:pPr>
            <w:r w:rsidRPr="00845F40">
              <w:rPr>
                <w:rFonts w:cstheme="minorHAnsi"/>
                <w:sz w:val="18"/>
                <w:szCs w:val="18"/>
              </w:rPr>
              <w:t>15.0</w:t>
            </w:r>
          </w:p>
        </w:tc>
        <w:tc>
          <w:tcPr>
            <w:tcW w:w="619" w:type="pct"/>
            <w:noWrap/>
            <w:hideMark/>
          </w:tcPr>
          <w:p w14:paraId="4008F88B" w14:textId="77777777" w:rsidR="001619ED" w:rsidRPr="00845F40" w:rsidRDefault="001619ED" w:rsidP="001619ED">
            <w:pPr>
              <w:jc w:val="center"/>
              <w:rPr>
                <w:rFonts w:cstheme="minorHAnsi"/>
                <w:sz w:val="18"/>
                <w:szCs w:val="18"/>
              </w:rPr>
            </w:pPr>
            <w:r w:rsidRPr="00845F40">
              <w:rPr>
                <w:rFonts w:cstheme="minorHAnsi"/>
                <w:sz w:val="18"/>
                <w:szCs w:val="18"/>
              </w:rPr>
              <w:t>18.6</w:t>
            </w:r>
          </w:p>
        </w:tc>
        <w:tc>
          <w:tcPr>
            <w:tcW w:w="616" w:type="pct"/>
            <w:noWrap/>
            <w:hideMark/>
          </w:tcPr>
          <w:p w14:paraId="3333C5BD" w14:textId="77777777" w:rsidR="001619ED" w:rsidRPr="00845F40" w:rsidRDefault="001619ED" w:rsidP="001619ED">
            <w:pPr>
              <w:jc w:val="center"/>
              <w:rPr>
                <w:rFonts w:cstheme="minorHAnsi"/>
                <w:sz w:val="18"/>
                <w:szCs w:val="18"/>
              </w:rPr>
            </w:pPr>
            <w:r w:rsidRPr="00845F40">
              <w:rPr>
                <w:rFonts w:cstheme="minorHAnsi"/>
                <w:sz w:val="18"/>
                <w:szCs w:val="18"/>
              </w:rPr>
              <w:t>36.2</w:t>
            </w:r>
          </w:p>
        </w:tc>
      </w:tr>
      <w:tr w:rsidR="001619ED" w:rsidRPr="00845F40" w14:paraId="397CD8DE" w14:textId="77777777" w:rsidTr="00845F40">
        <w:trPr>
          <w:trHeight w:val="246"/>
        </w:trPr>
        <w:tc>
          <w:tcPr>
            <w:tcW w:w="1289" w:type="pct"/>
            <w:noWrap/>
            <w:hideMark/>
          </w:tcPr>
          <w:p w14:paraId="78DF7545" w14:textId="77777777" w:rsidR="001619ED" w:rsidRPr="00845F40" w:rsidRDefault="001619ED" w:rsidP="001619ED">
            <w:pPr>
              <w:rPr>
                <w:rFonts w:cstheme="minorHAnsi"/>
                <w:sz w:val="18"/>
                <w:szCs w:val="18"/>
              </w:rPr>
            </w:pPr>
            <w:r w:rsidRPr="00845F40">
              <w:rPr>
                <w:rFonts w:cstheme="minorHAnsi"/>
                <w:sz w:val="18"/>
                <w:szCs w:val="18"/>
              </w:rPr>
              <w:t>Delaware</w:t>
            </w:r>
          </w:p>
        </w:tc>
        <w:tc>
          <w:tcPr>
            <w:tcW w:w="619" w:type="pct"/>
            <w:noWrap/>
            <w:hideMark/>
          </w:tcPr>
          <w:p w14:paraId="2FA2C9A9" w14:textId="77777777" w:rsidR="001619ED" w:rsidRPr="00845F40" w:rsidRDefault="001619ED" w:rsidP="001619ED">
            <w:pPr>
              <w:jc w:val="center"/>
              <w:rPr>
                <w:rFonts w:cstheme="minorHAnsi"/>
                <w:sz w:val="18"/>
                <w:szCs w:val="18"/>
              </w:rPr>
            </w:pPr>
            <w:r w:rsidRPr="00845F40">
              <w:rPr>
                <w:rFonts w:cstheme="minorHAnsi"/>
                <w:sz w:val="18"/>
                <w:szCs w:val="18"/>
              </w:rPr>
              <w:t>13.2</w:t>
            </w:r>
          </w:p>
        </w:tc>
        <w:tc>
          <w:tcPr>
            <w:tcW w:w="619" w:type="pct"/>
            <w:noWrap/>
            <w:hideMark/>
          </w:tcPr>
          <w:p w14:paraId="131F19F6" w14:textId="77777777" w:rsidR="001619ED" w:rsidRPr="00845F40" w:rsidRDefault="001619ED" w:rsidP="001619ED">
            <w:pPr>
              <w:jc w:val="center"/>
              <w:rPr>
                <w:rFonts w:cstheme="minorHAnsi"/>
                <w:sz w:val="18"/>
                <w:szCs w:val="18"/>
              </w:rPr>
            </w:pPr>
            <w:r w:rsidRPr="00845F40">
              <w:rPr>
                <w:rFonts w:cstheme="minorHAnsi"/>
                <w:sz w:val="18"/>
                <w:szCs w:val="18"/>
              </w:rPr>
              <w:t>7.1</w:t>
            </w:r>
          </w:p>
        </w:tc>
        <w:tc>
          <w:tcPr>
            <w:tcW w:w="619" w:type="pct"/>
            <w:noWrap/>
            <w:hideMark/>
          </w:tcPr>
          <w:p w14:paraId="2B33A35F" w14:textId="77777777" w:rsidR="001619ED" w:rsidRPr="00845F40" w:rsidRDefault="001619ED" w:rsidP="001619ED">
            <w:pPr>
              <w:jc w:val="center"/>
              <w:rPr>
                <w:rFonts w:cstheme="minorHAnsi"/>
                <w:sz w:val="18"/>
                <w:szCs w:val="18"/>
              </w:rPr>
            </w:pPr>
            <w:r w:rsidRPr="00845F40">
              <w:rPr>
                <w:rFonts w:cstheme="minorHAnsi"/>
                <w:sz w:val="18"/>
                <w:szCs w:val="18"/>
              </w:rPr>
              <w:t>9.3</w:t>
            </w:r>
          </w:p>
        </w:tc>
        <w:tc>
          <w:tcPr>
            <w:tcW w:w="619" w:type="pct"/>
            <w:noWrap/>
            <w:hideMark/>
          </w:tcPr>
          <w:p w14:paraId="770F4568" w14:textId="77777777" w:rsidR="001619ED" w:rsidRPr="00845F40" w:rsidRDefault="001619ED" w:rsidP="001619ED">
            <w:pPr>
              <w:jc w:val="center"/>
              <w:rPr>
                <w:rFonts w:cstheme="minorHAnsi"/>
                <w:sz w:val="18"/>
                <w:szCs w:val="18"/>
              </w:rPr>
            </w:pPr>
            <w:r w:rsidRPr="00845F40">
              <w:rPr>
                <w:rFonts w:cstheme="minorHAnsi"/>
                <w:sz w:val="18"/>
                <w:szCs w:val="18"/>
              </w:rPr>
              <w:t>11.6</w:t>
            </w:r>
          </w:p>
        </w:tc>
        <w:tc>
          <w:tcPr>
            <w:tcW w:w="619" w:type="pct"/>
            <w:noWrap/>
            <w:hideMark/>
          </w:tcPr>
          <w:p w14:paraId="1FE69514" w14:textId="77777777" w:rsidR="001619ED" w:rsidRPr="00845F40" w:rsidRDefault="001619ED" w:rsidP="001619ED">
            <w:pPr>
              <w:jc w:val="center"/>
              <w:rPr>
                <w:rFonts w:cstheme="minorHAnsi"/>
                <w:sz w:val="18"/>
                <w:szCs w:val="18"/>
              </w:rPr>
            </w:pPr>
            <w:r w:rsidRPr="00845F40">
              <w:rPr>
                <w:rFonts w:cstheme="minorHAnsi"/>
                <w:sz w:val="18"/>
                <w:szCs w:val="18"/>
              </w:rPr>
              <w:t>16.7</w:t>
            </w:r>
          </w:p>
        </w:tc>
        <w:tc>
          <w:tcPr>
            <w:tcW w:w="616" w:type="pct"/>
            <w:noWrap/>
            <w:hideMark/>
          </w:tcPr>
          <w:p w14:paraId="6BF1E220" w14:textId="77777777" w:rsidR="001619ED" w:rsidRPr="00845F40" w:rsidRDefault="001619ED" w:rsidP="001619ED">
            <w:pPr>
              <w:jc w:val="center"/>
              <w:rPr>
                <w:rFonts w:cstheme="minorHAnsi"/>
                <w:sz w:val="18"/>
                <w:szCs w:val="18"/>
              </w:rPr>
            </w:pPr>
            <w:r w:rsidRPr="00845F40">
              <w:rPr>
                <w:rFonts w:cstheme="minorHAnsi"/>
                <w:sz w:val="18"/>
                <w:szCs w:val="18"/>
              </w:rPr>
              <w:t>28.7</w:t>
            </w:r>
          </w:p>
        </w:tc>
      </w:tr>
      <w:tr w:rsidR="001619ED" w:rsidRPr="00845F40" w14:paraId="2993FD64" w14:textId="77777777" w:rsidTr="00845F40">
        <w:trPr>
          <w:trHeight w:val="246"/>
        </w:trPr>
        <w:tc>
          <w:tcPr>
            <w:tcW w:w="1289" w:type="pct"/>
            <w:noWrap/>
            <w:hideMark/>
          </w:tcPr>
          <w:p w14:paraId="05987E37" w14:textId="77777777" w:rsidR="001619ED" w:rsidRPr="00845F40" w:rsidRDefault="001619ED" w:rsidP="001619ED">
            <w:pPr>
              <w:rPr>
                <w:rFonts w:cstheme="minorHAnsi"/>
                <w:sz w:val="18"/>
                <w:szCs w:val="18"/>
              </w:rPr>
            </w:pPr>
            <w:r w:rsidRPr="00845F40">
              <w:rPr>
                <w:rFonts w:cstheme="minorHAnsi"/>
                <w:sz w:val="18"/>
                <w:szCs w:val="18"/>
              </w:rPr>
              <w:t>District of Columbia</w:t>
            </w:r>
          </w:p>
        </w:tc>
        <w:tc>
          <w:tcPr>
            <w:tcW w:w="619" w:type="pct"/>
            <w:noWrap/>
            <w:hideMark/>
          </w:tcPr>
          <w:p w14:paraId="462EB4FC" w14:textId="77777777" w:rsidR="001619ED" w:rsidRPr="00845F40" w:rsidRDefault="001619ED" w:rsidP="001619ED">
            <w:pPr>
              <w:jc w:val="center"/>
              <w:rPr>
                <w:rFonts w:cstheme="minorHAnsi"/>
                <w:sz w:val="18"/>
                <w:szCs w:val="18"/>
              </w:rPr>
            </w:pPr>
            <w:r w:rsidRPr="00845F40">
              <w:rPr>
                <w:rFonts w:cstheme="minorHAnsi"/>
                <w:sz w:val="18"/>
                <w:szCs w:val="18"/>
              </w:rPr>
              <w:t>26.3</w:t>
            </w:r>
          </w:p>
        </w:tc>
        <w:tc>
          <w:tcPr>
            <w:tcW w:w="619" w:type="pct"/>
            <w:noWrap/>
            <w:hideMark/>
          </w:tcPr>
          <w:p w14:paraId="08E1F972" w14:textId="77777777" w:rsidR="001619ED" w:rsidRPr="00845F40" w:rsidRDefault="001619ED" w:rsidP="001619ED">
            <w:pPr>
              <w:jc w:val="center"/>
              <w:rPr>
                <w:rFonts w:cstheme="minorHAnsi"/>
                <w:sz w:val="18"/>
                <w:szCs w:val="18"/>
              </w:rPr>
            </w:pPr>
            <w:r w:rsidRPr="00845F40">
              <w:rPr>
                <w:rFonts w:cstheme="minorHAnsi"/>
                <w:sz w:val="18"/>
                <w:szCs w:val="18"/>
              </w:rPr>
              <w:t>20.2</w:t>
            </w:r>
          </w:p>
        </w:tc>
        <w:tc>
          <w:tcPr>
            <w:tcW w:w="619" w:type="pct"/>
            <w:noWrap/>
            <w:hideMark/>
          </w:tcPr>
          <w:p w14:paraId="602B5258" w14:textId="77777777" w:rsidR="001619ED" w:rsidRPr="00845F40" w:rsidRDefault="001619ED" w:rsidP="001619ED">
            <w:pPr>
              <w:jc w:val="center"/>
              <w:rPr>
                <w:rFonts w:cstheme="minorHAnsi"/>
                <w:sz w:val="18"/>
                <w:szCs w:val="18"/>
              </w:rPr>
            </w:pPr>
            <w:r w:rsidRPr="00845F40">
              <w:rPr>
                <w:rFonts w:cstheme="minorHAnsi"/>
                <w:sz w:val="18"/>
                <w:szCs w:val="18"/>
              </w:rPr>
              <w:t>24.2</w:t>
            </w:r>
          </w:p>
        </w:tc>
        <w:tc>
          <w:tcPr>
            <w:tcW w:w="619" w:type="pct"/>
            <w:noWrap/>
            <w:hideMark/>
          </w:tcPr>
          <w:p w14:paraId="7902E231" w14:textId="77777777" w:rsidR="001619ED" w:rsidRPr="00845F40" w:rsidRDefault="001619ED" w:rsidP="001619ED">
            <w:pPr>
              <w:jc w:val="center"/>
              <w:rPr>
                <w:rFonts w:cstheme="minorHAnsi"/>
                <w:sz w:val="18"/>
                <w:szCs w:val="18"/>
              </w:rPr>
            </w:pPr>
            <w:r w:rsidRPr="00845F40">
              <w:rPr>
                <w:rFonts w:cstheme="minorHAnsi"/>
                <w:sz w:val="18"/>
                <w:szCs w:val="18"/>
              </w:rPr>
              <w:t>25.4</w:t>
            </w:r>
          </w:p>
        </w:tc>
        <w:tc>
          <w:tcPr>
            <w:tcW w:w="619" w:type="pct"/>
            <w:noWrap/>
            <w:hideMark/>
          </w:tcPr>
          <w:p w14:paraId="7EAC6509" w14:textId="77777777" w:rsidR="001619ED" w:rsidRPr="00845F40" w:rsidRDefault="001619ED" w:rsidP="001619ED">
            <w:pPr>
              <w:jc w:val="center"/>
              <w:rPr>
                <w:rFonts w:cstheme="minorHAnsi"/>
                <w:sz w:val="18"/>
                <w:szCs w:val="18"/>
              </w:rPr>
            </w:pPr>
            <w:r w:rsidRPr="00845F40">
              <w:rPr>
                <w:rFonts w:cstheme="minorHAnsi"/>
                <w:sz w:val="18"/>
                <w:szCs w:val="18"/>
              </w:rPr>
              <w:t>28.5</w:t>
            </w:r>
          </w:p>
        </w:tc>
        <w:tc>
          <w:tcPr>
            <w:tcW w:w="616" w:type="pct"/>
            <w:noWrap/>
            <w:hideMark/>
          </w:tcPr>
          <w:p w14:paraId="36AD188F" w14:textId="77777777" w:rsidR="001619ED" w:rsidRPr="00845F40" w:rsidRDefault="001619ED" w:rsidP="001619ED">
            <w:pPr>
              <w:jc w:val="center"/>
              <w:rPr>
                <w:rFonts w:cstheme="minorHAnsi"/>
                <w:sz w:val="18"/>
                <w:szCs w:val="18"/>
              </w:rPr>
            </w:pPr>
            <w:r w:rsidRPr="00845F40">
              <w:rPr>
                <w:rFonts w:cstheme="minorHAnsi"/>
                <w:sz w:val="18"/>
                <w:szCs w:val="18"/>
              </w:rPr>
              <w:t>36.1</w:t>
            </w:r>
          </w:p>
        </w:tc>
      </w:tr>
      <w:tr w:rsidR="001619ED" w:rsidRPr="00845F40" w14:paraId="4B8E58EF" w14:textId="77777777" w:rsidTr="00845F40">
        <w:trPr>
          <w:trHeight w:val="246"/>
        </w:trPr>
        <w:tc>
          <w:tcPr>
            <w:tcW w:w="1289" w:type="pct"/>
            <w:noWrap/>
            <w:hideMark/>
          </w:tcPr>
          <w:p w14:paraId="2D6CBE32" w14:textId="77777777" w:rsidR="001619ED" w:rsidRPr="00845F40" w:rsidRDefault="001619ED" w:rsidP="001619ED">
            <w:pPr>
              <w:rPr>
                <w:rFonts w:cstheme="minorHAnsi"/>
                <w:sz w:val="18"/>
                <w:szCs w:val="18"/>
              </w:rPr>
            </w:pPr>
            <w:r w:rsidRPr="00845F40">
              <w:rPr>
                <w:rFonts w:cstheme="minorHAnsi"/>
                <w:sz w:val="18"/>
                <w:szCs w:val="18"/>
              </w:rPr>
              <w:t>Florida</w:t>
            </w:r>
          </w:p>
        </w:tc>
        <w:tc>
          <w:tcPr>
            <w:tcW w:w="619" w:type="pct"/>
            <w:noWrap/>
            <w:hideMark/>
          </w:tcPr>
          <w:p w14:paraId="3FC947F9" w14:textId="77777777" w:rsidR="001619ED" w:rsidRPr="00845F40" w:rsidRDefault="001619ED" w:rsidP="001619ED">
            <w:pPr>
              <w:jc w:val="center"/>
              <w:rPr>
                <w:rFonts w:cstheme="minorHAnsi"/>
                <w:sz w:val="18"/>
                <w:szCs w:val="18"/>
              </w:rPr>
            </w:pPr>
            <w:r w:rsidRPr="00845F40">
              <w:rPr>
                <w:rFonts w:cstheme="minorHAnsi"/>
                <w:sz w:val="18"/>
                <w:szCs w:val="18"/>
              </w:rPr>
              <w:t>10.7</w:t>
            </w:r>
          </w:p>
        </w:tc>
        <w:tc>
          <w:tcPr>
            <w:tcW w:w="619" w:type="pct"/>
            <w:noWrap/>
            <w:hideMark/>
          </w:tcPr>
          <w:p w14:paraId="27DB040F" w14:textId="77777777" w:rsidR="001619ED" w:rsidRPr="00845F40" w:rsidRDefault="001619ED" w:rsidP="001619ED">
            <w:pPr>
              <w:jc w:val="center"/>
              <w:rPr>
                <w:rFonts w:cstheme="minorHAnsi"/>
                <w:sz w:val="18"/>
                <w:szCs w:val="18"/>
              </w:rPr>
            </w:pPr>
            <w:r w:rsidRPr="00845F40">
              <w:rPr>
                <w:rFonts w:cstheme="minorHAnsi"/>
                <w:sz w:val="18"/>
                <w:szCs w:val="18"/>
              </w:rPr>
              <w:t>1.8</w:t>
            </w:r>
          </w:p>
        </w:tc>
        <w:tc>
          <w:tcPr>
            <w:tcW w:w="619" w:type="pct"/>
            <w:noWrap/>
            <w:hideMark/>
          </w:tcPr>
          <w:p w14:paraId="18377CCF" w14:textId="77777777" w:rsidR="001619ED" w:rsidRPr="00845F40" w:rsidRDefault="001619ED" w:rsidP="001619ED">
            <w:pPr>
              <w:jc w:val="center"/>
              <w:rPr>
                <w:rFonts w:cstheme="minorHAnsi"/>
                <w:sz w:val="18"/>
                <w:szCs w:val="18"/>
              </w:rPr>
            </w:pPr>
            <w:r w:rsidRPr="00845F40">
              <w:rPr>
                <w:rFonts w:cstheme="minorHAnsi"/>
                <w:sz w:val="18"/>
                <w:szCs w:val="18"/>
              </w:rPr>
              <w:t>7.4</w:t>
            </w:r>
          </w:p>
        </w:tc>
        <w:tc>
          <w:tcPr>
            <w:tcW w:w="619" w:type="pct"/>
            <w:noWrap/>
            <w:hideMark/>
          </w:tcPr>
          <w:p w14:paraId="23BBBE02" w14:textId="77777777" w:rsidR="001619ED" w:rsidRPr="00845F40" w:rsidRDefault="001619ED" w:rsidP="001619ED">
            <w:pPr>
              <w:jc w:val="center"/>
              <w:rPr>
                <w:rFonts w:cstheme="minorHAnsi"/>
                <w:sz w:val="18"/>
                <w:szCs w:val="18"/>
              </w:rPr>
            </w:pPr>
            <w:r w:rsidRPr="00845F40">
              <w:rPr>
                <w:rFonts w:cstheme="minorHAnsi"/>
                <w:sz w:val="18"/>
                <w:szCs w:val="18"/>
              </w:rPr>
              <w:t>10.2</w:t>
            </w:r>
          </w:p>
        </w:tc>
        <w:tc>
          <w:tcPr>
            <w:tcW w:w="619" w:type="pct"/>
            <w:noWrap/>
            <w:hideMark/>
          </w:tcPr>
          <w:p w14:paraId="74751E07" w14:textId="77777777" w:rsidR="001619ED" w:rsidRPr="00845F40" w:rsidRDefault="001619ED" w:rsidP="001619ED">
            <w:pPr>
              <w:jc w:val="center"/>
              <w:rPr>
                <w:rFonts w:cstheme="minorHAnsi"/>
                <w:sz w:val="18"/>
                <w:szCs w:val="18"/>
              </w:rPr>
            </w:pPr>
            <w:r w:rsidRPr="00845F40">
              <w:rPr>
                <w:rFonts w:cstheme="minorHAnsi"/>
                <w:sz w:val="18"/>
                <w:szCs w:val="18"/>
              </w:rPr>
              <w:t>13.7</w:t>
            </w:r>
          </w:p>
        </w:tc>
        <w:tc>
          <w:tcPr>
            <w:tcW w:w="616" w:type="pct"/>
            <w:noWrap/>
            <w:hideMark/>
          </w:tcPr>
          <w:p w14:paraId="4C0DE170" w14:textId="77777777" w:rsidR="001619ED" w:rsidRPr="00845F40" w:rsidRDefault="001619ED" w:rsidP="001619ED">
            <w:pPr>
              <w:jc w:val="center"/>
              <w:rPr>
                <w:rFonts w:cstheme="minorHAnsi"/>
                <w:sz w:val="18"/>
                <w:szCs w:val="18"/>
              </w:rPr>
            </w:pPr>
            <w:r w:rsidRPr="00845F40">
              <w:rPr>
                <w:rFonts w:cstheme="minorHAnsi"/>
                <w:sz w:val="18"/>
                <w:szCs w:val="18"/>
              </w:rPr>
              <w:t>29.2</w:t>
            </w:r>
          </w:p>
        </w:tc>
      </w:tr>
      <w:tr w:rsidR="001619ED" w:rsidRPr="00845F40" w14:paraId="457B1252" w14:textId="77777777" w:rsidTr="00845F40">
        <w:trPr>
          <w:trHeight w:val="246"/>
        </w:trPr>
        <w:tc>
          <w:tcPr>
            <w:tcW w:w="1289" w:type="pct"/>
            <w:noWrap/>
            <w:hideMark/>
          </w:tcPr>
          <w:p w14:paraId="2EF69B19" w14:textId="77777777" w:rsidR="001619ED" w:rsidRPr="00845F40" w:rsidRDefault="001619ED" w:rsidP="001619ED">
            <w:pPr>
              <w:rPr>
                <w:rFonts w:cstheme="minorHAnsi"/>
                <w:sz w:val="18"/>
                <w:szCs w:val="18"/>
              </w:rPr>
            </w:pPr>
            <w:r w:rsidRPr="00845F40">
              <w:rPr>
                <w:rFonts w:cstheme="minorHAnsi"/>
                <w:sz w:val="18"/>
                <w:szCs w:val="18"/>
              </w:rPr>
              <w:t>Georgia</w:t>
            </w:r>
          </w:p>
        </w:tc>
        <w:tc>
          <w:tcPr>
            <w:tcW w:w="619" w:type="pct"/>
            <w:noWrap/>
            <w:hideMark/>
          </w:tcPr>
          <w:p w14:paraId="45A8D27E" w14:textId="77777777" w:rsidR="001619ED" w:rsidRPr="00845F40" w:rsidRDefault="001619ED" w:rsidP="001619ED">
            <w:pPr>
              <w:jc w:val="center"/>
              <w:rPr>
                <w:rFonts w:cstheme="minorHAnsi"/>
                <w:sz w:val="18"/>
                <w:szCs w:val="18"/>
              </w:rPr>
            </w:pPr>
            <w:r w:rsidRPr="00845F40">
              <w:rPr>
                <w:rFonts w:cstheme="minorHAnsi"/>
                <w:sz w:val="18"/>
                <w:szCs w:val="18"/>
              </w:rPr>
              <w:t>10.8</w:t>
            </w:r>
          </w:p>
        </w:tc>
        <w:tc>
          <w:tcPr>
            <w:tcW w:w="619" w:type="pct"/>
            <w:noWrap/>
            <w:hideMark/>
          </w:tcPr>
          <w:p w14:paraId="789FFF64" w14:textId="77777777" w:rsidR="001619ED" w:rsidRPr="00845F40" w:rsidRDefault="001619ED" w:rsidP="001619ED">
            <w:pPr>
              <w:jc w:val="center"/>
              <w:rPr>
                <w:rFonts w:cstheme="minorHAnsi"/>
                <w:sz w:val="18"/>
                <w:szCs w:val="18"/>
              </w:rPr>
            </w:pPr>
            <w:r w:rsidRPr="00845F40">
              <w:rPr>
                <w:rFonts w:cstheme="minorHAnsi"/>
                <w:sz w:val="18"/>
                <w:szCs w:val="18"/>
              </w:rPr>
              <w:t>3.0</w:t>
            </w:r>
          </w:p>
        </w:tc>
        <w:tc>
          <w:tcPr>
            <w:tcW w:w="619" w:type="pct"/>
            <w:noWrap/>
            <w:hideMark/>
          </w:tcPr>
          <w:p w14:paraId="2D159471" w14:textId="77777777" w:rsidR="001619ED" w:rsidRPr="00845F40" w:rsidRDefault="001619ED" w:rsidP="001619ED">
            <w:pPr>
              <w:jc w:val="center"/>
              <w:rPr>
                <w:rFonts w:cstheme="minorHAnsi"/>
                <w:sz w:val="18"/>
                <w:szCs w:val="18"/>
              </w:rPr>
            </w:pPr>
            <w:r w:rsidRPr="00845F40">
              <w:rPr>
                <w:rFonts w:cstheme="minorHAnsi"/>
                <w:sz w:val="18"/>
                <w:szCs w:val="18"/>
              </w:rPr>
              <w:t>6.8</w:t>
            </w:r>
          </w:p>
        </w:tc>
        <w:tc>
          <w:tcPr>
            <w:tcW w:w="619" w:type="pct"/>
            <w:noWrap/>
            <w:hideMark/>
          </w:tcPr>
          <w:p w14:paraId="2FEC894B" w14:textId="77777777" w:rsidR="001619ED" w:rsidRPr="00845F40" w:rsidRDefault="001619ED" w:rsidP="001619ED">
            <w:pPr>
              <w:jc w:val="center"/>
              <w:rPr>
                <w:rFonts w:cstheme="minorHAnsi"/>
                <w:sz w:val="18"/>
                <w:szCs w:val="18"/>
              </w:rPr>
            </w:pPr>
            <w:r w:rsidRPr="00845F40">
              <w:rPr>
                <w:rFonts w:cstheme="minorHAnsi"/>
                <w:sz w:val="18"/>
                <w:szCs w:val="18"/>
              </w:rPr>
              <w:t>9.8</w:t>
            </w:r>
          </w:p>
        </w:tc>
        <w:tc>
          <w:tcPr>
            <w:tcW w:w="619" w:type="pct"/>
            <w:noWrap/>
            <w:hideMark/>
          </w:tcPr>
          <w:p w14:paraId="205BDEB6" w14:textId="77777777" w:rsidR="001619ED" w:rsidRPr="00845F40" w:rsidRDefault="001619ED" w:rsidP="001619ED">
            <w:pPr>
              <w:jc w:val="center"/>
              <w:rPr>
                <w:rFonts w:cstheme="minorHAnsi"/>
                <w:sz w:val="18"/>
                <w:szCs w:val="18"/>
              </w:rPr>
            </w:pPr>
            <w:r w:rsidRPr="00845F40">
              <w:rPr>
                <w:rFonts w:cstheme="minorHAnsi"/>
                <w:sz w:val="18"/>
                <w:szCs w:val="18"/>
              </w:rPr>
              <w:t>13.6</w:t>
            </w:r>
          </w:p>
        </w:tc>
        <w:tc>
          <w:tcPr>
            <w:tcW w:w="616" w:type="pct"/>
            <w:noWrap/>
            <w:hideMark/>
          </w:tcPr>
          <w:p w14:paraId="7F7BA522" w14:textId="77777777" w:rsidR="001619ED" w:rsidRPr="00845F40" w:rsidRDefault="001619ED" w:rsidP="001619ED">
            <w:pPr>
              <w:jc w:val="center"/>
              <w:rPr>
                <w:rFonts w:cstheme="minorHAnsi"/>
                <w:sz w:val="18"/>
                <w:szCs w:val="18"/>
              </w:rPr>
            </w:pPr>
            <w:r w:rsidRPr="00845F40">
              <w:rPr>
                <w:rFonts w:cstheme="minorHAnsi"/>
                <w:sz w:val="18"/>
                <w:szCs w:val="18"/>
              </w:rPr>
              <w:t>41.4</w:t>
            </w:r>
          </w:p>
        </w:tc>
      </w:tr>
      <w:tr w:rsidR="001619ED" w:rsidRPr="00845F40" w14:paraId="174E9D14" w14:textId="77777777" w:rsidTr="00845F40">
        <w:trPr>
          <w:trHeight w:val="246"/>
        </w:trPr>
        <w:tc>
          <w:tcPr>
            <w:tcW w:w="1289" w:type="pct"/>
            <w:noWrap/>
            <w:hideMark/>
          </w:tcPr>
          <w:p w14:paraId="1D7AAF21" w14:textId="77777777" w:rsidR="001619ED" w:rsidRPr="00845F40" w:rsidRDefault="001619ED" w:rsidP="001619ED">
            <w:pPr>
              <w:rPr>
                <w:rFonts w:cstheme="minorHAnsi"/>
                <w:sz w:val="18"/>
                <w:szCs w:val="18"/>
              </w:rPr>
            </w:pPr>
            <w:r w:rsidRPr="00845F40">
              <w:rPr>
                <w:rFonts w:cstheme="minorHAnsi"/>
                <w:sz w:val="18"/>
                <w:szCs w:val="18"/>
              </w:rPr>
              <w:t>Idaho</w:t>
            </w:r>
          </w:p>
        </w:tc>
        <w:tc>
          <w:tcPr>
            <w:tcW w:w="619" w:type="pct"/>
            <w:noWrap/>
            <w:hideMark/>
          </w:tcPr>
          <w:p w14:paraId="069D4894" w14:textId="77777777" w:rsidR="001619ED" w:rsidRPr="00845F40" w:rsidRDefault="001619ED" w:rsidP="001619ED">
            <w:pPr>
              <w:jc w:val="center"/>
              <w:rPr>
                <w:rFonts w:cstheme="minorHAnsi"/>
                <w:sz w:val="18"/>
                <w:szCs w:val="18"/>
              </w:rPr>
            </w:pPr>
            <w:r w:rsidRPr="00845F40">
              <w:rPr>
                <w:rFonts w:cstheme="minorHAnsi"/>
                <w:sz w:val="18"/>
                <w:szCs w:val="18"/>
              </w:rPr>
              <w:t>9.8</w:t>
            </w:r>
          </w:p>
        </w:tc>
        <w:tc>
          <w:tcPr>
            <w:tcW w:w="619" w:type="pct"/>
            <w:noWrap/>
            <w:hideMark/>
          </w:tcPr>
          <w:p w14:paraId="5AF60319" w14:textId="77777777" w:rsidR="001619ED" w:rsidRPr="00845F40" w:rsidRDefault="001619ED" w:rsidP="001619ED">
            <w:pPr>
              <w:jc w:val="center"/>
              <w:rPr>
                <w:rFonts w:cstheme="minorHAnsi"/>
                <w:sz w:val="18"/>
                <w:szCs w:val="18"/>
              </w:rPr>
            </w:pPr>
            <w:r w:rsidRPr="00845F40">
              <w:rPr>
                <w:rFonts w:cstheme="minorHAnsi"/>
                <w:sz w:val="18"/>
                <w:szCs w:val="18"/>
              </w:rPr>
              <w:t>3.1</w:t>
            </w:r>
          </w:p>
        </w:tc>
        <w:tc>
          <w:tcPr>
            <w:tcW w:w="619" w:type="pct"/>
            <w:noWrap/>
            <w:hideMark/>
          </w:tcPr>
          <w:p w14:paraId="2AE1ABCD" w14:textId="77777777" w:rsidR="001619ED" w:rsidRPr="00845F40" w:rsidRDefault="001619ED" w:rsidP="001619ED">
            <w:pPr>
              <w:jc w:val="center"/>
              <w:rPr>
                <w:rFonts w:cstheme="minorHAnsi"/>
                <w:sz w:val="18"/>
                <w:szCs w:val="18"/>
              </w:rPr>
            </w:pPr>
            <w:r w:rsidRPr="00845F40">
              <w:rPr>
                <w:rFonts w:cstheme="minorHAnsi"/>
                <w:sz w:val="18"/>
                <w:szCs w:val="18"/>
              </w:rPr>
              <w:t>6.4</w:t>
            </w:r>
          </w:p>
        </w:tc>
        <w:tc>
          <w:tcPr>
            <w:tcW w:w="619" w:type="pct"/>
            <w:noWrap/>
            <w:hideMark/>
          </w:tcPr>
          <w:p w14:paraId="2E88A985" w14:textId="77777777" w:rsidR="001619ED" w:rsidRPr="00845F40" w:rsidRDefault="001619ED" w:rsidP="001619ED">
            <w:pPr>
              <w:jc w:val="center"/>
              <w:rPr>
                <w:rFonts w:cstheme="minorHAnsi"/>
                <w:sz w:val="18"/>
                <w:szCs w:val="18"/>
              </w:rPr>
            </w:pPr>
            <w:r w:rsidRPr="00845F40">
              <w:rPr>
                <w:rFonts w:cstheme="minorHAnsi"/>
                <w:sz w:val="18"/>
                <w:szCs w:val="18"/>
              </w:rPr>
              <w:t>8.8</w:t>
            </w:r>
          </w:p>
        </w:tc>
        <w:tc>
          <w:tcPr>
            <w:tcW w:w="619" w:type="pct"/>
            <w:noWrap/>
            <w:hideMark/>
          </w:tcPr>
          <w:p w14:paraId="4BDC292F" w14:textId="77777777" w:rsidR="001619ED" w:rsidRPr="00845F40" w:rsidRDefault="001619ED" w:rsidP="001619ED">
            <w:pPr>
              <w:jc w:val="center"/>
              <w:rPr>
                <w:rFonts w:cstheme="minorHAnsi"/>
                <w:sz w:val="18"/>
                <w:szCs w:val="18"/>
              </w:rPr>
            </w:pPr>
            <w:r w:rsidRPr="00845F40">
              <w:rPr>
                <w:rFonts w:cstheme="minorHAnsi"/>
                <w:sz w:val="18"/>
                <w:szCs w:val="18"/>
              </w:rPr>
              <w:t>12.6</w:t>
            </w:r>
          </w:p>
        </w:tc>
        <w:tc>
          <w:tcPr>
            <w:tcW w:w="616" w:type="pct"/>
            <w:noWrap/>
            <w:hideMark/>
          </w:tcPr>
          <w:p w14:paraId="5824D00E" w14:textId="77777777" w:rsidR="001619ED" w:rsidRPr="00845F40" w:rsidRDefault="001619ED" w:rsidP="001619ED">
            <w:pPr>
              <w:jc w:val="center"/>
              <w:rPr>
                <w:rFonts w:cstheme="minorHAnsi"/>
                <w:sz w:val="18"/>
                <w:szCs w:val="18"/>
              </w:rPr>
            </w:pPr>
            <w:r w:rsidRPr="00845F40">
              <w:rPr>
                <w:rFonts w:cstheme="minorHAnsi"/>
                <w:sz w:val="18"/>
                <w:szCs w:val="18"/>
              </w:rPr>
              <w:t>26.9</w:t>
            </w:r>
          </w:p>
        </w:tc>
      </w:tr>
      <w:tr w:rsidR="001619ED" w:rsidRPr="00845F40" w14:paraId="42F31AA9" w14:textId="77777777" w:rsidTr="00845F40">
        <w:trPr>
          <w:trHeight w:val="246"/>
        </w:trPr>
        <w:tc>
          <w:tcPr>
            <w:tcW w:w="1289" w:type="pct"/>
            <w:noWrap/>
            <w:hideMark/>
          </w:tcPr>
          <w:p w14:paraId="3DECC2A3" w14:textId="77777777" w:rsidR="001619ED" w:rsidRPr="00845F40" w:rsidRDefault="001619ED" w:rsidP="001619ED">
            <w:pPr>
              <w:rPr>
                <w:rFonts w:cstheme="minorHAnsi"/>
                <w:sz w:val="18"/>
                <w:szCs w:val="18"/>
              </w:rPr>
            </w:pPr>
            <w:r w:rsidRPr="00845F40">
              <w:rPr>
                <w:rFonts w:cstheme="minorHAnsi"/>
                <w:sz w:val="18"/>
                <w:szCs w:val="18"/>
              </w:rPr>
              <w:t>Illinois</w:t>
            </w:r>
          </w:p>
        </w:tc>
        <w:tc>
          <w:tcPr>
            <w:tcW w:w="619" w:type="pct"/>
            <w:noWrap/>
            <w:hideMark/>
          </w:tcPr>
          <w:p w14:paraId="3EF3ADCC" w14:textId="77777777" w:rsidR="001619ED" w:rsidRPr="00845F40" w:rsidRDefault="001619ED" w:rsidP="001619ED">
            <w:pPr>
              <w:jc w:val="center"/>
              <w:rPr>
                <w:rFonts w:cstheme="minorHAnsi"/>
                <w:sz w:val="18"/>
                <w:szCs w:val="18"/>
              </w:rPr>
            </w:pPr>
            <w:r w:rsidRPr="00845F40">
              <w:rPr>
                <w:rFonts w:cstheme="minorHAnsi"/>
                <w:sz w:val="18"/>
                <w:szCs w:val="18"/>
              </w:rPr>
              <w:t>19.0</w:t>
            </w:r>
          </w:p>
        </w:tc>
        <w:tc>
          <w:tcPr>
            <w:tcW w:w="619" w:type="pct"/>
            <w:noWrap/>
            <w:hideMark/>
          </w:tcPr>
          <w:p w14:paraId="255F48FF" w14:textId="77777777" w:rsidR="001619ED" w:rsidRPr="00845F40" w:rsidRDefault="001619ED" w:rsidP="001619ED">
            <w:pPr>
              <w:jc w:val="center"/>
              <w:rPr>
                <w:rFonts w:cstheme="minorHAnsi"/>
                <w:sz w:val="18"/>
                <w:szCs w:val="18"/>
              </w:rPr>
            </w:pPr>
            <w:r w:rsidRPr="00845F40">
              <w:rPr>
                <w:rFonts w:cstheme="minorHAnsi"/>
                <w:sz w:val="18"/>
                <w:szCs w:val="18"/>
              </w:rPr>
              <w:t>4.4</w:t>
            </w:r>
          </w:p>
        </w:tc>
        <w:tc>
          <w:tcPr>
            <w:tcW w:w="619" w:type="pct"/>
            <w:noWrap/>
            <w:hideMark/>
          </w:tcPr>
          <w:p w14:paraId="538028F7" w14:textId="77777777" w:rsidR="001619ED" w:rsidRPr="00845F40" w:rsidRDefault="001619ED" w:rsidP="001619ED">
            <w:pPr>
              <w:jc w:val="center"/>
              <w:rPr>
                <w:rFonts w:cstheme="minorHAnsi"/>
                <w:sz w:val="18"/>
                <w:szCs w:val="18"/>
              </w:rPr>
            </w:pPr>
            <w:r w:rsidRPr="00845F40">
              <w:rPr>
                <w:rFonts w:cstheme="minorHAnsi"/>
                <w:sz w:val="18"/>
                <w:szCs w:val="18"/>
              </w:rPr>
              <w:t>10.1</w:t>
            </w:r>
          </w:p>
        </w:tc>
        <w:tc>
          <w:tcPr>
            <w:tcW w:w="619" w:type="pct"/>
            <w:noWrap/>
            <w:hideMark/>
          </w:tcPr>
          <w:p w14:paraId="76B06CC2" w14:textId="77777777" w:rsidR="001619ED" w:rsidRPr="00845F40" w:rsidRDefault="001619ED" w:rsidP="001619ED">
            <w:pPr>
              <w:jc w:val="center"/>
              <w:rPr>
                <w:rFonts w:cstheme="minorHAnsi"/>
                <w:sz w:val="18"/>
                <w:szCs w:val="18"/>
              </w:rPr>
            </w:pPr>
            <w:r w:rsidRPr="00845F40">
              <w:rPr>
                <w:rFonts w:cstheme="minorHAnsi"/>
                <w:sz w:val="18"/>
                <w:szCs w:val="18"/>
              </w:rPr>
              <w:t>15.5</w:t>
            </w:r>
          </w:p>
        </w:tc>
        <w:tc>
          <w:tcPr>
            <w:tcW w:w="619" w:type="pct"/>
            <w:noWrap/>
            <w:hideMark/>
          </w:tcPr>
          <w:p w14:paraId="6949574B" w14:textId="77777777" w:rsidR="001619ED" w:rsidRPr="00845F40" w:rsidRDefault="001619ED" w:rsidP="001619ED">
            <w:pPr>
              <w:jc w:val="center"/>
              <w:rPr>
                <w:rFonts w:cstheme="minorHAnsi"/>
                <w:sz w:val="18"/>
                <w:szCs w:val="18"/>
              </w:rPr>
            </w:pPr>
            <w:r w:rsidRPr="00845F40">
              <w:rPr>
                <w:rFonts w:cstheme="minorHAnsi"/>
                <w:sz w:val="18"/>
                <w:szCs w:val="18"/>
              </w:rPr>
              <w:t>26.9</w:t>
            </w:r>
          </w:p>
        </w:tc>
        <w:tc>
          <w:tcPr>
            <w:tcW w:w="616" w:type="pct"/>
            <w:noWrap/>
            <w:hideMark/>
          </w:tcPr>
          <w:p w14:paraId="3DA6CC29" w14:textId="77777777" w:rsidR="001619ED" w:rsidRPr="00845F40" w:rsidRDefault="001619ED" w:rsidP="001619ED">
            <w:pPr>
              <w:jc w:val="center"/>
              <w:rPr>
                <w:rFonts w:cstheme="minorHAnsi"/>
                <w:sz w:val="18"/>
                <w:szCs w:val="18"/>
              </w:rPr>
            </w:pPr>
            <w:r w:rsidRPr="00845F40">
              <w:rPr>
                <w:rFonts w:cstheme="minorHAnsi"/>
                <w:sz w:val="18"/>
                <w:szCs w:val="18"/>
              </w:rPr>
              <w:t>55.7</w:t>
            </w:r>
          </w:p>
        </w:tc>
      </w:tr>
      <w:tr w:rsidR="001619ED" w:rsidRPr="00845F40" w14:paraId="115EAC26" w14:textId="77777777" w:rsidTr="00845F40">
        <w:trPr>
          <w:trHeight w:val="246"/>
        </w:trPr>
        <w:tc>
          <w:tcPr>
            <w:tcW w:w="1289" w:type="pct"/>
            <w:noWrap/>
            <w:hideMark/>
          </w:tcPr>
          <w:p w14:paraId="0352901A" w14:textId="77777777" w:rsidR="001619ED" w:rsidRPr="00845F40" w:rsidRDefault="001619ED" w:rsidP="001619ED">
            <w:pPr>
              <w:rPr>
                <w:rFonts w:cstheme="minorHAnsi"/>
                <w:sz w:val="18"/>
                <w:szCs w:val="18"/>
              </w:rPr>
            </w:pPr>
            <w:r w:rsidRPr="00845F40">
              <w:rPr>
                <w:rFonts w:cstheme="minorHAnsi"/>
                <w:sz w:val="18"/>
                <w:szCs w:val="18"/>
              </w:rPr>
              <w:t>Indiana</w:t>
            </w:r>
          </w:p>
        </w:tc>
        <w:tc>
          <w:tcPr>
            <w:tcW w:w="619" w:type="pct"/>
            <w:noWrap/>
            <w:hideMark/>
          </w:tcPr>
          <w:p w14:paraId="116EEC99" w14:textId="77777777" w:rsidR="001619ED" w:rsidRPr="00845F40" w:rsidRDefault="001619ED" w:rsidP="001619ED">
            <w:pPr>
              <w:jc w:val="center"/>
              <w:rPr>
                <w:rFonts w:cstheme="minorHAnsi"/>
                <w:sz w:val="18"/>
                <w:szCs w:val="18"/>
              </w:rPr>
            </w:pPr>
            <w:r w:rsidRPr="00845F40">
              <w:rPr>
                <w:rFonts w:cstheme="minorHAnsi"/>
                <w:sz w:val="18"/>
                <w:szCs w:val="18"/>
              </w:rPr>
              <w:t>15.4</w:t>
            </w:r>
          </w:p>
        </w:tc>
        <w:tc>
          <w:tcPr>
            <w:tcW w:w="619" w:type="pct"/>
            <w:noWrap/>
            <w:hideMark/>
          </w:tcPr>
          <w:p w14:paraId="67775112" w14:textId="77777777" w:rsidR="001619ED" w:rsidRPr="00845F40" w:rsidRDefault="001619ED" w:rsidP="001619ED">
            <w:pPr>
              <w:jc w:val="center"/>
              <w:rPr>
                <w:rFonts w:cstheme="minorHAnsi"/>
                <w:sz w:val="18"/>
                <w:szCs w:val="18"/>
              </w:rPr>
            </w:pPr>
            <w:r w:rsidRPr="00845F40">
              <w:rPr>
                <w:rFonts w:cstheme="minorHAnsi"/>
                <w:sz w:val="18"/>
                <w:szCs w:val="18"/>
              </w:rPr>
              <w:t>6.7</w:t>
            </w:r>
          </w:p>
        </w:tc>
        <w:tc>
          <w:tcPr>
            <w:tcW w:w="619" w:type="pct"/>
            <w:noWrap/>
            <w:hideMark/>
          </w:tcPr>
          <w:p w14:paraId="676E05D0" w14:textId="77777777" w:rsidR="001619ED" w:rsidRPr="00845F40" w:rsidRDefault="001619ED" w:rsidP="001619ED">
            <w:pPr>
              <w:jc w:val="center"/>
              <w:rPr>
                <w:rFonts w:cstheme="minorHAnsi"/>
                <w:sz w:val="18"/>
                <w:szCs w:val="18"/>
              </w:rPr>
            </w:pPr>
            <w:r w:rsidRPr="00845F40">
              <w:rPr>
                <w:rFonts w:cstheme="minorHAnsi"/>
                <w:sz w:val="18"/>
                <w:szCs w:val="18"/>
              </w:rPr>
              <w:t>10.7</w:t>
            </w:r>
          </w:p>
        </w:tc>
        <w:tc>
          <w:tcPr>
            <w:tcW w:w="619" w:type="pct"/>
            <w:noWrap/>
            <w:hideMark/>
          </w:tcPr>
          <w:p w14:paraId="02E1FA72" w14:textId="77777777" w:rsidR="001619ED" w:rsidRPr="00845F40" w:rsidRDefault="001619ED" w:rsidP="001619ED">
            <w:pPr>
              <w:jc w:val="center"/>
              <w:rPr>
                <w:rFonts w:cstheme="minorHAnsi"/>
                <w:sz w:val="18"/>
                <w:szCs w:val="18"/>
              </w:rPr>
            </w:pPr>
            <w:r w:rsidRPr="00845F40">
              <w:rPr>
                <w:rFonts w:cstheme="minorHAnsi"/>
                <w:sz w:val="18"/>
                <w:szCs w:val="18"/>
              </w:rPr>
              <w:t>14.4</w:t>
            </w:r>
          </w:p>
        </w:tc>
        <w:tc>
          <w:tcPr>
            <w:tcW w:w="619" w:type="pct"/>
            <w:noWrap/>
            <w:hideMark/>
          </w:tcPr>
          <w:p w14:paraId="3251A0E3" w14:textId="77777777" w:rsidR="001619ED" w:rsidRPr="00845F40" w:rsidRDefault="001619ED" w:rsidP="001619ED">
            <w:pPr>
              <w:jc w:val="center"/>
              <w:rPr>
                <w:rFonts w:cstheme="minorHAnsi"/>
                <w:sz w:val="18"/>
                <w:szCs w:val="18"/>
              </w:rPr>
            </w:pPr>
            <w:r w:rsidRPr="00845F40">
              <w:rPr>
                <w:rFonts w:cstheme="minorHAnsi"/>
                <w:sz w:val="18"/>
                <w:szCs w:val="18"/>
              </w:rPr>
              <w:t>18.7</w:t>
            </w:r>
          </w:p>
        </w:tc>
        <w:tc>
          <w:tcPr>
            <w:tcW w:w="616" w:type="pct"/>
            <w:noWrap/>
            <w:hideMark/>
          </w:tcPr>
          <w:p w14:paraId="0095E429" w14:textId="77777777" w:rsidR="001619ED" w:rsidRPr="00845F40" w:rsidRDefault="001619ED" w:rsidP="001619ED">
            <w:pPr>
              <w:jc w:val="center"/>
              <w:rPr>
                <w:rFonts w:cstheme="minorHAnsi"/>
                <w:sz w:val="18"/>
                <w:szCs w:val="18"/>
              </w:rPr>
            </w:pPr>
            <w:r w:rsidRPr="00845F40">
              <w:rPr>
                <w:rFonts w:cstheme="minorHAnsi"/>
                <w:sz w:val="18"/>
                <w:szCs w:val="18"/>
              </w:rPr>
              <w:t>38.9</w:t>
            </w:r>
          </w:p>
        </w:tc>
      </w:tr>
      <w:tr w:rsidR="001619ED" w:rsidRPr="00845F40" w14:paraId="5219FBF0" w14:textId="77777777" w:rsidTr="00845F40">
        <w:trPr>
          <w:trHeight w:val="246"/>
        </w:trPr>
        <w:tc>
          <w:tcPr>
            <w:tcW w:w="1289" w:type="pct"/>
            <w:noWrap/>
            <w:hideMark/>
          </w:tcPr>
          <w:p w14:paraId="77FEEA92" w14:textId="77777777" w:rsidR="001619ED" w:rsidRPr="00845F40" w:rsidRDefault="001619ED" w:rsidP="001619ED">
            <w:pPr>
              <w:rPr>
                <w:rFonts w:cstheme="minorHAnsi"/>
                <w:sz w:val="18"/>
                <w:szCs w:val="18"/>
              </w:rPr>
            </w:pPr>
            <w:r w:rsidRPr="00845F40">
              <w:rPr>
                <w:rFonts w:cstheme="minorHAnsi"/>
                <w:sz w:val="18"/>
                <w:szCs w:val="18"/>
              </w:rPr>
              <w:t>Iowa</w:t>
            </w:r>
          </w:p>
        </w:tc>
        <w:tc>
          <w:tcPr>
            <w:tcW w:w="619" w:type="pct"/>
            <w:noWrap/>
            <w:hideMark/>
          </w:tcPr>
          <w:p w14:paraId="0979D44C" w14:textId="77777777" w:rsidR="001619ED" w:rsidRPr="00845F40" w:rsidRDefault="001619ED" w:rsidP="001619ED">
            <w:pPr>
              <w:jc w:val="center"/>
              <w:rPr>
                <w:rFonts w:cstheme="minorHAnsi"/>
                <w:sz w:val="18"/>
                <w:szCs w:val="18"/>
              </w:rPr>
            </w:pPr>
            <w:r w:rsidRPr="00845F40">
              <w:rPr>
                <w:rFonts w:cstheme="minorHAnsi"/>
                <w:sz w:val="18"/>
                <w:szCs w:val="18"/>
              </w:rPr>
              <w:t>9.1</w:t>
            </w:r>
          </w:p>
        </w:tc>
        <w:tc>
          <w:tcPr>
            <w:tcW w:w="619" w:type="pct"/>
            <w:noWrap/>
            <w:hideMark/>
          </w:tcPr>
          <w:p w14:paraId="21D21D09" w14:textId="77777777" w:rsidR="001619ED" w:rsidRPr="00845F40" w:rsidRDefault="001619ED" w:rsidP="001619ED">
            <w:pPr>
              <w:jc w:val="center"/>
              <w:rPr>
                <w:rFonts w:cstheme="minorHAnsi"/>
                <w:sz w:val="18"/>
                <w:szCs w:val="18"/>
              </w:rPr>
            </w:pPr>
            <w:r w:rsidRPr="00845F40">
              <w:rPr>
                <w:rFonts w:cstheme="minorHAnsi"/>
                <w:sz w:val="18"/>
                <w:szCs w:val="18"/>
              </w:rPr>
              <w:t>4.3</w:t>
            </w:r>
          </w:p>
        </w:tc>
        <w:tc>
          <w:tcPr>
            <w:tcW w:w="619" w:type="pct"/>
            <w:noWrap/>
            <w:hideMark/>
          </w:tcPr>
          <w:p w14:paraId="14B0A94E" w14:textId="77777777" w:rsidR="001619ED" w:rsidRPr="00845F40" w:rsidRDefault="001619ED" w:rsidP="001619ED">
            <w:pPr>
              <w:jc w:val="center"/>
              <w:rPr>
                <w:rFonts w:cstheme="minorHAnsi"/>
                <w:sz w:val="18"/>
                <w:szCs w:val="18"/>
              </w:rPr>
            </w:pPr>
            <w:r w:rsidRPr="00845F40">
              <w:rPr>
                <w:rFonts w:cstheme="minorHAnsi"/>
                <w:sz w:val="18"/>
                <w:szCs w:val="18"/>
              </w:rPr>
              <w:t>6.1</w:t>
            </w:r>
          </w:p>
        </w:tc>
        <w:tc>
          <w:tcPr>
            <w:tcW w:w="619" w:type="pct"/>
            <w:noWrap/>
            <w:hideMark/>
          </w:tcPr>
          <w:p w14:paraId="585BD04E" w14:textId="77777777" w:rsidR="001619ED" w:rsidRPr="00845F40" w:rsidRDefault="001619ED" w:rsidP="001619ED">
            <w:pPr>
              <w:jc w:val="center"/>
              <w:rPr>
                <w:rFonts w:cstheme="minorHAnsi"/>
                <w:sz w:val="18"/>
                <w:szCs w:val="18"/>
              </w:rPr>
            </w:pPr>
            <w:r w:rsidRPr="00845F40">
              <w:rPr>
                <w:rFonts w:cstheme="minorHAnsi"/>
                <w:sz w:val="18"/>
                <w:szCs w:val="18"/>
              </w:rPr>
              <w:t>8.0</w:t>
            </w:r>
          </w:p>
        </w:tc>
        <w:tc>
          <w:tcPr>
            <w:tcW w:w="619" w:type="pct"/>
            <w:noWrap/>
            <w:hideMark/>
          </w:tcPr>
          <w:p w14:paraId="5553184D" w14:textId="77777777" w:rsidR="001619ED" w:rsidRPr="00845F40" w:rsidRDefault="001619ED" w:rsidP="001619ED">
            <w:pPr>
              <w:jc w:val="center"/>
              <w:rPr>
                <w:rFonts w:cstheme="minorHAnsi"/>
                <w:sz w:val="18"/>
                <w:szCs w:val="18"/>
              </w:rPr>
            </w:pPr>
            <w:r w:rsidRPr="00845F40">
              <w:rPr>
                <w:rFonts w:cstheme="minorHAnsi"/>
                <w:sz w:val="18"/>
                <w:szCs w:val="18"/>
              </w:rPr>
              <w:t>11.7</w:t>
            </w:r>
          </w:p>
        </w:tc>
        <w:tc>
          <w:tcPr>
            <w:tcW w:w="616" w:type="pct"/>
            <w:noWrap/>
            <w:hideMark/>
          </w:tcPr>
          <w:p w14:paraId="6FD82540" w14:textId="77777777" w:rsidR="001619ED" w:rsidRPr="00845F40" w:rsidRDefault="001619ED" w:rsidP="001619ED">
            <w:pPr>
              <w:jc w:val="center"/>
              <w:rPr>
                <w:rFonts w:cstheme="minorHAnsi"/>
                <w:sz w:val="18"/>
                <w:szCs w:val="18"/>
              </w:rPr>
            </w:pPr>
            <w:r w:rsidRPr="00845F40">
              <w:rPr>
                <w:rFonts w:cstheme="minorHAnsi"/>
                <w:sz w:val="18"/>
                <w:szCs w:val="18"/>
              </w:rPr>
              <w:t>22.6</w:t>
            </w:r>
          </w:p>
        </w:tc>
      </w:tr>
      <w:tr w:rsidR="001619ED" w:rsidRPr="00845F40" w14:paraId="0D8F56E8" w14:textId="77777777" w:rsidTr="00845F40">
        <w:trPr>
          <w:trHeight w:val="246"/>
        </w:trPr>
        <w:tc>
          <w:tcPr>
            <w:tcW w:w="1289" w:type="pct"/>
            <w:noWrap/>
            <w:hideMark/>
          </w:tcPr>
          <w:p w14:paraId="49E31169" w14:textId="77777777" w:rsidR="001619ED" w:rsidRPr="00845F40" w:rsidRDefault="001619ED" w:rsidP="001619ED">
            <w:pPr>
              <w:rPr>
                <w:rFonts w:cstheme="minorHAnsi"/>
                <w:sz w:val="18"/>
                <w:szCs w:val="18"/>
              </w:rPr>
            </w:pPr>
            <w:r w:rsidRPr="00845F40">
              <w:rPr>
                <w:rFonts w:cstheme="minorHAnsi"/>
                <w:sz w:val="18"/>
                <w:szCs w:val="18"/>
              </w:rPr>
              <w:t>Kansas</w:t>
            </w:r>
          </w:p>
        </w:tc>
        <w:tc>
          <w:tcPr>
            <w:tcW w:w="619" w:type="pct"/>
            <w:noWrap/>
            <w:hideMark/>
          </w:tcPr>
          <w:p w14:paraId="271FC037" w14:textId="77777777" w:rsidR="001619ED" w:rsidRPr="00845F40" w:rsidRDefault="001619ED" w:rsidP="001619ED">
            <w:pPr>
              <w:jc w:val="center"/>
              <w:rPr>
                <w:rFonts w:cstheme="minorHAnsi"/>
                <w:sz w:val="18"/>
                <w:szCs w:val="18"/>
              </w:rPr>
            </w:pPr>
            <w:r w:rsidRPr="00845F40">
              <w:rPr>
                <w:rFonts w:cstheme="minorHAnsi"/>
                <w:sz w:val="18"/>
                <w:szCs w:val="18"/>
              </w:rPr>
              <w:t>9.7</w:t>
            </w:r>
          </w:p>
        </w:tc>
        <w:tc>
          <w:tcPr>
            <w:tcW w:w="619" w:type="pct"/>
            <w:noWrap/>
            <w:hideMark/>
          </w:tcPr>
          <w:p w14:paraId="081DB402" w14:textId="77777777" w:rsidR="001619ED" w:rsidRPr="00845F40" w:rsidRDefault="001619ED" w:rsidP="001619ED">
            <w:pPr>
              <w:jc w:val="center"/>
              <w:rPr>
                <w:rFonts w:cstheme="minorHAnsi"/>
                <w:sz w:val="18"/>
                <w:szCs w:val="18"/>
              </w:rPr>
            </w:pPr>
            <w:r w:rsidRPr="00845F40">
              <w:rPr>
                <w:rFonts w:cstheme="minorHAnsi"/>
                <w:sz w:val="18"/>
                <w:szCs w:val="18"/>
              </w:rPr>
              <w:t>4.5</w:t>
            </w:r>
          </w:p>
        </w:tc>
        <w:tc>
          <w:tcPr>
            <w:tcW w:w="619" w:type="pct"/>
            <w:noWrap/>
            <w:hideMark/>
          </w:tcPr>
          <w:p w14:paraId="768F62C7" w14:textId="77777777" w:rsidR="001619ED" w:rsidRPr="00845F40" w:rsidRDefault="001619ED" w:rsidP="001619ED">
            <w:pPr>
              <w:jc w:val="center"/>
              <w:rPr>
                <w:rFonts w:cstheme="minorHAnsi"/>
                <w:sz w:val="18"/>
                <w:szCs w:val="18"/>
              </w:rPr>
            </w:pPr>
            <w:r w:rsidRPr="00845F40">
              <w:rPr>
                <w:rFonts w:cstheme="minorHAnsi"/>
                <w:sz w:val="18"/>
                <w:szCs w:val="18"/>
              </w:rPr>
              <w:t>6.3</w:t>
            </w:r>
          </w:p>
        </w:tc>
        <w:tc>
          <w:tcPr>
            <w:tcW w:w="619" w:type="pct"/>
            <w:noWrap/>
            <w:hideMark/>
          </w:tcPr>
          <w:p w14:paraId="75CD5304" w14:textId="77777777" w:rsidR="001619ED" w:rsidRPr="00845F40" w:rsidRDefault="001619ED" w:rsidP="001619ED">
            <w:pPr>
              <w:jc w:val="center"/>
              <w:rPr>
                <w:rFonts w:cstheme="minorHAnsi"/>
                <w:sz w:val="18"/>
                <w:szCs w:val="18"/>
              </w:rPr>
            </w:pPr>
            <w:r w:rsidRPr="00845F40">
              <w:rPr>
                <w:rFonts w:cstheme="minorHAnsi"/>
                <w:sz w:val="18"/>
                <w:szCs w:val="18"/>
              </w:rPr>
              <w:t>8.8</w:t>
            </w:r>
          </w:p>
        </w:tc>
        <w:tc>
          <w:tcPr>
            <w:tcW w:w="619" w:type="pct"/>
            <w:noWrap/>
            <w:hideMark/>
          </w:tcPr>
          <w:p w14:paraId="60F6C1DA" w14:textId="77777777" w:rsidR="001619ED" w:rsidRPr="00845F40" w:rsidRDefault="001619ED" w:rsidP="001619ED">
            <w:pPr>
              <w:jc w:val="center"/>
              <w:rPr>
                <w:rFonts w:cstheme="minorHAnsi"/>
                <w:sz w:val="18"/>
                <w:szCs w:val="18"/>
              </w:rPr>
            </w:pPr>
            <w:r w:rsidRPr="00845F40">
              <w:rPr>
                <w:rFonts w:cstheme="minorHAnsi"/>
                <w:sz w:val="18"/>
                <w:szCs w:val="18"/>
              </w:rPr>
              <w:t>12.4</w:t>
            </w:r>
          </w:p>
        </w:tc>
        <w:tc>
          <w:tcPr>
            <w:tcW w:w="616" w:type="pct"/>
            <w:noWrap/>
            <w:hideMark/>
          </w:tcPr>
          <w:p w14:paraId="7577BCB5" w14:textId="77777777" w:rsidR="001619ED" w:rsidRPr="00845F40" w:rsidRDefault="001619ED" w:rsidP="001619ED">
            <w:pPr>
              <w:jc w:val="center"/>
              <w:rPr>
                <w:rFonts w:cstheme="minorHAnsi"/>
                <w:sz w:val="18"/>
                <w:szCs w:val="18"/>
              </w:rPr>
            </w:pPr>
            <w:r w:rsidRPr="00845F40">
              <w:rPr>
                <w:rFonts w:cstheme="minorHAnsi"/>
                <w:sz w:val="18"/>
                <w:szCs w:val="18"/>
              </w:rPr>
              <w:t>28.7</w:t>
            </w:r>
          </w:p>
        </w:tc>
      </w:tr>
      <w:tr w:rsidR="001619ED" w:rsidRPr="00845F40" w14:paraId="03A87E2B" w14:textId="77777777" w:rsidTr="00845F40">
        <w:trPr>
          <w:trHeight w:val="246"/>
        </w:trPr>
        <w:tc>
          <w:tcPr>
            <w:tcW w:w="1289" w:type="pct"/>
            <w:noWrap/>
            <w:hideMark/>
          </w:tcPr>
          <w:p w14:paraId="4F05AC2A" w14:textId="77777777" w:rsidR="001619ED" w:rsidRPr="00845F40" w:rsidRDefault="001619ED" w:rsidP="001619ED">
            <w:pPr>
              <w:rPr>
                <w:rFonts w:cstheme="minorHAnsi"/>
                <w:sz w:val="18"/>
                <w:szCs w:val="18"/>
              </w:rPr>
            </w:pPr>
            <w:r w:rsidRPr="00845F40">
              <w:rPr>
                <w:rFonts w:cstheme="minorHAnsi"/>
                <w:sz w:val="18"/>
                <w:szCs w:val="18"/>
              </w:rPr>
              <w:t>Kentucky</w:t>
            </w:r>
          </w:p>
        </w:tc>
        <w:tc>
          <w:tcPr>
            <w:tcW w:w="619" w:type="pct"/>
            <w:noWrap/>
            <w:hideMark/>
          </w:tcPr>
          <w:p w14:paraId="27AAB5B4" w14:textId="77777777" w:rsidR="001619ED" w:rsidRPr="00845F40" w:rsidRDefault="001619ED" w:rsidP="001619ED">
            <w:pPr>
              <w:jc w:val="center"/>
              <w:rPr>
                <w:rFonts w:cstheme="minorHAnsi"/>
                <w:sz w:val="18"/>
                <w:szCs w:val="18"/>
              </w:rPr>
            </w:pPr>
            <w:r w:rsidRPr="00845F40">
              <w:rPr>
                <w:rFonts w:cstheme="minorHAnsi"/>
                <w:sz w:val="18"/>
                <w:szCs w:val="18"/>
              </w:rPr>
              <w:t>12.4</w:t>
            </w:r>
          </w:p>
        </w:tc>
        <w:tc>
          <w:tcPr>
            <w:tcW w:w="619" w:type="pct"/>
            <w:noWrap/>
            <w:hideMark/>
          </w:tcPr>
          <w:p w14:paraId="5B098A30" w14:textId="77777777" w:rsidR="001619ED" w:rsidRPr="00845F40" w:rsidRDefault="001619ED" w:rsidP="001619ED">
            <w:pPr>
              <w:jc w:val="center"/>
              <w:rPr>
                <w:rFonts w:cstheme="minorHAnsi"/>
                <w:sz w:val="18"/>
                <w:szCs w:val="18"/>
              </w:rPr>
            </w:pPr>
            <w:r w:rsidRPr="00845F40">
              <w:rPr>
                <w:rFonts w:cstheme="minorHAnsi"/>
                <w:sz w:val="18"/>
                <w:szCs w:val="18"/>
              </w:rPr>
              <w:t>6.1</w:t>
            </w:r>
          </w:p>
        </w:tc>
        <w:tc>
          <w:tcPr>
            <w:tcW w:w="619" w:type="pct"/>
            <w:noWrap/>
            <w:hideMark/>
          </w:tcPr>
          <w:p w14:paraId="18073E70" w14:textId="77777777" w:rsidR="001619ED" w:rsidRPr="00845F40" w:rsidRDefault="001619ED" w:rsidP="001619ED">
            <w:pPr>
              <w:jc w:val="center"/>
              <w:rPr>
                <w:rFonts w:cstheme="minorHAnsi"/>
                <w:sz w:val="18"/>
                <w:szCs w:val="18"/>
              </w:rPr>
            </w:pPr>
            <w:r w:rsidRPr="00845F40">
              <w:rPr>
                <w:rFonts w:cstheme="minorHAnsi"/>
                <w:sz w:val="18"/>
                <w:szCs w:val="18"/>
              </w:rPr>
              <w:t>8.9</w:t>
            </w:r>
          </w:p>
        </w:tc>
        <w:tc>
          <w:tcPr>
            <w:tcW w:w="619" w:type="pct"/>
            <w:noWrap/>
            <w:hideMark/>
          </w:tcPr>
          <w:p w14:paraId="68F310D9" w14:textId="77777777" w:rsidR="001619ED" w:rsidRPr="00845F40" w:rsidRDefault="001619ED" w:rsidP="001619ED">
            <w:pPr>
              <w:jc w:val="center"/>
              <w:rPr>
                <w:rFonts w:cstheme="minorHAnsi"/>
                <w:sz w:val="18"/>
                <w:szCs w:val="18"/>
              </w:rPr>
            </w:pPr>
            <w:r w:rsidRPr="00845F40">
              <w:rPr>
                <w:rFonts w:cstheme="minorHAnsi"/>
                <w:sz w:val="18"/>
                <w:szCs w:val="18"/>
              </w:rPr>
              <w:t>10.8</w:t>
            </w:r>
          </w:p>
        </w:tc>
        <w:tc>
          <w:tcPr>
            <w:tcW w:w="619" w:type="pct"/>
            <w:noWrap/>
            <w:hideMark/>
          </w:tcPr>
          <w:p w14:paraId="4FDA3D95" w14:textId="77777777" w:rsidR="001619ED" w:rsidRPr="00845F40" w:rsidRDefault="001619ED" w:rsidP="001619ED">
            <w:pPr>
              <w:jc w:val="center"/>
              <w:rPr>
                <w:rFonts w:cstheme="minorHAnsi"/>
                <w:sz w:val="18"/>
                <w:szCs w:val="18"/>
              </w:rPr>
            </w:pPr>
            <w:r w:rsidRPr="00845F40">
              <w:rPr>
                <w:rFonts w:cstheme="minorHAnsi"/>
                <w:sz w:val="18"/>
                <w:szCs w:val="18"/>
              </w:rPr>
              <w:t>14.8</w:t>
            </w:r>
          </w:p>
        </w:tc>
        <w:tc>
          <w:tcPr>
            <w:tcW w:w="616" w:type="pct"/>
            <w:noWrap/>
            <w:hideMark/>
          </w:tcPr>
          <w:p w14:paraId="0279546D" w14:textId="77777777" w:rsidR="001619ED" w:rsidRPr="00845F40" w:rsidRDefault="001619ED" w:rsidP="001619ED">
            <w:pPr>
              <w:jc w:val="center"/>
              <w:rPr>
                <w:rFonts w:cstheme="minorHAnsi"/>
                <w:sz w:val="18"/>
                <w:szCs w:val="18"/>
              </w:rPr>
            </w:pPr>
            <w:r w:rsidRPr="00845F40">
              <w:rPr>
                <w:rFonts w:cstheme="minorHAnsi"/>
                <w:sz w:val="18"/>
                <w:szCs w:val="18"/>
              </w:rPr>
              <w:t>33.3</w:t>
            </w:r>
          </w:p>
        </w:tc>
      </w:tr>
      <w:tr w:rsidR="001619ED" w:rsidRPr="00845F40" w14:paraId="607E0EB6" w14:textId="77777777" w:rsidTr="00845F40">
        <w:trPr>
          <w:trHeight w:val="246"/>
        </w:trPr>
        <w:tc>
          <w:tcPr>
            <w:tcW w:w="1289" w:type="pct"/>
            <w:noWrap/>
            <w:hideMark/>
          </w:tcPr>
          <w:p w14:paraId="71FCDD4F" w14:textId="77777777" w:rsidR="001619ED" w:rsidRPr="00845F40" w:rsidRDefault="001619ED" w:rsidP="001619ED">
            <w:pPr>
              <w:rPr>
                <w:rFonts w:cstheme="minorHAnsi"/>
                <w:sz w:val="18"/>
                <w:szCs w:val="18"/>
              </w:rPr>
            </w:pPr>
            <w:r w:rsidRPr="00845F40">
              <w:rPr>
                <w:rFonts w:cstheme="minorHAnsi"/>
                <w:sz w:val="18"/>
                <w:szCs w:val="18"/>
              </w:rPr>
              <w:t>Louisiana</w:t>
            </w:r>
          </w:p>
        </w:tc>
        <w:tc>
          <w:tcPr>
            <w:tcW w:w="619" w:type="pct"/>
            <w:noWrap/>
            <w:hideMark/>
          </w:tcPr>
          <w:p w14:paraId="0CC31E8C" w14:textId="77777777" w:rsidR="001619ED" w:rsidRPr="00845F40" w:rsidRDefault="001619ED" w:rsidP="001619ED">
            <w:pPr>
              <w:jc w:val="center"/>
              <w:rPr>
                <w:rFonts w:cstheme="minorHAnsi"/>
                <w:sz w:val="18"/>
                <w:szCs w:val="18"/>
              </w:rPr>
            </w:pPr>
            <w:r w:rsidRPr="00845F40">
              <w:rPr>
                <w:rFonts w:cstheme="minorHAnsi"/>
                <w:sz w:val="18"/>
                <w:szCs w:val="18"/>
              </w:rPr>
              <w:t>9.6</w:t>
            </w:r>
          </w:p>
        </w:tc>
        <w:tc>
          <w:tcPr>
            <w:tcW w:w="619" w:type="pct"/>
            <w:noWrap/>
            <w:hideMark/>
          </w:tcPr>
          <w:p w14:paraId="347798FB" w14:textId="77777777" w:rsidR="001619ED" w:rsidRPr="00845F40" w:rsidRDefault="001619ED" w:rsidP="001619ED">
            <w:pPr>
              <w:jc w:val="center"/>
              <w:rPr>
                <w:rFonts w:cstheme="minorHAnsi"/>
                <w:sz w:val="18"/>
                <w:szCs w:val="18"/>
              </w:rPr>
            </w:pPr>
            <w:r w:rsidRPr="00845F40">
              <w:rPr>
                <w:rFonts w:cstheme="minorHAnsi"/>
                <w:sz w:val="18"/>
                <w:szCs w:val="18"/>
              </w:rPr>
              <w:t>3.0</w:t>
            </w:r>
          </w:p>
        </w:tc>
        <w:tc>
          <w:tcPr>
            <w:tcW w:w="619" w:type="pct"/>
            <w:noWrap/>
            <w:hideMark/>
          </w:tcPr>
          <w:p w14:paraId="6B34B0E5" w14:textId="77777777" w:rsidR="001619ED" w:rsidRPr="00845F40" w:rsidRDefault="001619ED" w:rsidP="001619ED">
            <w:pPr>
              <w:jc w:val="center"/>
              <w:rPr>
                <w:rFonts w:cstheme="minorHAnsi"/>
                <w:sz w:val="18"/>
                <w:szCs w:val="18"/>
              </w:rPr>
            </w:pPr>
            <w:r w:rsidRPr="00845F40">
              <w:rPr>
                <w:rFonts w:cstheme="minorHAnsi"/>
                <w:sz w:val="18"/>
                <w:szCs w:val="18"/>
              </w:rPr>
              <w:t>5.3</w:t>
            </w:r>
          </w:p>
        </w:tc>
        <w:tc>
          <w:tcPr>
            <w:tcW w:w="619" w:type="pct"/>
            <w:noWrap/>
            <w:hideMark/>
          </w:tcPr>
          <w:p w14:paraId="5F73279E" w14:textId="77777777" w:rsidR="001619ED" w:rsidRPr="00845F40" w:rsidRDefault="001619ED" w:rsidP="001619ED">
            <w:pPr>
              <w:jc w:val="center"/>
              <w:rPr>
                <w:rFonts w:cstheme="minorHAnsi"/>
                <w:sz w:val="18"/>
                <w:szCs w:val="18"/>
              </w:rPr>
            </w:pPr>
            <w:r w:rsidRPr="00845F40">
              <w:rPr>
                <w:rFonts w:cstheme="minorHAnsi"/>
                <w:sz w:val="18"/>
                <w:szCs w:val="18"/>
              </w:rPr>
              <w:t>8.0</w:t>
            </w:r>
          </w:p>
        </w:tc>
        <w:tc>
          <w:tcPr>
            <w:tcW w:w="619" w:type="pct"/>
            <w:noWrap/>
            <w:hideMark/>
          </w:tcPr>
          <w:p w14:paraId="5FC3BDED" w14:textId="77777777" w:rsidR="001619ED" w:rsidRPr="00845F40" w:rsidRDefault="001619ED" w:rsidP="001619ED">
            <w:pPr>
              <w:jc w:val="center"/>
              <w:rPr>
                <w:rFonts w:cstheme="minorHAnsi"/>
                <w:sz w:val="18"/>
                <w:szCs w:val="18"/>
              </w:rPr>
            </w:pPr>
            <w:r w:rsidRPr="00845F40">
              <w:rPr>
                <w:rFonts w:cstheme="minorHAnsi"/>
                <w:sz w:val="18"/>
                <w:szCs w:val="18"/>
              </w:rPr>
              <w:t>12.6</w:t>
            </w:r>
          </w:p>
        </w:tc>
        <w:tc>
          <w:tcPr>
            <w:tcW w:w="616" w:type="pct"/>
            <w:noWrap/>
            <w:hideMark/>
          </w:tcPr>
          <w:p w14:paraId="735A0BA8" w14:textId="77777777" w:rsidR="001619ED" w:rsidRPr="00845F40" w:rsidRDefault="001619ED" w:rsidP="001619ED">
            <w:pPr>
              <w:jc w:val="center"/>
              <w:rPr>
                <w:rFonts w:cstheme="minorHAnsi"/>
                <w:sz w:val="18"/>
                <w:szCs w:val="18"/>
              </w:rPr>
            </w:pPr>
            <w:r w:rsidRPr="00845F40">
              <w:rPr>
                <w:rFonts w:cstheme="minorHAnsi"/>
                <w:sz w:val="18"/>
                <w:szCs w:val="18"/>
              </w:rPr>
              <w:t>31.4</w:t>
            </w:r>
          </w:p>
        </w:tc>
      </w:tr>
      <w:tr w:rsidR="001619ED" w:rsidRPr="00845F40" w14:paraId="0A41D725" w14:textId="77777777" w:rsidTr="00845F40">
        <w:trPr>
          <w:trHeight w:val="246"/>
        </w:trPr>
        <w:tc>
          <w:tcPr>
            <w:tcW w:w="1289" w:type="pct"/>
            <w:noWrap/>
            <w:hideMark/>
          </w:tcPr>
          <w:p w14:paraId="5F073E7F" w14:textId="77777777" w:rsidR="001619ED" w:rsidRPr="00845F40" w:rsidRDefault="001619ED" w:rsidP="001619ED">
            <w:pPr>
              <w:rPr>
                <w:rFonts w:cstheme="minorHAnsi"/>
                <w:sz w:val="18"/>
                <w:szCs w:val="18"/>
              </w:rPr>
            </w:pPr>
            <w:r w:rsidRPr="00845F40">
              <w:rPr>
                <w:rFonts w:cstheme="minorHAnsi"/>
                <w:sz w:val="18"/>
                <w:szCs w:val="18"/>
              </w:rPr>
              <w:t>Maine</w:t>
            </w:r>
          </w:p>
        </w:tc>
        <w:tc>
          <w:tcPr>
            <w:tcW w:w="619" w:type="pct"/>
            <w:noWrap/>
            <w:hideMark/>
          </w:tcPr>
          <w:p w14:paraId="33F57AEF" w14:textId="77777777" w:rsidR="001619ED" w:rsidRPr="00845F40" w:rsidRDefault="001619ED" w:rsidP="001619ED">
            <w:pPr>
              <w:jc w:val="center"/>
              <w:rPr>
                <w:rFonts w:cstheme="minorHAnsi"/>
                <w:sz w:val="18"/>
                <w:szCs w:val="18"/>
              </w:rPr>
            </w:pPr>
            <w:r w:rsidRPr="00845F40">
              <w:rPr>
                <w:rFonts w:cstheme="minorHAnsi"/>
                <w:sz w:val="18"/>
                <w:szCs w:val="18"/>
              </w:rPr>
              <w:t>6.3</w:t>
            </w:r>
          </w:p>
        </w:tc>
        <w:tc>
          <w:tcPr>
            <w:tcW w:w="619" w:type="pct"/>
            <w:noWrap/>
            <w:hideMark/>
          </w:tcPr>
          <w:p w14:paraId="6B79F2C5" w14:textId="77777777" w:rsidR="001619ED" w:rsidRPr="00845F40" w:rsidRDefault="001619ED" w:rsidP="001619ED">
            <w:pPr>
              <w:jc w:val="center"/>
              <w:rPr>
                <w:rFonts w:cstheme="minorHAnsi"/>
                <w:sz w:val="18"/>
                <w:szCs w:val="18"/>
              </w:rPr>
            </w:pPr>
            <w:r w:rsidRPr="00845F40">
              <w:rPr>
                <w:rFonts w:cstheme="minorHAnsi"/>
                <w:sz w:val="18"/>
                <w:szCs w:val="18"/>
              </w:rPr>
              <w:t>2.0</w:t>
            </w:r>
          </w:p>
        </w:tc>
        <w:tc>
          <w:tcPr>
            <w:tcW w:w="619" w:type="pct"/>
            <w:noWrap/>
            <w:hideMark/>
          </w:tcPr>
          <w:p w14:paraId="40636880" w14:textId="77777777" w:rsidR="001619ED" w:rsidRPr="00845F40" w:rsidRDefault="001619ED" w:rsidP="001619ED">
            <w:pPr>
              <w:jc w:val="center"/>
              <w:rPr>
                <w:rFonts w:cstheme="minorHAnsi"/>
                <w:sz w:val="18"/>
                <w:szCs w:val="18"/>
              </w:rPr>
            </w:pPr>
            <w:r w:rsidRPr="00845F40">
              <w:rPr>
                <w:rFonts w:cstheme="minorHAnsi"/>
                <w:sz w:val="18"/>
                <w:szCs w:val="18"/>
              </w:rPr>
              <w:t>4.4</w:t>
            </w:r>
          </w:p>
        </w:tc>
        <w:tc>
          <w:tcPr>
            <w:tcW w:w="619" w:type="pct"/>
            <w:noWrap/>
            <w:hideMark/>
          </w:tcPr>
          <w:p w14:paraId="40ACD6EF" w14:textId="77777777" w:rsidR="001619ED" w:rsidRPr="00845F40" w:rsidRDefault="001619ED" w:rsidP="001619ED">
            <w:pPr>
              <w:jc w:val="center"/>
              <w:rPr>
                <w:rFonts w:cstheme="minorHAnsi"/>
                <w:sz w:val="18"/>
                <w:szCs w:val="18"/>
              </w:rPr>
            </w:pPr>
            <w:r w:rsidRPr="00845F40">
              <w:rPr>
                <w:rFonts w:cstheme="minorHAnsi"/>
                <w:sz w:val="18"/>
                <w:szCs w:val="18"/>
              </w:rPr>
              <w:t>5.8</w:t>
            </w:r>
          </w:p>
        </w:tc>
        <w:tc>
          <w:tcPr>
            <w:tcW w:w="619" w:type="pct"/>
            <w:noWrap/>
            <w:hideMark/>
          </w:tcPr>
          <w:p w14:paraId="41BE5FE6" w14:textId="77777777" w:rsidR="001619ED" w:rsidRPr="00845F40" w:rsidRDefault="001619ED" w:rsidP="001619ED">
            <w:pPr>
              <w:jc w:val="center"/>
              <w:rPr>
                <w:rFonts w:cstheme="minorHAnsi"/>
                <w:sz w:val="18"/>
                <w:szCs w:val="18"/>
              </w:rPr>
            </w:pPr>
            <w:r w:rsidRPr="00845F40">
              <w:rPr>
                <w:rFonts w:cstheme="minorHAnsi"/>
                <w:sz w:val="18"/>
                <w:szCs w:val="18"/>
              </w:rPr>
              <w:t>7.5</w:t>
            </w:r>
          </w:p>
        </w:tc>
        <w:tc>
          <w:tcPr>
            <w:tcW w:w="616" w:type="pct"/>
            <w:noWrap/>
            <w:hideMark/>
          </w:tcPr>
          <w:p w14:paraId="3F71C290" w14:textId="77777777" w:rsidR="001619ED" w:rsidRPr="00845F40" w:rsidRDefault="001619ED" w:rsidP="001619ED">
            <w:pPr>
              <w:jc w:val="center"/>
              <w:rPr>
                <w:rFonts w:cstheme="minorHAnsi"/>
                <w:sz w:val="18"/>
                <w:szCs w:val="18"/>
              </w:rPr>
            </w:pPr>
            <w:r w:rsidRPr="00845F40">
              <w:rPr>
                <w:rFonts w:cstheme="minorHAnsi"/>
                <w:sz w:val="18"/>
                <w:szCs w:val="18"/>
              </w:rPr>
              <w:t>18.7</w:t>
            </w:r>
          </w:p>
        </w:tc>
      </w:tr>
      <w:tr w:rsidR="001619ED" w:rsidRPr="00845F40" w14:paraId="518DE8D8" w14:textId="77777777" w:rsidTr="00845F40">
        <w:trPr>
          <w:trHeight w:val="246"/>
        </w:trPr>
        <w:tc>
          <w:tcPr>
            <w:tcW w:w="1289" w:type="pct"/>
            <w:noWrap/>
            <w:hideMark/>
          </w:tcPr>
          <w:p w14:paraId="1AE76F33" w14:textId="77777777" w:rsidR="001619ED" w:rsidRPr="00845F40" w:rsidRDefault="001619ED" w:rsidP="001619ED">
            <w:pPr>
              <w:rPr>
                <w:rFonts w:cstheme="minorHAnsi"/>
                <w:sz w:val="18"/>
                <w:szCs w:val="18"/>
              </w:rPr>
            </w:pPr>
            <w:r w:rsidRPr="00845F40">
              <w:rPr>
                <w:rFonts w:cstheme="minorHAnsi"/>
                <w:sz w:val="18"/>
                <w:szCs w:val="18"/>
              </w:rPr>
              <w:t>Maryland</w:t>
            </w:r>
          </w:p>
        </w:tc>
        <w:tc>
          <w:tcPr>
            <w:tcW w:w="619" w:type="pct"/>
            <w:noWrap/>
            <w:hideMark/>
          </w:tcPr>
          <w:p w14:paraId="3BA1B951" w14:textId="77777777" w:rsidR="001619ED" w:rsidRPr="00845F40" w:rsidRDefault="001619ED" w:rsidP="001619ED">
            <w:pPr>
              <w:jc w:val="center"/>
              <w:rPr>
                <w:rFonts w:cstheme="minorHAnsi"/>
                <w:sz w:val="18"/>
                <w:szCs w:val="18"/>
              </w:rPr>
            </w:pPr>
            <w:r w:rsidRPr="00845F40">
              <w:rPr>
                <w:rFonts w:cstheme="minorHAnsi"/>
                <w:sz w:val="18"/>
                <w:szCs w:val="18"/>
              </w:rPr>
              <w:t>16.1</w:t>
            </w:r>
          </w:p>
        </w:tc>
        <w:tc>
          <w:tcPr>
            <w:tcW w:w="619" w:type="pct"/>
            <w:noWrap/>
            <w:hideMark/>
          </w:tcPr>
          <w:p w14:paraId="464F1E55" w14:textId="77777777" w:rsidR="001619ED" w:rsidRPr="00845F40" w:rsidRDefault="001619ED" w:rsidP="001619ED">
            <w:pPr>
              <w:jc w:val="center"/>
              <w:rPr>
                <w:rFonts w:cstheme="minorHAnsi"/>
                <w:sz w:val="18"/>
                <w:szCs w:val="18"/>
              </w:rPr>
            </w:pPr>
            <w:r w:rsidRPr="00845F40">
              <w:rPr>
                <w:rFonts w:cstheme="minorHAnsi"/>
                <w:sz w:val="18"/>
                <w:szCs w:val="18"/>
              </w:rPr>
              <w:t>5.9</w:t>
            </w:r>
          </w:p>
        </w:tc>
        <w:tc>
          <w:tcPr>
            <w:tcW w:w="619" w:type="pct"/>
            <w:noWrap/>
            <w:hideMark/>
          </w:tcPr>
          <w:p w14:paraId="644B8EC6" w14:textId="77777777" w:rsidR="001619ED" w:rsidRPr="00845F40" w:rsidRDefault="001619ED" w:rsidP="001619ED">
            <w:pPr>
              <w:jc w:val="center"/>
              <w:rPr>
                <w:rFonts w:cstheme="minorHAnsi"/>
                <w:sz w:val="18"/>
                <w:szCs w:val="18"/>
              </w:rPr>
            </w:pPr>
            <w:r w:rsidRPr="00845F40">
              <w:rPr>
                <w:rFonts w:cstheme="minorHAnsi"/>
                <w:sz w:val="18"/>
                <w:szCs w:val="18"/>
              </w:rPr>
              <w:t>11.8</w:t>
            </w:r>
          </w:p>
        </w:tc>
        <w:tc>
          <w:tcPr>
            <w:tcW w:w="619" w:type="pct"/>
            <w:noWrap/>
            <w:hideMark/>
          </w:tcPr>
          <w:p w14:paraId="41B13159" w14:textId="77777777" w:rsidR="001619ED" w:rsidRPr="00845F40" w:rsidRDefault="001619ED" w:rsidP="001619ED">
            <w:pPr>
              <w:jc w:val="center"/>
              <w:rPr>
                <w:rFonts w:cstheme="minorHAnsi"/>
                <w:sz w:val="18"/>
                <w:szCs w:val="18"/>
              </w:rPr>
            </w:pPr>
            <w:r w:rsidRPr="00845F40">
              <w:rPr>
                <w:rFonts w:cstheme="minorHAnsi"/>
                <w:sz w:val="18"/>
                <w:szCs w:val="18"/>
              </w:rPr>
              <w:t>15.3</w:t>
            </w:r>
          </w:p>
        </w:tc>
        <w:tc>
          <w:tcPr>
            <w:tcW w:w="619" w:type="pct"/>
            <w:noWrap/>
            <w:hideMark/>
          </w:tcPr>
          <w:p w14:paraId="45BF00FE" w14:textId="77777777" w:rsidR="001619ED" w:rsidRPr="00845F40" w:rsidRDefault="001619ED" w:rsidP="001619ED">
            <w:pPr>
              <w:jc w:val="center"/>
              <w:rPr>
                <w:rFonts w:cstheme="minorHAnsi"/>
                <w:sz w:val="18"/>
                <w:szCs w:val="18"/>
              </w:rPr>
            </w:pPr>
            <w:r w:rsidRPr="00845F40">
              <w:rPr>
                <w:rFonts w:cstheme="minorHAnsi"/>
                <w:sz w:val="18"/>
                <w:szCs w:val="18"/>
              </w:rPr>
              <w:t>20.8</w:t>
            </w:r>
          </w:p>
        </w:tc>
        <w:tc>
          <w:tcPr>
            <w:tcW w:w="616" w:type="pct"/>
            <w:noWrap/>
            <w:hideMark/>
          </w:tcPr>
          <w:p w14:paraId="4B95EC0F" w14:textId="77777777" w:rsidR="001619ED" w:rsidRPr="00845F40" w:rsidRDefault="001619ED" w:rsidP="001619ED">
            <w:pPr>
              <w:jc w:val="center"/>
              <w:rPr>
                <w:rFonts w:cstheme="minorHAnsi"/>
                <w:sz w:val="18"/>
                <w:szCs w:val="18"/>
              </w:rPr>
            </w:pPr>
            <w:r w:rsidRPr="00845F40">
              <w:rPr>
                <w:rFonts w:cstheme="minorHAnsi"/>
                <w:sz w:val="18"/>
                <w:szCs w:val="18"/>
              </w:rPr>
              <w:t>34.0</w:t>
            </w:r>
          </w:p>
        </w:tc>
      </w:tr>
      <w:tr w:rsidR="001619ED" w:rsidRPr="00845F40" w14:paraId="57A4A132" w14:textId="77777777" w:rsidTr="00845F40">
        <w:trPr>
          <w:trHeight w:val="246"/>
        </w:trPr>
        <w:tc>
          <w:tcPr>
            <w:tcW w:w="1289" w:type="pct"/>
            <w:noWrap/>
            <w:hideMark/>
          </w:tcPr>
          <w:p w14:paraId="4C2A87CD" w14:textId="77777777" w:rsidR="001619ED" w:rsidRPr="00845F40" w:rsidRDefault="001619ED" w:rsidP="001619ED">
            <w:pPr>
              <w:rPr>
                <w:rFonts w:cstheme="minorHAnsi"/>
                <w:sz w:val="18"/>
                <w:szCs w:val="18"/>
              </w:rPr>
            </w:pPr>
            <w:r w:rsidRPr="00845F40">
              <w:rPr>
                <w:rFonts w:cstheme="minorHAnsi"/>
                <w:sz w:val="18"/>
                <w:szCs w:val="18"/>
              </w:rPr>
              <w:t>Massachusetts</w:t>
            </w:r>
          </w:p>
        </w:tc>
        <w:tc>
          <w:tcPr>
            <w:tcW w:w="619" w:type="pct"/>
            <w:noWrap/>
            <w:hideMark/>
          </w:tcPr>
          <w:p w14:paraId="16A89B71" w14:textId="77777777" w:rsidR="001619ED" w:rsidRPr="00845F40" w:rsidRDefault="001619ED" w:rsidP="001619ED">
            <w:pPr>
              <w:jc w:val="center"/>
              <w:rPr>
                <w:rFonts w:cstheme="minorHAnsi"/>
                <w:sz w:val="18"/>
                <w:szCs w:val="18"/>
              </w:rPr>
            </w:pPr>
            <w:r w:rsidRPr="00845F40">
              <w:rPr>
                <w:rFonts w:cstheme="minorHAnsi"/>
                <w:sz w:val="18"/>
                <w:szCs w:val="18"/>
              </w:rPr>
              <w:t>14.1</w:t>
            </w:r>
          </w:p>
        </w:tc>
        <w:tc>
          <w:tcPr>
            <w:tcW w:w="619" w:type="pct"/>
            <w:noWrap/>
            <w:hideMark/>
          </w:tcPr>
          <w:p w14:paraId="5D5FFAF7" w14:textId="77777777" w:rsidR="001619ED" w:rsidRPr="00845F40" w:rsidRDefault="001619ED" w:rsidP="001619ED">
            <w:pPr>
              <w:jc w:val="center"/>
              <w:rPr>
                <w:rFonts w:cstheme="minorHAnsi"/>
                <w:sz w:val="18"/>
                <w:szCs w:val="18"/>
              </w:rPr>
            </w:pPr>
            <w:r w:rsidRPr="00845F40">
              <w:rPr>
                <w:rFonts w:cstheme="minorHAnsi"/>
                <w:sz w:val="18"/>
                <w:szCs w:val="18"/>
              </w:rPr>
              <w:t>3.7</w:t>
            </w:r>
          </w:p>
        </w:tc>
        <w:tc>
          <w:tcPr>
            <w:tcW w:w="619" w:type="pct"/>
            <w:noWrap/>
            <w:hideMark/>
          </w:tcPr>
          <w:p w14:paraId="462BC96B" w14:textId="77777777" w:rsidR="001619ED" w:rsidRPr="00845F40" w:rsidRDefault="001619ED" w:rsidP="001619ED">
            <w:pPr>
              <w:jc w:val="center"/>
              <w:rPr>
                <w:rFonts w:cstheme="minorHAnsi"/>
                <w:sz w:val="18"/>
                <w:szCs w:val="18"/>
              </w:rPr>
            </w:pPr>
            <w:r w:rsidRPr="00845F40">
              <w:rPr>
                <w:rFonts w:cstheme="minorHAnsi"/>
                <w:sz w:val="18"/>
                <w:szCs w:val="18"/>
              </w:rPr>
              <w:t>10.3</w:t>
            </w:r>
          </w:p>
        </w:tc>
        <w:tc>
          <w:tcPr>
            <w:tcW w:w="619" w:type="pct"/>
            <w:noWrap/>
            <w:hideMark/>
          </w:tcPr>
          <w:p w14:paraId="18DAF919" w14:textId="77777777" w:rsidR="001619ED" w:rsidRPr="00845F40" w:rsidRDefault="001619ED" w:rsidP="001619ED">
            <w:pPr>
              <w:jc w:val="center"/>
              <w:rPr>
                <w:rFonts w:cstheme="minorHAnsi"/>
                <w:sz w:val="18"/>
                <w:szCs w:val="18"/>
              </w:rPr>
            </w:pPr>
            <w:r w:rsidRPr="00845F40">
              <w:rPr>
                <w:rFonts w:cstheme="minorHAnsi"/>
                <w:sz w:val="18"/>
                <w:szCs w:val="18"/>
              </w:rPr>
              <w:t>13.2</w:t>
            </w:r>
          </w:p>
        </w:tc>
        <w:tc>
          <w:tcPr>
            <w:tcW w:w="619" w:type="pct"/>
            <w:noWrap/>
            <w:hideMark/>
          </w:tcPr>
          <w:p w14:paraId="2392E4CA" w14:textId="77777777" w:rsidR="001619ED" w:rsidRPr="00845F40" w:rsidRDefault="001619ED" w:rsidP="001619ED">
            <w:pPr>
              <w:jc w:val="center"/>
              <w:rPr>
                <w:rFonts w:cstheme="minorHAnsi"/>
                <w:sz w:val="18"/>
                <w:szCs w:val="18"/>
              </w:rPr>
            </w:pPr>
            <w:r w:rsidRPr="00845F40">
              <w:rPr>
                <w:rFonts w:cstheme="minorHAnsi"/>
                <w:sz w:val="18"/>
                <w:szCs w:val="18"/>
              </w:rPr>
              <w:t>17.0</w:t>
            </w:r>
          </w:p>
        </w:tc>
        <w:tc>
          <w:tcPr>
            <w:tcW w:w="616" w:type="pct"/>
            <w:noWrap/>
            <w:hideMark/>
          </w:tcPr>
          <w:p w14:paraId="555FCF68" w14:textId="77777777" w:rsidR="001619ED" w:rsidRPr="00845F40" w:rsidRDefault="001619ED" w:rsidP="001619ED">
            <w:pPr>
              <w:jc w:val="center"/>
              <w:rPr>
                <w:rFonts w:cstheme="minorHAnsi"/>
                <w:sz w:val="18"/>
                <w:szCs w:val="18"/>
              </w:rPr>
            </w:pPr>
            <w:r w:rsidRPr="00845F40">
              <w:rPr>
                <w:rFonts w:cstheme="minorHAnsi"/>
                <w:sz w:val="18"/>
                <w:szCs w:val="18"/>
              </w:rPr>
              <w:t>42.5</w:t>
            </w:r>
          </w:p>
        </w:tc>
      </w:tr>
      <w:tr w:rsidR="001619ED" w:rsidRPr="00845F40" w14:paraId="77D0DB93" w14:textId="77777777" w:rsidTr="00845F40">
        <w:trPr>
          <w:trHeight w:val="246"/>
        </w:trPr>
        <w:tc>
          <w:tcPr>
            <w:tcW w:w="1289" w:type="pct"/>
            <w:noWrap/>
            <w:hideMark/>
          </w:tcPr>
          <w:p w14:paraId="61C8E1E4" w14:textId="77777777" w:rsidR="001619ED" w:rsidRPr="00845F40" w:rsidRDefault="001619ED" w:rsidP="001619ED">
            <w:pPr>
              <w:rPr>
                <w:rFonts w:cstheme="minorHAnsi"/>
                <w:sz w:val="18"/>
                <w:szCs w:val="18"/>
              </w:rPr>
            </w:pPr>
            <w:r w:rsidRPr="00845F40">
              <w:rPr>
                <w:rFonts w:cstheme="minorHAnsi"/>
                <w:sz w:val="18"/>
                <w:szCs w:val="18"/>
              </w:rPr>
              <w:t>Michigan</w:t>
            </w:r>
          </w:p>
        </w:tc>
        <w:tc>
          <w:tcPr>
            <w:tcW w:w="619" w:type="pct"/>
            <w:noWrap/>
            <w:hideMark/>
          </w:tcPr>
          <w:p w14:paraId="728EC2CA" w14:textId="77777777" w:rsidR="001619ED" w:rsidRPr="00845F40" w:rsidRDefault="001619ED" w:rsidP="001619ED">
            <w:pPr>
              <w:jc w:val="center"/>
              <w:rPr>
                <w:rFonts w:cstheme="minorHAnsi"/>
                <w:sz w:val="18"/>
                <w:szCs w:val="18"/>
              </w:rPr>
            </w:pPr>
            <w:r w:rsidRPr="00845F40">
              <w:rPr>
                <w:rFonts w:cstheme="minorHAnsi"/>
                <w:sz w:val="18"/>
                <w:szCs w:val="18"/>
              </w:rPr>
              <w:t>12.9</w:t>
            </w:r>
          </w:p>
        </w:tc>
        <w:tc>
          <w:tcPr>
            <w:tcW w:w="619" w:type="pct"/>
            <w:noWrap/>
            <w:hideMark/>
          </w:tcPr>
          <w:p w14:paraId="69D3ACDA" w14:textId="77777777" w:rsidR="001619ED" w:rsidRPr="00845F40" w:rsidRDefault="001619ED" w:rsidP="001619ED">
            <w:pPr>
              <w:jc w:val="center"/>
              <w:rPr>
                <w:rFonts w:cstheme="minorHAnsi"/>
                <w:sz w:val="18"/>
                <w:szCs w:val="18"/>
              </w:rPr>
            </w:pPr>
            <w:r w:rsidRPr="00845F40">
              <w:rPr>
                <w:rFonts w:cstheme="minorHAnsi"/>
                <w:sz w:val="18"/>
                <w:szCs w:val="18"/>
              </w:rPr>
              <w:t>2.8</w:t>
            </w:r>
          </w:p>
        </w:tc>
        <w:tc>
          <w:tcPr>
            <w:tcW w:w="619" w:type="pct"/>
            <w:noWrap/>
            <w:hideMark/>
          </w:tcPr>
          <w:p w14:paraId="789B0F91" w14:textId="77777777" w:rsidR="001619ED" w:rsidRPr="00845F40" w:rsidRDefault="001619ED" w:rsidP="001619ED">
            <w:pPr>
              <w:jc w:val="center"/>
              <w:rPr>
                <w:rFonts w:cstheme="minorHAnsi"/>
                <w:sz w:val="18"/>
                <w:szCs w:val="18"/>
              </w:rPr>
            </w:pPr>
            <w:r w:rsidRPr="00845F40">
              <w:rPr>
                <w:rFonts w:cstheme="minorHAnsi"/>
                <w:sz w:val="18"/>
                <w:szCs w:val="18"/>
              </w:rPr>
              <w:t>7.7</w:t>
            </w:r>
          </w:p>
        </w:tc>
        <w:tc>
          <w:tcPr>
            <w:tcW w:w="619" w:type="pct"/>
            <w:noWrap/>
            <w:hideMark/>
          </w:tcPr>
          <w:p w14:paraId="6FB12ED9" w14:textId="77777777" w:rsidR="001619ED" w:rsidRPr="00845F40" w:rsidRDefault="001619ED" w:rsidP="001619ED">
            <w:pPr>
              <w:jc w:val="center"/>
              <w:rPr>
                <w:rFonts w:cstheme="minorHAnsi"/>
                <w:sz w:val="18"/>
                <w:szCs w:val="18"/>
              </w:rPr>
            </w:pPr>
            <w:r w:rsidRPr="00845F40">
              <w:rPr>
                <w:rFonts w:cstheme="minorHAnsi"/>
                <w:sz w:val="18"/>
                <w:szCs w:val="18"/>
              </w:rPr>
              <w:t>11.3</w:t>
            </w:r>
          </w:p>
        </w:tc>
        <w:tc>
          <w:tcPr>
            <w:tcW w:w="619" w:type="pct"/>
            <w:noWrap/>
            <w:hideMark/>
          </w:tcPr>
          <w:p w14:paraId="7B5F40BA" w14:textId="77777777" w:rsidR="001619ED" w:rsidRPr="00845F40" w:rsidRDefault="001619ED" w:rsidP="001619ED">
            <w:pPr>
              <w:jc w:val="center"/>
              <w:rPr>
                <w:rFonts w:cstheme="minorHAnsi"/>
                <w:sz w:val="18"/>
                <w:szCs w:val="18"/>
              </w:rPr>
            </w:pPr>
            <w:r w:rsidRPr="00845F40">
              <w:rPr>
                <w:rFonts w:cstheme="minorHAnsi"/>
                <w:sz w:val="18"/>
                <w:szCs w:val="18"/>
              </w:rPr>
              <w:t>17.5</w:t>
            </w:r>
          </w:p>
        </w:tc>
        <w:tc>
          <w:tcPr>
            <w:tcW w:w="616" w:type="pct"/>
            <w:noWrap/>
            <w:hideMark/>
          </w:tcPr>
          <w:p w14:paraId="10431031" w14:textId="77777777" w:rsidR="001619ED" w:rsidRPr="00845F40" w:rsidRDefault="001619ED" w:rsidP="001619ED">
            <w:pPr>
              <w:jc w:val="center"/>
              <w:rPr>
                <w:rFonts w:cstheme="minorHAnsi"/>
                <w:sz w:val="18"/>
                <w:szCs w:val="18"/>
              </w:rPr>
            </w:pPr>
            <w:r w:rsidRPr="00845F40">
              <w:rPr>
                <w:rFonts w:cstheme="minorHAnsi"/>
                <w:sz w:val="18"/>
                <w:szCs w:val="18"/>
              </w:rPr>
              <w:t>35.9</w:t>
            </w:r>
          </w:p>
        </w:tc>
      </w:tr>
      <w:tr w:rsidR="001619ED" w:rsidRPr="00845F40" w14:paraId="3100FBC8" w14:textId="77777777" w:rsidTr="00845F40">
        <w:trPr>
          <w:trHeight w:val="246"/>
        </w:trPr>
        <w:tc>
          <w:tcPr>
            <w:tcW w:w="1289" w:type="pct"/>
            <w:noWrap/>
            <w:hideMark/>
          </w:tcPr>
          <w:p w14:paraId="228483F3" w14:textId="77777777" w:rsidR="001619ED" w:rsidRPr="00845F40" w:rsidRDefault="001619ED" w:rsidP="001619ED">
            <w:pPr>
              <w:rPr>
                <w:rFonts w:cstheme="minorHAnsi"/>
                <w:sz w:val="18"/>
                <w:szCs w:val="18"/>
              </w:rPr>
            </w:pPr>
            <w:r w:rsidRPr="00845F40">
              <w:rPr>
                <w:rFonts w:cstheme="minorHAnsi"/>
                <w:sz w:val="18"/>
                <w:szCs w:val="18"/>
              </w:rPr>
              <w:t>Minnesota</w:t>
            </w:r>
          </w:p>
        </w:tc>
        <w:tc>
          <w:tcPr>
            <w:tcW w:w="619" w:type="pct"/>
            <w:noWrap/>
            <w:hideMark/>
          </w:tcPr>
          <w:p w14:paraId="50C6CA55" w14:textId="77777777" w:rsidR="001619ED" w:rsidRPr="00845F40" w:rsidRDefault="001619ED" w:rsidP="001619ED">
            <w:pPr>
              <w:jc w:val="center"/>
              <w:rPr>
                <w:rFonts w:cstheme="minorHAnsi"/>
                <w:sz w:val="18"/>
                <w:szCs w:val="18"/>
              </w:rPr>
            </w:pPr>
            <w:r w:rsidRPr="00845F40">
              <w:rPr>
                <w:rFonts w:cstheme="minorHAnsi"/>
                <w:sz w:val="18"/>
                <w:szCs w:val="18"/>
              </w:rPr>
              <w:t>9.9</w:t>
            </w:r>
          </w:p>
        </w:tc>
        <w:tc>
          <w:tcPr>
            <w:tcW w:w="619" w:type="pct"/>
            <w:noWrap/>
            <w:hideMark/>
          </w:tcPr>
          <w:p w14:paraId="754CFC89" w14:textId="77777777" w:rsidR="001619ED" w:rsidRPr="00845F40" w:rsidRDefault="001619ED" w:rsidP="001619ED">
            <w:pPr>
              <w:jc w:val="center"/>
              <w:rPr>
                <w:rFonts w:cstheme="minorHAnsi"/>
                <w:sz w:val="18"/>
                <w:szCs w:val="18"/>
              </w:rPr>
            </w:pPr>
            <w:r w:rsidRPr="00845F40">
              <w:rPr>
                <w:rFonts w:cstheme="minorHAnsi"/>
                <w:sz w:val="18"/>
                <w:szCs w:val="18"/>
              </w:rPr>
              <w:t>2.9</w:t>
            </w:r>
          </w:p>
        </w:tc>
        <w:tc>
          <w:tcPr>
            <w:tcW w:w="619" w:type="pct"/>
            <w:noWrap/>
            <w:hideMark/>
          </w:tcPr>
          <w:p w14:paraId="258115EC" w14:textId="77777777" w:rsidR="001619ED" w:rsidRPr="00845F40" w:rsidRDefault="001619ED" w:rsidP="001619ED">
            <w:pPr>
              <w:jc w:val="center"/>
              <w:rPr>
                <w:rFonts w:cstheme="minorHAnsi"/>
                <w:sz w:val="18"/>
                <w:szCs w:val="18"/>
              </w:rPr>
            </w:pPr>
            <w:r w:rsidRPr="00845F40">
              <w:rPr>
                <w:rFonts w:cstheme="minorHAnsi"/>
                <w:sz w:val="18"/>
                <w:szCs w:val="18"/>
              </w:rPr>
              <w:t>5.0</w:t>
            </w:r>
          </w:p>
        </w:tc>
        <w:tc>
          <w:tcPr>
            <w:tcW w:w="619" w:type="pct"/>
            <w:noWrap/>
            <w:hideMark/>
          </w:tcPr>
          <w:p w14:paraId="6432C5D7" w14:textId="77777777" w:rsidR="001619ED" w:rsidRPr="00845F40" w:rsidRDefault="001619ED" w:rsidP="001619ED">
            <w:pPr>
              <w:jc w:val="center"/>
              <w:rPr>
                <w:rFonts w:cstheme="minorHAnsi"/>
                <w:sz w:val="18"/>
                <w:szCs w:val="18"/>
              </w:rPr>
            </w:pPr>
            <w:r w:rsidRPr="00845F40">
              <w:rPr>
                <w:rFonts w:cstheme="minorHAnsi"/>
                <w:sz w:val="18"/>
                <w:szCs w:val="18"/>
              </w:rPr>
              <w:t>7.8</w:t>
            </w:r>
          </w:p>
        </w:tc>
        <w:tc>
          <w:tcPr>
            <w:tcW w:w="619" w:type="pct"/>
            <w:noWrap/>
            <w:hideMark/>
          </w:tcPr>
          <w:p w14:paraId="0ADCB169" w14:textId="77777777" w:rsidR="001619ED" w:rsidRPr="00845F40" w:rsidRDefault="001619ED" w:rsidP="001619ED">
            <w:pPr>
              <w:jc w:val="center"/>
              <w:rPr>
                <w:rFonts w:cstheme="minorHAnsi"/>
                <w:sz w:val="18"/>
                <w:szCs w:val="18"/>
              </w:rPr>
            </w:pPr>
            <w:r w:rsidRPr="00845F40">
              <w:rPr>
                <w:rFonts w:cstheme="minorHAnsi"/>
                <w:sz w:val="18"/>
                <w:szCs w:val="18"/>
              </w:rPr>
              <w:t>12.5</w:t>
            </w:r>
          </w:p>
        </w:tc>
        <w:tc>
          <w:tcPr>
            <w:tcW w:w="616" w:type="pct"/>
            <w:noWrap/>
            <w:hideMark/>
          </w:tcPr>
          <w:p w14:paraId="4F8EB6A0" w14:textId="77777777" w:rsidR="001619ED" w:rsidRPr="00845F40" w:rsidRDefault="001619ED" w:rsidP="001619ED">
            <w:pPr>
              <w:jc w:val="center"/>
              <w:rPr>
                <w:rFonts w:cstheme="minorHAnsi"/>
                <w:sz w:val="18"/>
                <w:szCs w:val="18"/>
              </w:rPr>
            </w:pPr>
            <w:r w:rsidRPr="00845F40">
              <w:rPr>
                <w:rFonts w:cstheme="minorHAnsi"/>
                <w:sz w:val="18"/>
                <w:szCs w:val="18"/>
              </w:rPr>
              <w:t>40.8</w:t>
            </w:r>
          </w:p>
        </w:tc>
      </w:tr>
      <w:tr w:rsidR="001619ED" w:rsidRPr="00845F40" w14:paraId="0B33F049" w14:textId="77777777" w:rsidTr="00845F40">
        <w:trPr>
          <w:trHeight w:val="246"/>
        </w:trPr>
        <w:tc>
          <w:tcPr>
            <w:tcW w:w="1289" w:type="pct"/>
            <w:noWrap/>
            <w:hideMark/>
          </w:tcPr>
          <w:p w14:paraId="0DC7F177" w14:textId="77777777" w:rsidR="001619ED" w:rsidRPr="00845F40" w:rsidRDefault="001619ED" w:rsidP="001619ED">
            <w:pPr>
              <w:rPr>
                <w:rFonts w:cstheme="minorHAnsi"/>
                <w:sz w:val="18"/>
                <w:szCs w:val="18"/>
              </w:rPr>
            </w:pPr>
            <w:r w:rsidRPr="00845F40">
              <w:rPr>
                <w:rFonts w:cstheme="minorHAnsi"/>
                <w:sz w:val="18"/>
                <w:szCs w:val="18"/>
              </w:rPr>
              <w:t>Mississippi</w:t>
            </w:r>
          </w:p>
        </w:tc>
        <w:tc>
          <w:tcPr>
            <w:tcW w:w="619" w:type="pct"/>
            <w:noWrap/>
            <w:hideMark/>
          </w:tcPr>
          <w:p w14:paraId="4A87127C" w14:textId="77777777" w:rsidR="001619ED" w:rsidRPr="00845F40" w:rsidRDefault="001619ED" w:rsidP="001619ED">
            <w:pPr>
              <w:jc w:val="center"/>
              <w:rPr>
                <w:rFonts w:cstheme="minorHAnsi"/>
                <w:sz w:val="18"/>
                <w:szCs w:val="18"/>
              </w:rPr>
            </w:pPr>
            <w:r w:rsidRPr="00845F40">
              <w:rPr>
                <w:rFonts w:cstheme="minorHAnsi"/>
                <w:sz w:val="18"/>
                <w:szCs w:val="18"/>
              </w:rPr>
              <w:t>8.3</w:t>
            </w:r>
          </w:p>
        </w:tc>
        <w:tc>
          <w:tcPr>
            <w:tcW w:w="619" w:type="pct"/>
            <w:noWrap/>
            <w:hideMark/>
          </w:tcPr>
          <w:p w14:paraId="3ADCF7FD" w14:textId="77777777" w:rsidR="001619ED" w:rsidRPr="00845F40" w:rsidRDefault="001619ED" w:rsidP="001619ED">
            <w:pPr>
              <w:jc w:val="center"/>
              <w:rPr>
                <w:rFonts w:cstheme="minorHAnsi"/>
                <w:sz w:val="18"/>
                <w:szCs w:val="18"/>
              </w:rPr>
            </w:pPr>
            <w:r w:rsidRPr="00845F40">
              <w:rPr>
                <w:rFonts w:cstheme="minorHAnsi"/>
                <w:sz w:val="18"/>
                <w:szCs w:val="18"/>
              </w:rPr>
              <w:t>3.1</w:t>
            </w:r>
          </w:p>
        </w:tc>
        <w:tc>
          <w:tcPr>
            <w:tcW w:w="619" w:type="pct"/>
            <w:noWrap/>
            <w:hideMark/>
          </w:tcPr>
          <w:p w14:paraId="4A226FB0" w14:textId="77777777" w:rsidR="001619ED" w:rsidRPr="00845F40" w:rsidRDefault="001619ED" w:rsidP="001619ED">
            <w:pPr>
              <w:jc w:val="center"/>
              <w:rPr>
                <w:rFonts w:cstheme="minorHAnsi"/>
                <w:sz w:val="18"/>
                <w:szCs w:val="18"/>
              </w:rPr>
            </w:pPr>
            <w:r w:rsidRPr="00845F40">
              <w:rPr>
                <w:rFonts w:cstheme="minorHAnsi"/>
                <w:sz w:val="18"/>
                <w:szCs w:val="18"/>
              </w:rPr>
              <w:t>5.6</w:t>
            </w:r>
          </w:p>
        </w:tc>
        <w:tc>
          <w:tcPr>
            <w:tcW w:w="619" w:type="pct"/>
            <w:noWrap/>
            <w:hideMark/>
          </w:tcPr>
          <w:p w14:paraId="2623976B" w14:textId="77777777" w:rsidR="001619ED" w:rsidRPr="00845F40" w:rsidRDefault="001619ED" w:rsidP="001619ED">
            <w:pPr>
              <w:jc w:val="center"/>
              <w:rPr>
                <w:rFonts w:cstheme="minorHAnsi"/>
                <w:sz w:val="18"/>
                <w:szCs w:val="18"/>
              </w:rPr>
            </w:pPr>
            <w:r w:rsidRPr="00845F40">
              <w:rPr>
                <w:rFonts w:cstheme="minorHAnsi"/>
                <w:sz w:val="18"/>
                <w:szCs w:val="18"/>
              </w:rPr>
              <w:t>7.0</w:t>
            </w:r>
          </w:p>
        </w:tc>
        <w:tc>
          <w:tcPr>
            <w:tcW w:w="619" w:type="pct"/>
            <w:noWrap/>
            <w:hideMark/>
          </w:tcPr>
          <w:p w14:paraId="3E74AD9A" w14:textId="77777777" w:rsidR="001619ED" w:rsidRPr="00845F40" w:rsidRDefault="001619ED" w:rsidP="001619ED">
            <w:pPr>
              <w:jc w:val="center"/>
              <w:rPr>
                <w:rFonts w:cstheme="minorHAnsi"/>
                <w:sz w:val="18"/>
                <w:szCs w:val="18"/>
              </w:rPr>
            </w:pPr>
            <w:r w:rsidRPr="00845F40">
              <w:rPr>
                <w:rFonts w:cstheme="minorHAnsi"/>
                <w:sz w:val="18"/>
                <w:szCs w:val="18"/>
              </w:rPr>
              <w:t>10.2</w:t>
            </w:r>
          </w:p>
        </w:tc>
        <w:tc>
          <w:tcPr>
            <w:tcW w:w="616" w:type="pct"/>
            <w:noWrap/>
            <w:hideMark/>
          </w:tcPr>
          <w:p w14:paraId="1D34BC99" w14:textId="77777777" w:rsidR="001619ED" w:rsidRPr="00845F40" w:rsidRDefault="001619ED" w:rsidP="001619ED">
            <w:pPr>
              <w:jc w:val="center"/>
              <w:rPr>
                <w:rFonts w:cstheme="minorHAnsi"/>
                <w:sz w:val="18"/>
                <w:szCs w:val="18"/>
              </w:rPr>
            </w:pPr>
            <w:r w:rsidRPr="00845F40">
              <w:rPr>
                <w:rFonts w:cstheme="minorHAnsi"/>
                <w:sz w:val="18"/>
                <w:szCs w:val="18"/>
              </w:rPr>
              <w:t>24.9</w:t>
            </w:r>
          </w:p>
        </w:tc>
      </w:tr>
      <w:tr w:rsidR="001619ED" w:rsidRPr="00845F40" w14:paraId="1C891C2B" w14:textId="77777777" w:rsidTr="00845F40">
        <w:trPr>
          <w:trHeight w:val="246"/>
        </w:trPr>
        <w:tc>
          <w:tcPr>
            <w:tcW w:w="1289" w:type="pct"/>
            <w:noWrap/>
            <w:hideMark/>
          </w:tcPr>
          <w:p w14:paraId="6295C48F" w14:textId="77777777" w:rsidR="001619ED" w:rsidRPr="00845F40" w:rsidRDefault="001619ED" w:rsidP="001619ED">
            <w:pPr>
              <w:rPr>
                <w:rFonts w:cstheme="minorHAnsi"/>
                <w:sz w:val="18"/>
                <w:szCs w:val="18"/>
              </w:rPr>
            </w:pPr>
            <w:r w:rsidRPr="00845F40">
              <w:rPr>
                <w:rFonts w:cstheme="minorHAnsi"/>
                <w:sz w:val="18"/>
                <w:szCs w:val="18"/>
              </w:rPr>
              <w:t>Missouri</w:t>
            </w:r>
          </w:p>
        </w:tc>
        <w:tc>
          <w:tcPr>
            <w:tcW w:w="619" w:type="pct"/>
            <w:noWrap/>
            <w:hideMark/>
          </w:tcPr>
          <w:p w14:paraId="26A289F4" w14:textId="77777777" w:rsidR="001619ED" w:rsidRPr="00845F40" w:rsidRDefault="001619ED" w:rsidP="001619ED">
            <w:pPr>
              <w:jc w:val="center"/>
              <w:rPr>
                <w:rFonts w:cstheme="minorHAnsi"/>
                <w:sz w:val="18"/>
                <w:szCs w:val="18"/>
              </w:rPr>
            </w:pPr>
            <w:r w:rsidRPr="00845F40">
              <w:rPr>
                <w:rFonts w:cstheme="minorHAnsi"/>
                <w:sz w:val="18"/>
                <w:szCs w:val="18"/>
              </w:rPr>
              <w:t>9.3</w:t>
            </w:r>
          </w:p>
        </w:tc>
        <w:tc>
          <w:tcPr>
            <w:tcW w:w="619" w:type="pct"/>
            <w:noWrap/>
            <w:hideMark/>
          </w:tcPr>
          <w:p w14:paraId="44930D9D" w14:textId="77777777" w:rsidR="001619ED" w:rsidRPr="00845F40" w:rsidRDefault="001619ED" w:rsidP="001619ED">
            <w:pPr>
              <w:jc w:val="center"/>
              <w:rPr>
                <w:rFonts w:cstheme="minorHAnsi"/>
                <w:sz w:val="18"/>
                <w:szCs w:val="18"/>
              </w:rPr>
            </w:pPr>
            <w:r w:rsidRPr="00845F40">
              <w:rPr>
                <w:rFonts w:cstheme="minorHAnsi"/>
                <w:sz w:val="18"/>
                <w:szCs w:val="18"/>
              </w:rPr>
              <w:t>4.4</w:t>
            </w:r>
          </w:p>
        </w:tc>
        <w:tc>
          <w:tcPr>
            <w:tcW w:w="619" w:type="pct"/>
            <w:noWrap/>
            <w:hideMark/>
          </w:tcPr>
          <w:p w14:paraId="587E0DCF" w14:textId="77777777" w:rsidR="001619ED" w:rsidRPr="00845F40" w:rsidRDefault="001619ED" w:rsidP="001619ED">
            <w:pPr>
              <w:jc w:val="center"/>
              <w:rPr>
                <w:rFonts w:cstheme="minorHAnsi"/>
                <w:sz w:val="18"/>
                <w:szCs w:val="18"/>
              </w:rPr>
            </w:pPr>
            <w:r w:rsidRPr="00845F40">
              <w:rPr>
                <w:rFonts w:cstheme="minorHAnsi"/>
                <w:sz w:val="18"/>
                <w:szCs w:val="18"/>
              </w:rPr>
              <w:t>6.8</w:t>
            </w:r>
          </w:p>
        </w:tc>
        <w:tc>
          <w:tcPr>
            <w:tcW w:w="619" w:type="pct"/>
            <w:noWrap/>
            <w:hideMark/>
          </w:tcPr>
          <w:p w14:paraId="76E4ACDE" w14:textId="77777777" w:rsidR="001619ED" w:rsidRPr="00845F40" w:rsidRDefault="001619ED" w:rsidP="001619ED">
            <w:pPr>
              <w:jc w:val="center"/>
              <w:rPr>
                <w:rFonts w:cstheme="minorHAnsi"/>
                <w:sz w:val="18"/>
                <w:szCs w:val="18"/>
              </w:rPr>
            </w:pPr>
            <w:r w:rsidRPr="00845F40">
              <w:rPr>
                <w:rFonts w:cstheme="minorHAnsi"/>
                <w:sz w:val="18"/>
                <w:szCs w:val="18"/>
              </w:rPr>
              <w:t>8.4</w:t>
            </w:r>
          </w:p>
        </w:tc>
        <w:tc>
          <w:tcPr>
            <w:tcW w:w="619" w:type="pct"/>
            <w:noWrap/>
            <w:hideMark/>
          </w:tcPr>
          <w:p w14:paraId="3DC8A55A" w14:textId="77777777" w:rsidR="001619ED" w:rsidRPr="00845F40" w:rsidRDefault="001619ED" w:rsidP="001619ED">
            <w:pPr>
              <w:jc w:val="center"/>
              <w:rPr>
                <w:rFonts w:cstheme="minorHAnsi"/>
                <w:sz w:val="18"/>
                <w:szCs w:val="18"/>
              </w:rPr>
            </w:pPr>
            <w:r w:rsidRPr="00845F40">
              <w:rPr>
                <w:rFonts w:cstheme="minorHAnsi"/>
                <w:sz w:val="18"/>
                <w:szCs w:val="18"/>
              </w:rPr>
              <w:t>11.0</w:t>
            </w:r>
          </w:p>
        </w:tc>
        <w:tc>
          <w:tcPr>
            <w:tcW w:w="616" w:type="pct"/>
            <w:noWrap/>
            <w:hideMark/>
          </w:tcPr>
          <w:p w14:paraId="557C4C54" w14:textId="77777777" w:rsidR="001619ED" w:rsidRPr="00845F40" w:rsidRDefault="001619ED" w:rsidP="001619ED">
            <w:pPr>
              <w:jc w:val="center"/>
              <w:rPr>
                <w:rFonts w:cstheme="minorHAnsi"/>
                <w:sz w:val="18"/>
                <w:szCs w:val="18"/>
              </w:rPr>
            </w:pPr>
            <w:r w:rsidRPr="00845F40">
              <w:rPr>
                <w:rFonts w:cstheme="minorHAnsi"/>
                <w:sz w:val="18"/>
                <w:szCs w:val="18"/>
              </w:rPr>
              <w:t>23.8</w:t>
            </w:r>
          </w:p>
        </w:tc>
      </w:tr>
      <w:tr w:rsidR="001619ED" w:rsidRPr="00845F40" w14:paraId="67DCB8FF" w14:textId="77777777" w:rsidTr="00845F40">
        <w:trPr>
          <w:trHeight w:val="246"/>
        </w:trPr>
        <w:tc>
          <w:tcPr>
            <w:tcW w:w="1289" w:type="pct"/>
            <w:noWrap/>
            <w:hideMark/>
          </w:tcPr>
          <w:p w14:paraId="530A5571" w14:textId="77777777" w:rsidR="001619ED" w:rsidRPr="00845F40" w:rsidRDefault="001619ED" w:rsidP="001619ED">
            <w:pPr>
              <w:rPr>
                <w:rFonts w:cstheme="minorHAnsi"/>
                <w:sz w:val="18"/>
                <w:szCs w:val="18"/>
              </w:rPr>
            </w:pPr>
            <w:r w:rsidRPr="00845F40">
              <w:rPr>
                <w:rFonts w:cstheme="minorHAnsi"/>
                <w:sz w:val="18"/>
                <w:szCs w:val="18"/>
              </w:rPr>
              <w:t>Montana</w:t>
            </w:r>
          </w:p>
        </w:tc>
        <w:tc>
          <w:tcPr>
            <w:tcW w:w="619" w:type="pct"/>
            <w:noWrap/>
            <w:hideMark/>
          </w:tcPr>
          <w:p w14:paraId="4E7CB641" w14:textId="77777777" w:rsidR="001619ED" w:rsidRPr="00845F40" w:rsidRDefault="001619ED" w:rsidP="001619ED">
            <w:pPr>
              <w:jc w:val="center"/>
              <w:rPr>
                <w:rFonts w:cstheme="minorHAnsi"/>
                <w:sz w:val="18"/>
                <w:szCs w:val="18"/>
              </w:rPr>
            </w:pPr>
            <w:r w:rsidRPr="00845F40">
              <w:rPr>
                <w:rFonts w:cstheme="minorHAnsi"/>
                <w:sz w:val="18"/>
                <w:szCs w:val="18"/>
              </w:rPr>
              <w:t>6.2</w:t>
            </w:r>
          </w:p>
        </w:tc>
        <w:tc>
          <w:tcPr>
            <w:tcW w:w="619" w:type="pct"/>
            <w:noWrap/>
            <w:hideMark/>
          </w:tcPr>
          <w:p w14:paraId="2168AC2A" w14:textId="77777777" w:rsidR="001619ED" w:rsidRPr="00845F40" w:rsidRDefault="001619ED" w:rsidP="001619ED">
            <w:pPr>
              <w:jc w:val="center"/>
              <w:rPr>
                <w:rFonts w:cstheme="minorHAnsi"/>
                <w:sz w:val="18"/>
                <w:szCs w:val="18"/>
              </w:rPr>
            </w:pPr>
            <w:r w:rsidRPr="00845F40">
              <w:rPr>
                <w:rFonts w:cstheme="minorHAnsi"/>
                <w:sz w:val="18"/>
                <w:szCs w:val="18"/>
              </w:rPr>
              <w:t>1.7</w:t>
            </w:r>
          </w:p>
        </w:tc>
        <w:tc>
          <w:tcPr>
            <w:tcW w:w="619" w:type="pct"/>
            <w:noWrap/>
            <w:hideMark/>
          </w:tcPr>
          <w:p w14:paraId="47A184D9" w14:textId="77777777" w:rsidR="001619ED" w:rsidRPr="00845F40" w:rsidRDefault="001619ED" w:rsidP="001619ED">
            <w:pPr>
              <w:jc w:val="center"/>
              <w:rPr>
                <w:rFonts w:cstheme="minorHAnsi"/>
                <w:sz w:val="18"/>
                <w:szCs w:val="18"/>
              </w:rPr>
            </w:pPr>
            <w:r w:rsidRPr="00845F40">
              <w:rPr>
                <w:rFonts w:cstheme="minorHAnsi"/>
                <w:sz w:val="18"/>
                <w:szCs w:val="18"/>
              </w:rPr>
              <w:t>4.0</w:t>
            </w:r>
          </w:p>
        </w:tc>
        <w:tc>
          <w:tcPr>
            <w:tcW w:w="619" w:type="pct"/>
            <w:noWrap/>
            <w:hideMark/>
          </w:tcPr>
          <w:p w14:paraId="1A725E83" w14:textId="77777777" w:rsidR="001619ED" w:rsidRPr="00845F40" w:rsidRDefault="001619ED" w:rsidP="001619ED">
            <w:pPr>
              <w:jc w:val="center"/>
              <w:rPr>
                <w:rFonts w:cstheme="minorHAnsi"/>
                <w:sz w:val="18"/>
                <w:szCs w:val="18"/>
              </w:rPr>
            </w:pPr>
            <w:r w:rsidRPr="00845F40">
              <w:rPr>
                <w:rFonts w:cstheme="minorHAnsi"/>
                <w:sz w:val="18"/>
                <w:szCs w:val="18"/>
              </w:rPr>
              <w:t>5.5</w:t>
            </w:r>
          </w:p>
        </w:tc>
        <w:tc>
          <w:tcPr>
            <w:tcW w:w="619" w:type="pct"/>
            <w:noWrap/>
            <w:hideMark/>
          </w:tcPr>
          <w:p w14:paraId="30A08DB9" w14:textId="77777777" w:rsidR="001619ED" w:rsidRPr="00845F40" w:rsidRDefault="001619ED" w:rsidP="001619ED">
            <w:pPr>
              <w:jc w:val="center"/>
              <w:rPr>
                <w:rFonts w:cstheme="minorHAnsi"/>
                <w:sz w:val="18"/>
                <w:szCs w:val="18"/>
              </w:rPr>
            </w:pPr>
            <w:r w:rsidRPr="00845F40">
              <w:rPr>
                <w:rFonts w:cstheme="minorHAnsi"/>
                <w:sz w:val="18"/>
                <w:szCs w:val="18"/>
              </w:rPr>
              <w:t>8.0</w:t>
            </w:r>
          </w:p>
        </w:tc>
        <w:tc>
          <w:tcPr>
            <w:tcW w:w="616" w:type="pct"/>
            <w:noWrap/>
            <w:hideMark/>
          </w:tcPr>
          <w:p w14:paraId="1A69CCA6" w14:textId="77777777" w:rsidR="001619ED" w:rsidRPr="00845F40" w:rsidRDefault="001619ED" w:rsidP="001619ED">
            <w:pPr>
              <w:jc w:val="center"/>
              <w:rPr>
                <w:rFonts w:cstheme="minorHAnsi"/>
                <w:sz w:val="18"/>
                <w:szCs w:val="18"/>
              </w:rPr>
            </w:pPr>
            <w:r w:rsidRPr="00845F40">
              <w:rPr>
                <w:rFonts w:cstheme="minorHAnsi"/>
                <w:sz w:val="18"/>
                <w:szCs w:val="18"/>
              </w:rPr>
              <w:t>14.8</w:t>
            </w:r>
          </w:p>
        </w:tc>
      </w:tr>
      <w:tr w:rsidR="001619ED" w:rsidRPr="00845F40" w14:paraId="00C2F2CA" w14:textId="77777777" w:rsidTr="00845F40">
        <w:trPr>
          <w:trHeight w:val="246"/>
        </w:trPr>
        <w:tc>
          <w:tcPr>
            <w:tcW w:w="1289" w:type="pct"/>
            <w:noWrap/>
            <w:hideMark/>
          </w:tcPr>
          <w:p w14:paraId="19B1ED6C" w14:textId="77777777" w:rsidR="001619ED" w:rsidRPr="00845F40" w:rsidRDefault="001619ED" w:rsidP="001619ED">
            <w:pPr>
              <w:rPr>
                <w:rFonts w:cstheme="minorHAnsi"/>
                <w:sz w:val="18"/>
                <w:szCs w:val="18"/>
              </w:rPr>
            </w:pPr>
            <w:r w:rsidRPr="00845F40">
              <w:rPr>
                <w:rFonts w:cstheme="minorHAnsi"/>
                <w:sz w:val="18"/>
                <w:szCs w:val="18"/>
              </w:rPr>
              <w:t>Nebraska</w:t>
            </w:r>
          </w:p>
        </w:tc>
        <w:tc>
          <w:tcPr>
            <w:tcW w:w="619" w:type="pct"/>
            <w:noWrap/>
            <w:hideMark/>
          </w:tcPr>
          <w:p w14:paraId="59EE1975" w14:textId="77777777" w:rsidR="001619ED" w:rsidRPr="00845F40" w:rsidRDefault="001619ED" w:rsidP="001619ED">
            <w:pPr>
              <w:jc w:val="center"/>
              <w:rPr>
                <w:rFonts w:cstheme="minorHAnsi"/>
                <w:sz w:val="18"/>
                <w:szCs w:val="18"/>
              </w:rPr>
            </w:pPr>
            <w:r w:rsidRPr="00845F40">
              <w:rPr>
                <w:rFonts w:cstheme="minorHAnsi"/>
                <w:sz w:val="18"/>
                <w:szCs w:val="18"/>
              </w:rPr>
              <w:t>8.6</w:t>
            </w:r>
          </w:p>
        </w:tc>
        <w:tc>
          <w:tcPr>
            <w:tcW w:w="619" w:type="pct"/>
            <w:noWrap/>
            <w:hideMark/>
          </w:tcPr>
          <w:p w14:paraId="1E537373" w14:textId="77777777" w:rsidR="001619ED" w:rsidRPr="00845F40" w:rsidRDefault="001619ED" w:rsidP="001619ED">
            <w:pPr>
              <w:jc w:val="center"/>
              <w:rPr>
                <w:rFonts w:cstheme="minorHAnsi"/>
                <w:sz w:val="18"/>
                <w:szCs w:val="18"/>
              </w:rPr>
            </w:pPr>
            <w:r w:rsidRPr="00845F40">
              <w:rPr>
                <w:rFonts w:cstheme="minorHAnsi"/>
                <w:sz w:val="18"/>
                <w:szCs w:val="18"/>
              </w:rPr>
              <w:t>3.0</w:t>
            </w:r>
          </w:p>
        </w:tc>
        <w:tc>
          <w:tcPr>
            <w:tcW w:w="619" w:type="pct"/>
            <w:noWrap/>
            <w:hideMark/>
          </w:tcPr>
          <w:p w14:paraId="0280C35F" w14:textId="77777777" w:rsidR="001619ED" w:rsidRPr="00845F40" w:rsidRDefault="001619ED" w:rsidP="001619ED">
            <w:pPr>
              <w:jc w:val="center"/>
              <w:rPr>
                <w:rFonts w:cstheme="minorHAnsi"/>
                <w:sz w:val="18"/>
                <w:szCs w:val="18"/>
              </w:rPr>
            </w:pPr>
            <w:r w:rsidRPr="00845F40">
              <w:rPr>
                <w:rFonts w:cstheme="minorHAnsi"/>
                <w:sz w:val="18"/>
                <w:szCs w:val="18"/>
              </w:rPr>
              <w:t>5.2</w:t>
            </w:r>
          </w:p>
        </w:tc>
        <w:tc>
          <w:tcPr>
            <w:tcW w:w="619" w:type="pct"/>
            <w:noWrap/>
            <w:hideMark/>
          </w:tcPr>
          <w:p w14:paraId="20D3B6A8" w14:textId="77777777" w:rsidR="001619ED" w:rsidRPr="00845F40" w:rsidRDefault="001619ED" w:rsidP="001619ED">
            <w:pPr>
              <w:jc w:val="center"/>
              <w:rPr>
                <w:rFonts w:cstheme="minorHAnsi"/>
                <w:sz w:val="18"/>
                <w:szCs w:val="18"/>
              </w:rPr>
            </w:pPr>
            <w:r w:rsidRPr="00845F40">
              <w:rPr>
                <w:rFonts w:cstheme="minorHAnsi"/>
                <w:sz w:val="18"/>
                <w:szCs w:val="18"/>
              </w:rPr>
              <w:t>7.7</w:t>
            </w:r>
          </w:p>
        </w:tc>
        <w:tc>
          <w:tcPr>
            <w:tcW w:w="619" w:type="pct"/>
            <w:noWrap/>
            <w:hideMark/>
          </w:tcPr>
          <w:p w14:paraId="751305C6" w14:textId="77777777" w:rsidR="001619ED" w:rsidRPr="00845F40" w:rsidRDefault="001619ED" w:rsidP="001619ED">
            <w:pPr>
              <w:jc w:val="center"/>
              <w:rPr>
                <w:rFonts w:cstheme="minorHAnsi"/>
                <w:sz w:val="18"/>
                <w:szCs w:val="18"/>
              </w:rPr>
            </w:pPr>
            <w:r w:rsidRPr="00845F40">
              <w:rPr>
                <w:rFonts w:cstheme="minorHAnsi"/>
                <w:sz w:val="18"/>
                <w:szCs w:val="18"/>
              </w:rPr>
              <w:t>11.1</w:t>
            </w:r>
          </w:p>
        </w:tc>
        <w:tc>
          <w:tcPr>
            <w:tcW w:w="616" w:type="pct"/>
            <w:noWrap/>
            <w:hideMark/>
          </w:tcPr>
          <w:p w14:paraId="75D17D5B" w14:textId="77777777" w:rsidR="001619ED" w:rsidRPr="00845F40" w:rsidRDefault="001619ED" w:rsidP="001619ED">
            <w:pPr>
              <w:jc w:val="center"/>
              <w:rPr>
                <w:rFonts w:cstheme="minorHAnsi"/>
                <w:sz w:val="18"/>
                <w:szCs w:val="18"/>
              </w:rPr>
            </w:pPr>
            <w:r w:rsidRPr="00845F40">
              <w:rPr>
                <w:rFonts w:cstheme="minorHAnsi"/>
                <w:sz w:val="18"/>
                <w:szCs w:val="18"/>
              </w:rPr>
              <w:t>26.5</w:t>
            </w:r>
          </w:p>
        </w:tc>
      </w:tr>
      <w:tr w:rsidR="001619ED" w:rsidRPr="00845F40" w14:paraId="1D6A0785" w14:textId="77777777" w:rsidTr="00845F40">
        <w:trPr>
          <w:trHeight w:val="246"/>
        </w:trPr>
        <w:tc>
          <w:tcPr>
            <w:tcW w:w="1289" w:type="pct"/>
            <w:noWrap/>
            <w:hideMark/>
          </w:tcPr>
          <w:p w14:paraId="51E8E40E" w14:textId="77777777" w:rsidR="001619ED" w:rsidRPr="00845F40" w:rsidRDefault="001619ED" w:rsidP="001619ED">
            <w:pPr>
              <w:rPr>
                <w:rFonts w:cstheme="minorHAnsi"/>
                <w:sz w:val="18"/>
                <w:szCs w:val="18"/>
              </w:rPr>
            </w:pPr>
            <w:r w:rsidRPr="00845F40">
              <w:rPr>
                <w:rFonts w:cstheme="minorHAnsi"/>
                <w:sz w:val="18"/>
                <w:szCs w:val="18"/>
              </w:rPr>
              <w:t>Nevada</w:t>
            </w:r>
          </w:p>
        </w:tc>
        <w:tc>
          <w:tcPr>
            <w:tcW w:w="619" w:type="pct"/>
            <w:noWrap/>
            <w:hideMark/>
          </w:tcPr>
          <w:p w14:paraId="6E81E186" w14:textId="77777777" w:rsidR="001619ED" w:rsidRPr="00845F40" w:rsidRDefault="001619ED" w:rsidP="001619ED">
            <w:pPr>
              <w:jc w:val="center"/>
              <w:rPr>
                <w:rFonts w:cstheme="minorHAnsi"/>
                <w:sz w:val="18"/>
                <w:szCs w:val="18"/>
              </w:rPr>
            </w:pPr>
            <w:r w:rsidRPr="00845F40">
              <w:rPr>
                <w:rFonts w:cstheme="minorHAnsi"/>
                <w:sz w:val="18"/>
                <w:szCs w:val="18"/>
              </w:rPr>
              <w:t>15.9</w:t>
            </w:r>
          </w:p>
        </w:tc>
        <w:tc>
          <w:tcPr>
            <w:tcW w:w="619" w:type="pct"/>
            <w:noWrap/>
            <w:hideMark/>
          </w:tcPr>
          <w:p w14:paraId="07B5C154" w14:textId="77777777" w:rsidR="001619ED" w:rsidRPr="00845F40" w:rsidRDefault="001619ED" w:rsidP="001619ED">
            <w:pPr>
              <w:jc w:val="center"/>
              <w:rPr>
                <w:rFonts w:cstheme="minorHAnsi"/>
                <w:sz w:val="18"/>
                <w:szCs w:val="18"/>
              </w:rPr>
            </w:pPr>
            <w:r w:rsidRPr="00845F40">
              <w:rPr>
                <w:rFonts w:cstheme="minorHAnsi"/>
                <w:sz w:val="18"/>
                <w:szCs w:val="18"/>
              </w:rPr>
              <w:t>5.5</w:t>
            </w:r>
          </w:p>
        </w:tc>
        <w:tc>
          <w:tcPr>
            <w:tcW w:w="619" w:type="pct"/>
            <w:noWrap/>
            <w:hideMark/>
          </w:tcPr>
          <w:p w14:paraId="62C65981" w14:textId="77777777" w:rsidR="001619ED" w:rsidRPr="00845F40" w:rsidRDefault="001619ED" w:rsidP="001619ED">
            <w:pPr>
              <w:jc w:val="center"/>
              <w:rPr>
                <w:rFonts w:cstheme="minorHAnsi"/>
                <w:sz w:val="18"/>
                <w:szCs w:val="18"/>
              </w:rPr>
            </w:pPr>
            <w:r w:rsidRPr="00845F40">
              <w:rPr>
                <w:rFonts w:cstheme="minorHAnsi"/>
                <w:sz w:val="18"/>
                <w:szCs w:val="18"/>
              </w:rPr>
              <w:t>10.5</w:t>
            </w:r>
          </w:p>
        </w:tc>
        <w:tc>
          <w:tcPr>
            <w:tcW w:w="619" w:type="pct"/>
            <w:noWrap/>
            <w:hideMark/>
          </w:tcPr>
          <w:p w14:paraId="6E648739" w14:textId="77777777" w:rsidR="001619ED" w:rsidRPr="00845F40" w:rsidRDefault="001619ED" w:rsidP="001619ED">
            <w:pPr>
              <w:jc w:val="center"/>
              <w:rPr>
                <w:rFonts w:cstheme="minorHAnsi"/>
                <w:sz w:val="18"/>
                <w:szCs w:val="18"/>
              </w:rPr>
            </w:pPr>
            <w:r w:rsidRPr="00845F40">
              <w:rPr>
                <w:rFonts w:cstheme="minorHAnsi"/>
                <w:sz w:val="18"/>
                <w:szCs w:val="18"/>
              </w:rPr>
              <w:t>14.7</w:t>
            </w:r>
          </w:p>
        </w:tc>
        <w:tc>
          <w:tcPr>
            <w:tcW w:w="619" w:type="pct"/>
            <w:noWrap/>
            <w:hideMark/>
          </w:tcPr>
          <w:p w14:paraId="21A47BFD" w14:textId="77777777" w:rsidR="001619ED" w:rsidRPr="00845F40" w:rsidRDefault="001619ED" w:rsidP="001619ED">
            <w:pPr>
              <w:jc w:val="center"/>
              <w:rPr>
                <w:rFonts w:cstheme="minorHAnsi"/>
                <w:sz w:val="18"/>
                <w:szCs w:val="18"/>
              </w:rPr>
            </w:pPr>
            <w:r w:rsidRPr="00845F40">
              <w:rPr>
                <w:rFonts w:cstheme="minorHAnsi"/>
                <w:sz w:val="18"/>
                <w:szCs w:val="18"/>
              </w:rPr>
              <w:t>20.8</w:t>
            </w:r>
          </w:p>
        </w:tc>
        <w:tc>
          <w:tcPr>
            <w:tcW w:w="616" w:type="pct"/>
            <w:noWrap/>
            <w:hideMark/>
          </w:tcPr>
          <w:p w14:paraId="3E354A23" w14:textId="77777777" w:rsidR="001619ED" w:rsidRPr="00845F40" w:rsidRDefault="001619ED" w:rsidP="001619ED">
            <w:pPr>
              <w:jc w:val="center"/>
              <w:rPr>
                <w:rFonts w:cstheme="minorHAnsi"/>
                <w:sz w:val="18"/>
                <w:szCs w:val="18"/>
              </w:rPr>
            </w:pPr>
            <w:r w:rsidRPr="00845F40">
              <w:rPr>
                <w:rFonts w:cstheme="minorHAnsi"/>
                <w:sz w:val="18"/>
                <w:szCs w:val="18"/>
              </w:rPr>
              <w:t>35.2</w:t>
            </w:r>
          </w:p>
        </w:tc>
      </w:tr>
      <w:tr w:rsidR="001619ED" w:rsidRPr="00845F40" w14:paraId="1D3E72C1" w14:textId="77777777" w:rsidTr="00845F40">
        <w:trPr>
          <w:trHeight w:val="246"/>
        </w:trPr>
        <w:tc>
          <w:tcPr>
            <w:tcW w:w="1289" w:type="pct"/>
            <w:noWrap/>
            <w:hideMark/>
          </w:tcPr>
          <w:p w14:paraId="07AF34E3" w14:textId="77777777" w:rsidR="001619ED" w:rsidRPr="00845F40" w:rsidRDefault="001619ED" w:rsidP="001619ED">
            <w:pPr>
              <w:rPr>
                <w:rFonts w:cstheme="minorHAnsi"/>
                <w:sz w:val="18"/>
                <w:szCs w:val="18"/>
              </w:rPr>
            </w:pPr>
            <w:r w:rsidRPr="00845F40">
              <w:rPr>
                <w:rFonts w:cstheme="minorHAnsi"/>
                <w:sz w:val="18"/>
                <w:szCs w:val="18"/>
              </w:rPr>
              <w:t>New Hampshire</w:t>
            </w:r>
          </w:p>
        </w:tc>
        <w:tc>
          <w:tcPr>
            <w:tcW w:w="619" w:type="pct"/>
            <w:noWrap/>
            <w:hideMark/>
          </w:tcPr>
          <w:p w14:paraId="678CAB73" w14:textId="77777777" w:rsidR="001619ED" w:rsidRPr="00845F40" w:rsidRDefault="001619ED" w:rsidP="001619ED">
            <w:pPr>
              <w:jc w:val="center"/>
              <w:rPr>
                <w:rFonts w:cstheme="minorHAnsi"/>
                <w:sz w:val="18"/>
                <w:szCs w:val="18"/>
              </w:rPr>
            </w:pPr>
            <w:r w:rsidRPr="00845F40">
              <w:rPr>
                <w:rFonts w:cstheme="minorHAnsi"/>
                <w:sz w:val="18"/>
                <w:szCs w:val="18"/>
              </w:rPr>
              <w:t>9.1</w:t>
            </w:r>
          </w:p>
        </w:tc>
        <w:tc>
          <w:tcPr>
            <w:tcW w:w="619" w:type="pct"/>
            <w:noWrap/>
            <w:hideMark/>
          </w:tcPr>
          <w:p w14:paraId="1A9A4374" w14:textId="77777777" w:rsidR="001619ED" w:rsidRPr="00845F40" w:rsidRDefault="001619ED" w:rsidP="001619ED">
            <w:pPr>
              <w:jc w:val="center"/>
              <w:rPr>
                <w:rFonts w:cstheme="minorHAnsi"/>
                <w:sz w:val="18"/>
                <w:szCs w:val="18"/>
              </w:rPr>
            </w:pPr>
            <w:r w:rsidRPr="00845F40">
              <w:rPr>
                <w:rFonts w:cstheme="minorHAnsi"/>
                <w:sz w:val="18"/>
                <w:szCs w:val="18"/>
              </w:rPr>
              <w:t>5.0</w:t>
            </w:r>
          </w:p>
        </w:tc>
        <w:tc>
          <w:tcPr>
            <w:tcW w:w="619" w:type="pct"/>
            <w:noWrap/>
            <w:hideMark/>
          </w:tcPr>
          <w:p w14:paraId="2B1A8977" w14:textId="77777777" w:rsidR="001619ED" w:rsidRPr="00845F40" w:rsidRDefault="001619ED" w:rsidP="001619ED">
            <w:pPr>
              <w:jc w:val="center"/>
              <w:rPr>
                <w:rFonts w:cstheme="minorHAnsi"/>
                <w:sz w:val="18"/>
                <w:szCs w:val="18"/>
              </w:rPr>
            </w:pPr>
            <w:r w:rsidRPr="00845F40">
              <w:rPr>
                <w:rFonts w:cstheme="minorHAnsi"/>
                <w:sz w:val="18"/>
                <w:szCs w:val="18"/>
              </w:rPr>
              <w:t>7.4</w:t>
            </w:r>
          </w:p>
        </w:tc>
        <w:tc>
          <w:tcPr>
            <w:tcW w:w="619" w:type="pct"/>
            <w:noWrap/>
            <w:hideMark/>
          </w:tcPr>
          <w:p w14:paraId="34186948" w14:textId="77777777" w:rsidR="001619ED" w:rsidRPr="00845F40" w:rsidRDefault="001619ED" w:rsidP="001619ED">
            <w:pPr>
              <w:jc w:val="center"/>
              <w:rPr>
                <w:rFonts w:cstheme="minorHAnsi"/>
                <w:sz w:val="18"/>
                <w:szCs w:val="18"/>
              </w:rPr>
            </w:pPr>
            <w:r w:rsidRPr="00845F40">
              <w:rPr>
                <w:rFonts w:cstheme="minorHAnsi"/>
                <w:sz w:val="18"/>
                <w:szCs w:val="18"/>
              </w:rPr>
              <w:t>8.4</w:t>
            </w:r>
          </w:p>
        </w:tc>
        <w:tc>
          <w:tcPr>
            <w:tcW w:w="619" w:type="pct"/>
            <w:noWrap/>
            <w:hideMark/>
          </w:tcPr>
          <w:p w14:paraId="278BBAD6" w14:textId="77777777" w:rsidR="001619ED" w:rsidRPr="00845F40" w:rsidRDefault="001619ED" w:rsidP="001619ED">
            <w:pPr>
              <w:jc w:val="center"/>
              <w:rPr>
                <w:rFonts w:cstheme="minorHAnsi"/>
                <w:sz w:val="18"/>
                <w:szCs w:val="18"/>
              </w:rPr>
            </w:pPr>
            <w:r w:rsidRPr="00845F40">
              <w:rPr>
                <w:rFonts w:cstheme="minorHAnsi"/>
                <w:sz w:val="18"/>
                <w:szCs w:val="18"/>
              </w:rPr>
              <w:t>10.3</w:t>
            </w:r>
          </w:p>
        </w:tc>
        <w:tc>
          <w:tcPr>
            <w:tcW w:w="616" w:type="pct"/>
            <w:noWrap/>
            <w:hideMark/>
          </w:tcPr>
          <w:p w14:paraId="368B68C1" w14:textId="77777777" w:rsidR="001619ED" w:rsidRPr="00845F40" w:rsidRDefault="001619ED" w:rsidP="001619ED">
            <w:pPr>
              <w:jc w:val="center"/>
              <w:rPr>
                <w:rFonts w:cstheme="minorHAnsi"/>
                <w:sz w:val="18"/>
                <w:szCs w:val="18"/>
              </w:rPr>
            </w:pPr>
            <w:r w:rsidRPr="00845F40">
              <w:rPr>
                <w:rFonts w:cstheme="minorHAnsi"/>
                <w:sz w:val="18"/>
                <w:szCs w:val="18"/>
              </w:rPr>
              <w:t>20.2</w:t>
            </w:r>
          </w:p>
        </w:tc>
      </w:tr>
      <w:tr w:rsidR="001619ED" w:rsidRPr="00845F40" w14:paraId="050E9815" w14:textId="77777777" w:rsidTr="00845F40">
        <w:trPr>
          <w:trHeight w:val="246"/>
        </w:trPr>
        <w:tc>
          <w:tcPr>
            <w:tcW w:w="1289" w:type="pct"/>
            <w:noWrap/>
            <w:hideMark/>
          </w:tcPr>
          <w:p w14:paraId="7FC52A41" w14:textId="77777777" w:rsidR="001619ED" w:rsidRPr="00845F40" w:rsidRDefault="001619ED" w:rsidP="001619ED">
            <w:pPr>
              <w:rPr>
                <w:rFonts w:cstheme="minorHAnsi"/>
                <w:sz w:val="18"/>
                <w:szCs w:val="18"/>
              </w:rPr>
            </w:pPr>
            <w:r w:rsidRPr="00845F40">
              <w:rPr>
                <w:rFonts w:cstheme="minorHAnsi"/>
                <w:sz w:val="18"/>
                <w:szCs w:val="18"/>
              </w:rPr>
              <w:t>New Jersey</w:t>
            </w:r>
          </w:p>
        </w:tc>
        <w:tc>
          <w:tcPr>
            <w:tcW w:w="619" w:type="pct"/>
            <w:noWrap/>
            <w:hideMark/>
          </w:tcPr>
          <w:p w14:paraId="49F2FF24" w14:textId="77777777" w:rsidR="001619ED" w:rsidRPr="00845F40" w:rsidRDefault="001619ED" w:rsidP="001619ED">
            <w:pPr>
              <w:jc w:val="center"/>
              <w:rPr>
                <w:rFonts w:cstheme="minorHAnsi"/>
                <w:sz w:val="18"/>
                <w:szCs w:val="18"/>
              </w:rPr>
            </w:pPr>
            <w:r w:rsidRPr="00845F40">
              <w:rPr>
                <w:rFonts w:cstheme="minorHAnsi"/>
                <w:sz w:val="18"/>
                <w:szCs w:val="18"/>
              </w:rPr>
              <w:t>21.0</w:t>
            </w:r>
          </w:p>
        </w:tc>
        <w:tc>
          <w:tcPr>
            <w:tcW w:w="619" w:type="pct"/>
            <w:noWrap/>
            <w:hideMark/>
          </w:tcPr>
          <w:p w14:paraId="0A32E7EA" w14:textId="77777777" w:rsidR="001619ED" w:rsidRPr="00845F40" w:rsidRDefault="001619ED" w:rsidP="001619ED">
            <w:pPr>
              <w:jc w:val="center"/>
              <w:rPr>
                <w:rFonts w:cstheme="minorHAnsi"/>
                <w:sz w:val="18"/>
                <w:szCs w:val="18"/>
              </w:rPr>
            </w:pPr>
            <w:r w:rsidRPr="00845F40">
              <w:rPr>
                <w:rFonts w:cstheme="minorHAnsi"/>
                <w:sz w:val="18"/>
                <w:szCs w:val="18"/>
              </w:rPr>
              <w:t>7.1</w:t>
            </w:r>
          </w:p>
        </w:tc>
        <w:tc>
          <w:tcPr>
            <w:tcW w:w="619" w:type="pct"/>
            <w:noWrap/>
            <w:hideMark/>
          </w:tcPr>
          <w:p w14:paraId="5DF7BBB2" w14:textId="77777777" w:rsidR="001619ED" w:rsidRPr="00845F40" w:rsidRDefault="001619ED" w:rsidP="001619ED">
            <w:pPr>
              <w:jc w:val="center"/>
              <w:rPr>
                <w:rFonts w:cstheme="minorHAnsi"/>
                <w:sz w:val="18"/>
                <w:szCs w:val="18"/>
              </w:rPr>
            </w:pPr>
            <w:r w:rsidRPr="00845F40">
              <w:rPr>
                <w:rFonts w:cstheme="minorHAnsi"/>
                <w:sz w:val="18"/>
                <w:szCs w:val="18"/>
              </w:rPr>
              <w:t>15.8</w:t>
            </w:r>
          </w:p>
        </w:tc>
        <w:tc>
          <w:tcPr>
            <w:tcW w:w="619" w:type="pct"/>
            <w:noWrap/>
            <w:hideMark/>
          </w:tcPr>
          <w:p w14:paraId="03E884A5" w14:textId="77777777" w:rsidR="001619ED" w:rsidRPr="00845F40" w:rsidRDefault="001619ED" w:rsidP="001619ED">
            <w:pPr>
              <w:jc w:val="center"/>
              <w:rPr>
                <w:rFonts w:cstheme="minorHAnsi"/>
                <w:sz w:val="18"/>
                <w:szCs w:val="18"/>
              </w:rPr>
            </w:pPr>
            <w:r w:rsidRPr="00845F40">
              <w:rPr>
                <w:rFonts w:cstheme="minorHAnsi"/>
                <w:sz w:val="18"/>
                <w:szCs w:val="18"/>
              </w:rPr>
              <w:t>20.2</w:t>
            </w:r>
          </w:p>
        </w:tc>
        <w:tc>
          <w:tcPr>
            <w:tcW w:w="619" w:type="pct"/>
            <w:noWrap/>
            <w:hideMark/>
          </w:tcPr>
          <w:p w14:paraId="0A354D6A" w14:textId="77777777" w:rsidR="001619ED" w:rsidRPr="00845F40" w:rsidRDefault="001619ED" w:rsidP="001619ED">
            <w:pPr>
              <w:jc w:val="center"/>
              <w:rPr>
                <w:rFonts w:cstheme="minorHAnsi"/>
                <w:sz w:val="18"/>
                <w:szCs w:val="18"/>
              </w:rPr>
            </w:pPr>
            <w:r w:rsidRPr="00845F40">
              <w:rPr>
                <w:rFonts w:cstheme="minorHAnsi"/>
                <w:sz w:val="18"/>
                <w:szCs w:val="18"/>
              </w:rPr>
              <w:t>25.7</w:t>
            </w:r>
          </w:p>
        </w:tc>
        <w:tc>
          <w:tcPr>
            <w:tcW w:w="616" w:type="pct"/>
            <w:noWrap/>
            <w:hideMark/>
          </w:tcPr>
          <w:p w14:paraId="39E79A13" w14:textId="77777777" w:rsidR="001619ED" w:rsidRPr="00845F40" w:rsidRDefault="001619ED" w:rsidP="001619ED">
            <w:pPr>
              <w:jc w:val="center"/>
              <w:rPr>
                <w:rFonts w:cstheme="minorHAnsi"/>
                <w:sz w:val="18"/>
                <w:szCs w:val="18"/>
              </w:rPr>
            </w:pPr>
            <w:r w:rsidRPr="00845F40">
              <w:rPr>
                <w:rFonts w:cstheme="minorHAnsi"/>
                <w:sz w:val="18"/>
                <w:szCs w:val="18"/>
              </w:rPr>
              <w:t>48.1</w:t>
            </w:r>
          </w:p>
        </w:tc>
      </w:tr>
      <w:tr w:rsidR="001619ED" w:rsidRPr="00845F40" w14:paraId="309BD374" w14:textId="77777777" w:rsidTr="00845F40">
        <w:trPr>
          <w:trHeight w:val="246"/>
        </w:trPr>
        <w:tc>
          <w:tcPr>
            <w:tcW w:w="1289" w:type="pct"/>
            <w:noWrap/>
            <w:hideMark/>
          </w:tcPr>
          <w:p w14:paraId="1BED148E" w14:textId="77777777" w:rsidR="001619ED" w:rsidRPr="00845F40" w:rsidRDefault="001619ED" w:rsidP="001619ED">
            <w:pPr>
              <w:rPr>
                <w:rFonts w:cstheme="minorHAnsi"/>
                <w:sz w:val="18"/>
                <w:szCs w:val="18"/>
              </w:rPr>
            </w:pPr>
            <w:r w:rsidRPr="00845F40">
              <w:rPr>
                <w:rFonts w:cstheme="minorHAnsi"/>
                <w:sz w:val="18"/>
                <w:szCs w:val="18"/>
              </w:rPr>
              <w:t>New Mexico</w:t>
            </w:r>
          </w:p>
        </w:tc>
        <w:tc>
          <w:tcPr>
            <w:tcW w:w="619" w:type="pct"/>
            <w:noWrap/>
            <w:hideMark/>
          </w:tcPr>
          <w:p w14:paraId="713A4487" w14:textId="77777777" w:rsidR="001619ED" w:rsidRPr="00845F40" w:rsidRDefault="001619ED" w:rsidP="001619ED">
            <w:pPr>
              <w:jc w:val="center"/>
              <w:rPr>
                <w:rFonts w:cstheme="minorHAnsi"/>
                <w:sz w:val="18"/>
                <w:szCs w:val="18"/>
              </w:rPr>
            </w:pPr>
            <w:r w:rsidRPr="00845F40">
              <w:rPr>
                <w:rFonts w:cstheme="minorHAnsi"/>
                <w:sz w:val="18"/>
                <w:szCs w:val="18"/>
              </w:rPr>
              <w:t>12.1</w:t>
            </w:r>
          </w:p>
        </w:tc>
        <w:tc>
          <w:tcPr>
            <w:tcW w:w="619" w:type="pct"/>
            <w:noWrap/>
            <w:hideMark/>
          </w:tcPr>
          <w:p w14:paraId="6363F10B" w14:textId="77777777" w:rsidR="001619ED" w:rsidRPr="00845F40" w:rsidRDefault="001619ED" w:rsidP="001619ED">
            <w:pPr>
              <w:jc w:val="center"/>
              <w:rPr>
                <w:rFonts w:cstheme="minorHAnsi"/>
                <w:sz w:val="18"/>
                <w:szCs w:val="18"/>
              </w:rPr>
            </w:pPr>
            <w:r w:rsidRPr="00845F40">
              <w:rPr>
                <w:rFonts w:cstheme="minorHAnsi"/>
                <w:sz w:val="18"/>
                <w:szCs w:val="18"/>
              </w:rPr>
              <w:t>4.7</w:t>
            </w:r>
          </w:p>
        </w:tc>
        <w:tc>
          <w:tcPr>
            <w:tcW w:w="619" w:type="pct"/>
            <w:noWrap/>
            <w:hideMark/>
          </w:tcPr>
          <w:p w14:paraId="0C231288" w14:textId="77777777" w:rsidR="001619ED" w:rsidRPr="00845F40" w:rsidRDefault="001619ED" w:rsidP="001619ED">
            <w:pPr>
              <w:jc w:val="center"/>
              <w:rPr>
                <w:rFonts w:cstheme="minorHAnsi"/>
                <w:sz w:val="18"/>
                <w:szCs w:val="18"/>
              </w:rPr>
            </w:pPr>
            <w:r w:rsidRPr="00845F40">
              <w:rPr>
                <w:rFonts w:cstheme="minorHAnsi"/>
                <w:sz w:val="18"/>
                <w:szCs w:val="18"/>
              </w:rPr>
              <w:t>7.9</w:t>
            </w:r>
          </w:p>
        </w:tc>
        <w:tc>
          <w:tcPr>
            <w:tcW w:w="619" w:type="pct"/>
            <w:noWrap/>
            <w:hideMark/>
          </w:tcPr>
          <w:p w14:paraId="388AB596" w14:textId="77777777" w:rsidR="001619ED" w:rsidRPr="00845F40" w:rsidRDefault="001619ED" w:rsidP="001619ED">
            <w:pPr>
              <w:jc w:val="center"/>
              <w:rPr>
                <w:rFonts w:cstheme="minorHAnsi"/>
                <w:sz w:val="18"/>
                <w:szCs w:val="18"/>
              </w:rPr>
            </w:pPr>
            <w:r w:rsidRPr="00845F40">
              <w:rPr>
                <w:rFonts w:cstheme="minorHAnsi"/>
                <w:sz w:val="18"/>
                <w:szCs w:val="18"/>
              </w:rPr>
              <w:t>11.0</w:t>
            </w:r>
          </w:p>
        </w:tc>
        <w:tc>
          <w:tcPr>
            <w:tcW w:w="619" w:type="pct"/>
            <w:noWrap/>
            <w:hideMark/>
          </w:tcPr>
          <w:p w14:paraId="3C650E97" w14:textId="77777777" w:rsidR="001619ED" w:rsidRPr="00845F40" w:rsidRDefault="001619ED" w:rsidP="001619ED">
            <w:pPr>
              <w:jc w:val="center"/>
              <w:rPr>
                <w:rFonts w:cstheme="minorHAnsi"/>
                <w:sz w:val="18"/>
                <w:szCs w:val="18"/>
              </w:rPr>
            </w:pPr>
            <w:r w:rsidRPr="00845F40">
              <w:rPr>
                <w:rFonts w:cstheme="minorHAnsi"/>
                <w:sz w:val="18"/>
                <w:szCs w:val="18"/>
              </w:rPr>
              <w:t>14.8</w:t>
            </w:r>
          </w:p>
        </w:tc>
        <w:tc>
          <w:tcPr>
            <w:tcW w:w="616" w:type="pct"/>
            <w:noWrap/>
            <w:hideMark/>
          </w:tcPr>
          <w:p w14:paraId="0BED7B32" w14:textId="77777777" w:rsidR="001619ED" w:rsidRPr="00845F40" w:rsidRDefault="001619ED" w:rsidP="001619ED">
            <w:pPr>
              <w:jc w:val="center"/>
              <w:rPr>
                <w:rFonts w:cstheme="minorHAnsi"/>
                <w:sz w:val="18"/>
                <w:szCs w:val="18"/>
              </w:rPr>
            </w:pPr>
            <w:r w:rsidRPr="00845F40">
              <w:rPr>
                <w:rFonts w:cstheme="minorHAnsi"/>
                <w:sz w:val="18"/>
                <w:szCs w:val="18"/>
              </w:rPr>
              <w:t>35.0</w:t>
            </w:r>
          </w:p>
        </w:tc>
      </w:tr>
      <w:tr w:rsidR="001619ED" w:rsidRPr="00845F40" w14:paraId="3AC36F26" w14:textId="77777777" w:rsidTr="00845F40">
        <w:trPr>
          <w:trHeight w:val="246"/>
        </w:trPr>
        <w:tc>
          <w:tcPr>
            <w:tcW w:w="1289" w:type="pct"/>
            <w:noWrap/>
            <w:hideMark/>
          </w:tcPr>
          <w:p w14:paraId="650BDC02" w14:textId="77777777" w:rsidR="001619ED" w:rsidRPr="00845F40" w:rsidRDefault="001619ED" w:rsidP="001619ED">
            <w:pPr>
              <w:rPr>
                <w:rFonts w:cstheme="minorHAnsi"/>
                <w:sz w:val="18"/>
                <w:szCs w:val="18"/>
              </w:rPr>
            </w:pPr>
            <w:r w:rsidRPr="00845F40">
              <w:rPr>
                <w:rFonts w:cstheme="minorHAnsi"/>
                <w:sz w:val="18"/>
                <w:szCs w:val="18"/>
              </w:rPr>
              <w:t>New York</w:t>
            </w:r>
          </w:p>
        </w:tc>
        <w:tc>
          <w:tcPr>
            <w:tcW w:w="619" w:type="pct"/>
            <w:noWrap/>
            <w:hideMark/>
          </w:tcPr>
          <w:p w14:paraId="130434E3" w14:textId="77777777" w:rsidR="001619ED" w:rsidRPr="00845F40" w:rsidRDefault="001619ED" w:rsidP="001619ED">
            <w:pPr>
              <w:jc w:val="center"/>
              <w:rPr>
                <w:rFonts w:cstheme="minorHAnsi"/>
                <w:sz w:val="18"/>
                <w:szCs w:val="18"/>
              </w:rPr>
            </w:pPr>
            <w:r w:rsidRPr="00845F40">
              <w:rPr>
                <w:rFonts w:cstheme="minorHAnsi"/>
                <w:sz w:val="18"/>
                <w:szCs w:val="18"/>
              </w:rPr>
              <w:t>16.6</w:t>
            </w:r>
          </w:p>
        </w:tc>
        <w:tc>
          <w:tcPr>
            <w:tcW w:w="619" w:type="pct"/>
            <w:noWrap/>
            <w:hideMark/>
          </w:tcPr>
          <w:p w14:paraId="236D9B1E" w14:textId="77777777" w:rsidR="001619ED" w:rsidRPr="00845F40" w:rsidRDefault="001619ED" w:rsidP="001619ED">
            <w:pPr>
              <w:jc w:val="center"/>
              <w:rPr>
                <w:rFonts w:cstheme="minorHAnsi"/>
                <w:sz w:val="18"/>
                <w:szCs w:val="18"/>
              </w:rPr>
            </w:pPr>
            <w:r w:rsidRPr="00845F40">
              <w:rPr>
                <w:rFonts w:cstheme="minorHAnsi"/>
                <w:sz w:val="18"/>
                <w:szCs w:val="18"/>
              </w:rPr>
              <w:t>3.2</w:t>
            </w:r>
          </w:p>
        </w:tc>
        <w:tc>
          <w:tcPr>
            <w:tcW w:w="619" w:type="pct"/>
            <w:noWrap/>
            <w:hideMark/>
          </w:tcPr>
          <w:p w14:paraId="3EE49FA5" w14:textId="77777777" w:rsidR="001619ED" w:rsidRPr="00845F40" w:rsidRDefault="001619ED" w:rsidP="001619ED">
            <w:pPr>
              <w:jc w:val="center"/>
              <w:rPr>
                <w:rFonts w:cstheme="minorHAnsi"/>
                <w:sz w:val="18"/>
                <w:szCs w:val="18"/>
              </w:rPr>
            </w:pPr>
            <w:r w:rsidRPr="00845F40">
              <w:rPr>
                <w:rFonts w:cstheme="minorHAnsi"/>
                <w:sz w:val="18"/>
                <w:szCs w:val="18"/>
              </w:rPr>
              <w:t>8.3</w:t>
            </w:r>
          </w:p>
        </w:tc>
        <w:tc>
          <w:tcPr>
            <w:tcW w:w="619" w:type="pct"/>
            <w:noWrap/>
            <w:hideMark/>
          </w:tcPr>
          <w:p w14:paraId="63CD5D4C" w14:textId="77777777" w:rsidR="001619ED" w:rsidRPr="00845F40" w:rsidRDefault="001619ED" w:rsidP="001619ED">
            <w:pPr>
              <w:jc w:val="center"/>
              <w:rPr>
                <w:rFonts w:cstheme="minorHAnsi"/>
                <w:sz w:val="18"/>
                <w:szCs w:val="18"/>
              </w:rPr>
            </w:pPr>
            <w:r w:rsidRPr="00845F40">
              <w:rPr>
                <w:rFonts w:cstheme="minorHAnsi"/>
                <w:sz w:val="18"/>
                <w:szCs w:val="18"/>
              </w:rPr>
              <w:t>12.4</w:t>
            </w:r>
          </w:p>
        </w:tc>
        <w:tc>
          <w:tcPr>
            <w:tcW w:w="619" w:type="pct"/>
            <w:noWrap/>
            <w:hideMark/>
          </w:tcPr>
          <w:p w14:paraId="58811D13" w14:textId="77777777" w:rsidR="001619ED" w:rsidRPr="00845F40" w:rsidRDefault="001619ED" w:rsidP="001619ED">
            <w:pPr>
              <w:jc w:val="center"/>
              <w:rPr>
                <w:rFonts w:cstheme="minorHAnsi"/>
                <w:sz w:val="18"/>
                <w:szCs w:val="18"/>
              </w:rPr>
            </w:pPr>
            <w:r w:rsidRPr="00845F40">
              <w:rPr>
                <w:rFonts w:cstheme="minorHAnsi"/>
                <w:sz w:val="18"/>
                <w:szCs w:val="18"/>
              </w:rPr>
              <w:t>23.9</w:t>
            </w:r>
          </w:p>
        </w:tc>
        <w:tc>
          <w:tcPr>
            <w:tcW w:w="616" w:type="pct"/>
            <w:noWrap/>
            <w:hideMark/>
          </w:tcPr>
          <w:p w14:paraId="6C455464" w14:textId="77777777" w:rsidR="001619ED" w:rsidRPr="00845F40" w:rsidRDefault="001619ED" w:rsidP="001619ED">
            <w:pPr>
              <w:jc w:val="center"/>
              <w:rPr>
                <w:rFonts w:cstheme="minorHAnsi"/>
                <w:sz w:val="18"/>
                <w:szCs w:val="18"/>
              </w:rPr>
            </w:pPr>
            <w:r w:rsidRPr="00845F40">
              <w:rPr>
                <w:rFonts w:cstheme="minorHAnsi"/>
                <w:sz w:val="18"/>
                <w:szCs w:val="18"/>
              </w:rPr>
              <w:t>48.7</w:t>
            </w:r>
          </w:p>
        </w:tc>
      </w:tr>
      <w:tr w:rsidR="001619ED" w:rsidRPr="00845F40" w14:paraId="50528A2B" w14:textId="77777777" w:rsidTr="00845F40">
        <w:trPr>
          <w:trHeight w:val="246"/>
        </w:trPr>
        <w:tc>
          <w:tcPr>
            <w:tcW w:w="1289" w:type="pct"/>
            <w:noWrap/>
            <w:hideMark/>
          </w:tcPr>
          <w:p w14:paraId="768BD127" w14:textId="77777777" w:rsidR="001619ED" w:rsidRPr="00845F40" w:rsidRDefault="001619ED" w:rsidP="001619ED">
            <w:pPr>
              <w:rPr>
                <w:rFonts w:cstheme="minorHAnsi"/>
                <w:sz w:val="18"/>
                <w:szCs w:val="18"/>
              </w:rPr>
            </w:pPr>
            <w:r w:rsidRPr="00845F40">
              <w:rPr>
                <w:rFonts w:cstheme="minorHAnsi"/>
                <w:sz w:val="18"/>
                <w:szCs w:val="18"/>
              </w:rPr>
              <w:t>North Carolina</w:t>
            </w:r>
          </w:p>
        </w:tc>
        <w:tc>
          <w:tcPr>
            <w:tcW w:w="619" w:type="pct"/>
            <w:noWrap/>
            <w:hideMark/>
          </w:tcPr>
          <w:p w14:paraId="6CE3C8E4" w14:textId="77777777" w:rsidR="001619ED" w:rsidRPr="00845F40" w:rsidRDefault="001619ED" w:rsidP="001619ED">
            <w:pPr>
              <w:jc w:val="center"/>
              <w:rPr>
                <w:rFonts w:cstheme="minorHAnsi"/>
                <w:sz w:val="18"/>
                <w:szCs w:val="18"/>
              </w:rPr>
            </w:pPr>
            <w:r w:rsidRPr="00845F40">
              <w:rPr>
                <w:rFonts w:cstheme="minorHAnsi"/>
                <w:sz w:val="18"/>
                <w:szCs w:val="18"/>
              </w:rPr>
              <w:t>11.0</w:t>
            </w:r>
          </w:p>
        </w:tc>
        <w:tc>
          <w:tcPr>
            <w:tcW w:w="619" w:type="pct"/>
            <w:noWrap/>
            <w:hideMark/>
          </w:tcPr>
          <w:p w14:paraId="799EB940" w14:textId="77777777" w:rsidR="001619ED" w:rsidRPr="00845F40" w:rsidRDefault="001619ED" w:rsidP="001619ED">
            <w:pPr>
              <w:jc w:val="center"/>
              <w:rPr>
                <w:rFonts w:cstheme="minorHAnsi"/>
                <w:sz w:val="18"/>
                <w:szCs w:val="18"/>
              </w:rPr>
            </w:pPr>
            <w:r w:rsidRPr="00845F40">
              <w:rPr>
                <w:rFonts w:cstheme="minorHAnsi"/>
                <w:sz w:val="18"/>
                <w:szCs w:val="18"/>
              </w:rPr>
              <w:t>3.2</w:t>
            </w:r>
          </w:p>
        </w:tc>
        <w:tc>
          <w:tcPr>
            <w:tcW w:w="619" w:type="pct"/>
            <w:noWrap/>
            <w:hideMark/>
          </w:tcPr>
          <w:p w14:paraId="5935D824" w14:textId="77777777" w:rsidR="001619ED" w:rsidRPr="00845F40" w:rsidRDefault="001619ED" w:rsidP="001619ED">
            <w:pPr>
              <w:jc w:val="center"/>
              <w:rPr>
                <w:rFonts w:cstheme="minorHAnsi"/>
                <w:sz w:val="18"/>
                <w:szCs w:val="18"/>
              </w:rPr>
            </w:pPr>
            <w:r w:rsidRPr="00845F40">
              <w:rPr>
                <w:rFonts w:cstheme="minorHAnsi"/>
                <w:sz w:val="18"/>
                <w:szCs w:val="18"/>
              </w:rPr>
              <w:t>8.0</w:t>
            </w:r>
          </w:p>
        </w:tc>
        <w:tc>
          <w:tcPr>
            <w:tcW w:w="619" w:type="pct"/>
            <w:noWrap/>
            <w:hideMark/>
          </w:tcPr>
          <w:p w14:paraId="01B1BBB7" w14:textId="77777777" w:rsidR="001619ED" w:rsidRPr="00845F40" w:rsidRDefault="001619ED" w:rsidP="001619ED">
            <w:pPr>
              <w:jc w:val="center"/>
              <w:rPr>
                <w:rFonts w:cstheme="minorHAnsi"/>
                <w:sz w:val="18"/>
                <w:szCs w:val="18"/>
              </w:rPr>
            </w:pPr>
            <w:r w:rsidRPr="00845F40">
              <w:rPr>
                <w:rFonts w:cstheme="minorHAnsi"/>
                <w:sz w:val="18"/>
                <w:szCs w:val="18"/>
              </w:rPr>
              <w:t>10.4</w:t>
            </w:r>
          </w:p>
        </w:tc>
        <w:tc>
          <w:tcPr>
            <w:tcW w:w="619" w:type="pct"/>
            <w:noWrap/>
            <w:hideMark/>
          </w:tcPr>
          <w:p w14:paraId="1A7B1EC5" w14:textId="77777777" w:rsidR="001619ED" w:rsidRPr="00845F40" w:rsidRDefault="001619ED" w:rsidP="001619ED">
            <w:pPr>
              <w:jc w:val="center"/>
              <w:rPr>
                <w:rFonts w:cstheme="minorHAnsi"/>
                <w:sz w:val="18"/>
                <w:szCs w:val="18"/>
              </w:rPr>
            </w:pPr>
            <w:r w:rsidRPr="00845F40">
              <w:rPr>
                <w:rFonts w:cstheme="minorHAnsi"/>
                <w:sz w:val="18"/>
                <w:szCs w:val="18"/>
              </w:rPr>
              <w:t>13.5</w:t>
            </w:r>
          </w:p>
        </w:tc>
        <w:tc>
          <w:tcPr>
            <w:tcW w:w="616" w:type="pct"/>
            <w:noWrap/>
            <w:hideMark/>
          </w:tcPr>
          <w:p w14:paraId="00582365" w14:textId="77777777" w:rsidR="001619ED" w:rsidRPr="00845F40" w:rsidRDefault="001619ED" w:rsidP="001619ED">
            <w:pPr>
              <w:jc w:val="center"/>
              <w:rPr>
                <w:rFonts w:cstheme="minorHAnsi"/>
                <w:sz w:val="18"/>
                <w:szCs w:val="18"/>
              </w:rPr>
            </w:pPr>
            <w:r w:rsidRPr="00845F40">
              <w:rPr>
                <w:rFonts w:cstheme="minorHAnsi"/>
                <w:sz w:val="18"/>
                <w:szCs w:val="18"/>
              </w:rPr>
              <w:t>31.1</w:t>
            </w:r>
          </w:p>
        </w:tc>
      </w:tr>
      <w:tr w:rsidR="001619ED" w:rsidRPr="00845F40" w14:paraId="63110A35" w14:textId="77777777" w:rsidTr="00845F40">
        <w:trPr>
          <w:trHeight w:val="246"/>
        </w:trPr>
        <w:tc>
          <w:tcPr>
            <w:tcW w:w="1289" w:type="pct"/>
            <w:noWrap/>
            <w:hideMark/>
          </w:tcPr>
          <w:p w14:paraId="098B8179" w14:textId="77777777" w:rsidR="001619ED" w:rsidRPr="00845F40" w:rsidRDefault="001619ED" w:rsidP="001619ED">
            <w:pPr>
              <w:rPr>
                <w:rFonts w:cstheme="minorHAnsi"/>
                <w:sz w:val="18"/>
                <w:szCs w:val="18"/>
              </w:rPr>
            </w:pPr>
            <w:r w:rsidRPr="00845F40">
              <w:rPr>
                <w:rFonts w:cstheme="minorHAnsi"/>
                <w:sz w:val="18"/>
                <w:szCs w:val="18"/>
              </w:rPr>
              <w:t>North Dakota</w:t>
            </w:r>
          </w:p>
        </w:tc>
        <w:tc>
          <w:tcPr>
            <w:tcW w:w="619" w:type="pct"/>
            <w:noWrap/>
            <w:hideMark/>
          </w:tcPr>
          <w:p w14:paraId="47F2A565" w14:textId="77777777" w:rsidR="001619ED" w:rsidRPr="00845F40" w:rsidRDefault="001619ED" w:rsidP="001619ED">
            <w:pPr>
              <w:jc w:val="center"/>
              <w:rPr>
                <w:rFonts w:cstheme="minorHAnsi"/>
                <w:sz w:val="18"/>
                <w:szCs w:val="18"/>
              </w:rPr>
            </w:pPr>
            <w:r w:rsidRPr="00845F40">
              <w:rPr>
                <w:rFonts w:cstheme="minorHAnsi"/>
                <w:sz w:val="18"/>
                <w:szCs w:val="18"/>
              </w:rPr>
              <w:t>5.4</w:t>
            </w:r>
          </w:p>
        </w:tc>
        <w:tc>
          <w:tcPr>
            <w:tcW w:w="619" w:type="pct"/>
            <w:noWrap/>
            <w:hideMark/>
          </w:tcPr>
          <w:p w14:paraId="42BFF480" w14:textId="77777777" w:rsidR="001619ED" w:rsidRPr="00845F40" w:rsidRDefault="001619ED" w:rsidP="001619ED">
            <w:pPr>
              <w:jc w:val="center"/>
              <w:rPr>
                <w:rFonts w:cstheme="minorHAnsi"/>
                <w:sz w:val="18"/>
                <w:szCs w:val="18"/>
              </w:rPr>
            </w:pPr>
            <w:r w:rsidRPr="00845F40">
              <w:rPr>
                <w:rFonts w:cstheme="minorHAnsi"/>
                <w:sz w:val="18"/>
                <w:szCs w:val="18"/>
              </w:rPr>
              <w:t>2.1</w:t>
            </w:r>
          </w:p>
        </w:tc>
        <w:tc>
          <w:tcPr>
            <w:tcW w:w="619" w:type="pct"/>
            <w:noWrap/>
            <w:hideMark/>
          </w:tcPr>
          <w:p w14:paraId="5913A00D" w14:textId="77777777" w:rsidR="001619ED" w:rsidRPr="00845F40" w:rsidRDefault="001619ED" w:rsidP="001619ED">
            <w:pPr>
              <w:jc w:val="center"/>
              <w:rPr>
                <w:rFonts w:cstheme="minorHAnsi"/>
                <w:sz w:val="18"/>
                <w:szCs w:val="18"/>
              </w:rPr>
            </w:pPr>
            <w:r w:rsidRPr="00845F40">
              <w:rPr>
                <w:rFonts w:cstheme="minorHAnsi"/>
                <w:sz w:val="18"/>
                <w:szCs w:val="18"/>
              </w:rPr>
              <w:t>3.3</w:t>
            </w:r>
          </w:p>
        </w:tc>
        <w:tc>
          <w:tcPr>
            <w:tcW w:w="619" w:type="pct"/>
            <w:noWrap/>
            <w:hideMark/>
          </w:tcPr>
          <w:p w14:paraId="60EFEC7C" w14:textId="77777777" w:rsidR="001619ED" w:rsidRPr="00845F40" w:rsidRDefault="001619ED" w:rsidP="001619ED">
            <w:pPr>
              <w:jc w:val="center"/>
              <w:rPr>
                <w:rFonts w:cstheme="minorHAnsi"/>
                <w:sz w:val="18"/>
                <w:szCs w:val="18"/>
              </w:rPr>
            </w:pPr>
            <w:r w:rsidRPr="00845F40">
              <w:rPr>
                <w:rFonts w:cstheme="minorHAnsi"/>
                <w:sz w:val="18"/>
                <w:szCs w:val="18"/>
              </w:rPr>
              <w:t>4.0</w:t>
            </w:r>
          </w:p>
        </w:tc>
        <w:tc>
          <w:tcPr>
            <w:tcW w:w="619" w:type="pct"/>
            <w:noWrap/>
            <w:hideMark/>
          </w:tcPr>
          <w:p w14:paraId="6F50421C" w14:textId="77777777" w:rsidR="001619ED" w:rsidRPr="00845F40" w:rsidRDefault="001619ED" w:rsidP="001619ED">
            <w:pPr>
              <w:jc w:val="center"/>
              <w:rPr>
                <w:rFonts w:cstheme="minorHAnsi"/>
                <w:sz w:val="18"/>
                <w:szCs w:val="18"/>
              </w:rPr>
            </w:pPr>
            <w:r w:rsidRPr="00845F40">
              <w:rPr>
                <w:rFonts w:cstheme="minorHAnsi"/>
                <w:sz w:val="18"/>
                <w:szCs w:val="18"/>
              </w:rPr>
              <w:t>6.9</w:t>
            </w:r>
          </w:p>
        </w:tc>
        <w:tc>
          <w:tcPr>
            <w:tcW w:w="616" w:type="pct"/>
            <w:noWrap/>
            <w:hideMark/>
          </w:tcPr>
          <w:p w14:paraId="7505300B" w14:textId="77777777" w:rsidR="001619ED" w:rsidRPr="00845F40" w:rsidRDefault="001619ED" w:rsidP="001619ED">
            <w:pPr>
              <w:jc w:val="center"/>
              <w:rPr>
                <w:rFonts w:cstheme="minorHAnsi"/>
                <w:sz w:val="18"/>
                <w:szCs w:val="18"/>
              </w:rPr>
            </w:pPr>
            <w:r w:rsidRPr="00845F40">
              <w:rPr>
                <w:rFonts w:cstheme="minorHAnsi"/>
                <w:sz w:val="18"/>
                <w:szCs w:val="18"/>
              </w:rPr>
              <w:t>17.6</w:t>
            </w:r>
          </w:p>
        </w:tc>
      </w:tr>
      <w:tr w:rsidR="001619ED" w:rsidRPr="00845F40" w14:paraId="1C458F83" w14:textId="77777777" w:rsidTr="00845F40">
        <w:trPr>
          <w:trHeight w:val="246"/>
        </w:trPr>
        <w:tc>
          <w:tcPr>
            <w:tcW w:w="1289" w:type="pct"/>
            <w:noWrap/>
            <w:hideMark/>
          </w:tcPr>
          <w:p w14:paraId="1FC188F8" w14:textId="77777777" w:rsidR="001619ED" w:rsidRPr="00845F40" w:rsidRDefault="001619ED" w:rsidP="001619ED">
            <w:pPr>
              <w:rPr>
                <w:rFonts w:cstheme="minorHAnsi"/>
                <w:sz w:val="18"/>
                <w:szCs w:val="18"/>
              </w:rPr>
            </w:pPr>
            <w:r w:rsidRPr="00845F40">
              <w:rPr>
                <w:rFonts w:cstheme="minorHAnsi"/>
                <w:sz w:val="18"/>
                <w:szCs w:val="18"/>
              </w:rPr>
              <w:t>Ohio</w:t>
            </w:r>
          </w:p>
        </w:tc>
        <w:tc>
          <w:tcPr>
            <w:tcW w:w="619" w:type="pct"/>
            <w:noWrap/>
            <w:hideMark/>
          </w:tcPr>
          <w:p w14:paraId="5EB05348" w14:textId="77777777" w:rsidR="001619ED" w:rsidRPr="00845F40" w:rsidRDefault="001619ED" w:rsidP="001619ED">
            <w:pPr>
              <w:jc w:val="center"/>
              <w:rPr>
                <w:rFonts w:cstheme="minorHAnsi"/>
                <w:sz w:val="18"/>
                <w:szCs w:val="18"/>
              </w:rPr>
            </w:pPr>
            <w:r w:rsidRPr="00845F40">
              <w:rPr>
                <w:rFonts w:cstheme="minorHAnsi"/>
                <w:sz w:val="18"/>
                <w:szCs w:val="18"/>
              </w:rPr>
              <w:t>14.3</w:t>
            </w:r>
          </w:p>
        </w:tc>
        <w:tc>
          <w:tcPr>
            <w:tcW w:w="619" w:type="pct"/>
            <w:noWrap/>
            <w:hideMark/>
          </w:tcPr>
          <w:p w14:paraId="2D77CC0C" w14:textId="77777777" w:rsidR="001619ED" w:rsidRPr="00845F40" w:rsidRDefault="001619ED" w:rsidP="001619ED">
            <w:pPr>
              <w:jc w:val="center"/>
              <w:rPr>
                <w:rFonts w:cstheme="minorHAnsi"/>
                <w:sz w:val="18"/>
                <w:szCs w:val="18"/>
              </w:rPr>
            </w:pPr>
            <w:r w:rsidRPr="00845F40">
              <w:rPr>
                <w:rFonts w:cstheme="minorHAnsi"/>
                <w:sz w:val="18"/>
                <w:szCs w:val="18"/>
              </w:rPr>
              <w:t>7.5</w:t>
            </w:r>
          </w:p>
        </w:tc>
        <w:tc>
          <w:tcPr>
            <w:tcW w:w="619" w:type="pct"/>
            <w:noWrap/>
            <w:hideMark/>
          </w:tcPr>
          <w:p w14:paraId="67DBA87F" w14:textId="77777777" w:rsidR="001619ED" w:rsidRPr="00845F40" w:rsidRDefault="001619ED" w:rsidP="001619ED">
            <w:pPr>
              <w:jc w:val="center"/>
              <w:rPr>
                <w:rFonts w:cstheme="minorHAnsi"/>
                <w:sz w:val="18"/>
                <w:szCs w:val="18"/>
              </w:rPr>
            </w:pPr>
            <w:r w:rsidRPr="00845F40">
              <w:rPr>
                <w:rFonts w:cstheme="minorHAnsi"/>
                <w:sz w:val="18"/>
                <w:szCs w:val="18"/>
              </w:rPr>
              <w:t>10.7</w:t>
            </w:r>
          </w:p>
        </w:tc>
        <w:tc>
          <w:tcPr>
            <w:tcW w:w="619" w:type="pct"/>
            <w:noWrap/>
            <w:hideMark/>
          </w:tcPr>
          <w:p w14:paraId="70DBFC8E" w14:textId="77777777" w:rsidR="001619ED" w:rsidRPr="00845F40" w:rsidRDefault="001619ED" w:rsidP="001619ED">
            <w:pPr>
              <w:jc w:val="center"/>
              <w:rPr>
                <w:rFonts w:cstheme="minorHAnsi"/>
                <w:sz w:val="18"/>
                <w:szCs w:val="18"/>
              </w:rPr>
            </w:pPr>
            <w:r w:rsidRPr="00845F40">
              <w:rPr>
                <w:rFonts w:cstheme="minorHAnsi"/>
                <w:sz w:val="18"/>
                <w:szCs w:val="18"/>
              </w:rPr>
              <w:t>13.6</w:t>
            </w:r>
          </w:p>
        </w:tc>
        <w:tc>
          <w:tcPr>
            <w:tcW w:w="619" w:type="pct"/>
            <w:noWrap/>
            <w:hideMark/>
          </w:tcPr>
          <w:p w14:paraId="4274CD6B" w14:textId="77777777" w:rsidR="001619ED" w:rsidRPr="00845F40" w:rsidRDefault="001619ED" w:rsidP="001619ED">
            <w:pPr>
              <w:jc w:val="center"/>
              <w:rPr>
                <w:rFonts w:cstheme="minorHAnsi"/>
                <w:sz w:val="18"/>
                <w:szCs w:val="18"/>
              </w:rPr>
            </w:pPr>
            <w:r w:rsidRPr="00845F40">
              <w:rPr>
                <w:rFonts w:cstheme="minorHAnsi"/>
                <w:sz w:val="18"/>
                <w:szCs w:val="18"/>
              </w:rPr>
              <w:t>17.3</w:t>
            </w:r>
          </w:p>
        </w:tc>
        <w:tc>
          <w:tcPr>
            <w:tcW w:w="616" w:type="pct"/>
            <w:noWrap/>
            <w:hideMark/>
          </w:tcPr>
          <w:p w14:paraId="15F96933" w14:textId="77777777" w:rsidR="001619ED" w:rsidRPr="00845F40" w:rsidRDefault="001619ED" w:rsidP="001619ED">
            <w:pPr>
              <w:jc w:val="center"/>
              <w:rPr>
                <w:rFonts w:cstheme="minorHAnsi"/>
                <w:sz w:val="18"/>
                <w:szCs w:val="18"/>
              </w:rPr>
            </w:pPr>
            <w:r w:rsidRPr="00845F40">
              <w:rPr>
                <w:rFonts w:cstheme="minorHAnsi"/>
                <w:sz w:val="18"/>
                <w:szCs w:val="18"/>
              </w:rPr>
              <w:t>35.2</w:t>
            </w:r>
          </w:p>
        </w:tc>
      </w:tr>
      <w:tr w:rsidR="001619ED" w:rsidRPr="00845F40" w14:paraId="73CA9285" w14:textId="77777777" w:rsidTr="00845F40">
        <w:trPr>
          <w:trHeight w:val="246"/>
        </w:trPr>
        <w:tc>
          <w:tcPr>
            <w:tcW w:w="1289" w:type="pct"/>
            <w:noWrap/>
            <w:hideMark/>
          </w:tcPr>
          <w:p w14:paraId="339F6118" w14:textId="77777777" w:rsidR="001619ED" w:rsidRPr="00845F40" w:rsidRDefault="001619ED" w:rsidP="001619ED">
            <w:pPr>
              <w:rPr>
                <w:rFonts w:cstheme="minorHAnsi"/>
                <w:sz w:val="18"/>
                <w:szCs w:val="18"/>
              </w:rPr>
            </w:pPr>
            <w:r w:rsidRPr="00845F40">
              <w:rPr>
                <w:rFonts w:cstheme="minorHAnsi"/>
                <w:sz w:val="18"/>
                <w:szCs w:val="18"/>
              </w:rPr>
              <w:t>Oklahoma</w:t>
            </w:r>
          </w:p>
        </w:tc>
        <w:tc>
          <w:tcPr>
            <w:tcW w:w="619" w:type="pct"/>
            <w:noWrap/>
            <w:hideMark/>
          </w:tcPr>
          <w:p w14:paraId="045C9AA8" w14:textId="77777777" w:rsidR="001619ED" w:rsidRPr="00845F40" w:rsidRDefault="001619ED" w:rsidP="001619ED">
            <w:pPr>
              <w:jc w:val="center"/>
              <w:rPr>
                <w:rFonts w:cstheme="minorHAnsi"/>
                <w:sz w:val="18"/>
                <w:szCs w:val="18"/>
              </w:rPr>
            </w:pPr>
            <w:r w:rsidRPr="00845F40">
              <w:rPr>
                <w:rFonts w:cstheme="minorHAnsi"/>
                <w:sz w:val="18"/>
                <w:szCs w:val="18"/>
              </w:rPr>
              <w:t>10.4</w:t>
            </w:r>
          </w:p>
        </w:tc>
        <w:tc>
          <w:tcPr>
            <w:tcW w:w="619" w:type="pct"/>
            <w:noWrap/>
            <w:hideMark/>
          </w:tcPr>
          <w:p w14:paraId="6FA5D6B3" w14:textId="77777777" w:rsidR="001619ED" w:rsidRPr="00845F40" w:rsidRDefault="001619ED" w:rsidP="001619ED">
            <w:pPr>
              <w:jc w:val="center"/>
              <w:rPr>
                <w:rFonts w:cstheme="minorHAnsi"/>
                <w:sz w:val="18"/>
                <w:szCs w:val="18"/>
              </w:rPr>
            </w:pPr>
            <w:r w:rsidRPr="00845F40">
              <w:rPr>
                <w:rFonts w:cstheme="minorHAnsi"/>
                <w:sz w:val="18"/>
                <w:szCs w:val="18"/>
              </w:rPr>
              <w:t>4.1</w:t>
            </w:r>
          </w:p>
        </w:tc>
        <w:tc>
          <w:tcPr>
            <w:tcW w:w="619" w:type="pct"/>
            <w:noWrap/>
            <w:hideMark/>
          </w:tcPr>
          <w:p w14:paraId="482A8FA8" w14:textId="77777777" w:rsidR="001619ED" w:rsidRPr="00845F40" w:rsidRDefault="001619ED" w:rsidP="001619ED">
            <w:pPr>
              <w:jc w:val="center"/>
              <w:rPr>
                <w:rFonts w:cstheme="minorHAnsi"/>
                <w:sz w:val="18"/>
                <w:szCs w:val="18"/>
              </w:rPr>
            </w:pPr>
            <w:r w:rsidRPr="00845F40">
              <w:rPr>
                <w:rFonts w:cstheme="minorHAnsi"/>
                <w:sz w:val="18"/>
                <w:szCs w:val="18"/>
              </w:rPr>
              <w:t>7.0</w:t>
            </w:r>
          </w:p>
        </w:tc>
        <w:tc>
          <w:tcPr>
            <w:tcW w:w="619" w:type="pct"/>
            <w:noWrap/>
            <w:hideMark/>
          </w:tcPr>
          <w:p w14:paraId="23D5F8F9" w14:textId="77777777" w:rsidR="001619ED" w:rsidRPr="00845F40" w:rsidRDefault="001619ED" w:rsidP="001619ED">
            <w:pPr>
              <w:jc w:val="center"/>
              <w:rPr>
                <w:rFonts w:cstheme="minorHAnsi"/>
                <w:sz w:val="18"/>
                <w:szCs w:val="18"/>
              </w:rPr>
            </w:pPr>
            <w:r w:rsidRPr="00845F40">
              <w:rPr>
                <w:rFonts w:cstheme="minorHAnsi"/>
                <w:sz w:val="18"/>
                <w:szCs w:val="18"/>
              </w:rPr>
              <w:t>9.5</w:t>
            </w:r>
          </w:p>
        </w:tc>
        <w:tc>
          <w:tcPr>
            <w:tcW w:w="619" w:type="pct"/>
            <w:noWrap/>
            <w:hideMark/>
          </w:tcPr>
          <w:p w14:paraId="62BD333C" w14:textId="77777777" w:rsidR="001619ED" w:rsidRPr="00845F40" w:rsidRDefault="001619ED" w:rsidP="001619ED">
            <w:pPr>
              <w:jc w:val="center"/>
              <w:rPr>
                <w:rFonts w:cstheme="minorHAnsi"/>
                <w:sz w:val="18"/>
                <w:szCs w:val="18"/>
              </w:rPr>
            </w:pPr>
            <w:r w:rsidRPr="00845F40">
              <w:rPr>
                <w:rFonts w:cstheme="minorHAnsi"/>
                <w:sz w:val="18"/>
                <w:szCs w:val="18"/>
              </w:rPr>
              <w:t>13.1</w:t>
            </w:r>
          </w:p>
        </w:tc>
        <w:tc>
          <w:tcPr>
            <w:tcW w:w="616" w:type="pct"/>
            <w:noWrap/>
            <w:hideMark/>
          </w:tcPr>
          <w:p w14:paraId="0F636947" w14:textId="77777777" w:rsidR="001619ED" w:rsidRPr="00845F40" w:rsidRDefault="001619ED" w:rsidP="001619ED">
            <w:pPr>
              <w:jc w:val="center"/>
              <w:rPr>
                <w:rFonts w:cstheme="minorHAnsi"/>
                <w:sz w:val="18"/>
                <w:szCs w:val="18"/>
              </w:rPr>
            </w:pPr>
            <w:r w:rsidRPr="00845F40">
              <w:rPr>
                <w:rFonts w:cstheme="minorHAnsi"/>
                <w:sz w:val="18"/>
                <w:szCs w:val="18"/>
              </w:rPr>
              <w:t>28.5</w:t>
            </w:r>
          </w:p>
        </w:tc>
      </w:tr>
      <w:tr w:rsidR="001619ED" w:rsidRPr="00845F40" w14:paraId="67157DED" w14:textId="77777777" w:rsidTr="00845F40">
        <w:trPr>
          <w:trHeight w:val="246"/>
        </w:trPr>
        <w:tc>
          <w:tcPr>
            <w:tcW w:w="1289" w:type="pct"/>
            <w:noWrap/>
            <w:hideMark/>
          </w:tcPr>
          <w:p w14:paraId="3D63EE54" w14:textId="77777777" w:rsidR="001619ED" w:rsidRPr="00845F40" w:rsidRDefault="001619ED" w:rsidP="001619ED">
            <w:pPr>
              <w:rPr>
                <w:rFonts w:cstheme="minorHAnsi"/>
                <w:sz w:val="18"/>
                <w:szCs w:val="18"/>
              </w:rPr>
            </w:pPr>
            <w:r w:rsidRPr="00845F40">
              <w:rPr>
                <w:rFonts w:cstheme="minorHAnsi"/>
                <w:sz w:val="18"/>
                <w:szCs w:val="18"/>
              </w:rPr>
              <w:t>Oregon</w:t>
            </w:r>
          </w:p>
        </w:tc>
        <w:tc>
          <w:tcPr>
            <w:tcW w:w="619" w:type="pct"/>
            <w:noWrap/>
            <w:hideMark/>
          </w:tcPr>
          <w:p w14:paraId="3DBAE9A7" w14:textId="77777777" w:rsidR="001619ED" w:rsidRPr="00845F40" w:rsidRDefault="001619ED" w:rsidP="001619ED">
            <w:pPr>
              <w:jc w:val="center"/>
              <w:rPr>
                <w:rFonts w:cstheme="minorHAnsi"/>
                <w:sz w:val="18"/>
                <w:szCs w:val="18"/>
              </w:rPr>
            </w:pPr>
            <w:r w:rsidRPr="00845F40">
              <w:rPr>
                <w:rFonts w:cstheme="minorHAnsi"/>
                <w:sz w:val="18"/>
                <w:szCs w:val="18"/>
              </w:rPr>
              <w:t>11.1</w:t>
            </w:r>
          </w:p>
        </w:tc>
        <w:tc>
          <w:tcPr>
            <w:tcW w:w="619" w:type="pct"/>
            <w:noWrap/>
            <w:hideMark/>
          </w:tcPr>
          <w:p w14:paraId="46A27D0A" w14:textId="77777777" w:rsidR="001619ED" w:rsidRPr="00845F40" w:rsidRDefault="001619ED" w:rsidP="001619ED">
            <w:pPr>
              <w:jc w:val="center"/>
              <w:rPr>
                <w:rFonts w:cstheme="minorHAnsi"/>
                <w:sz w:val="18"/>
                <w:szCs w:val="18"/>
              </w:rPr>
            </w:pPr>
            <w:r w:rsidRPr="00845F40">
              <w:rPr>
                <w:rFonts w:cstheme="minorHAnsi"/>
                <w:sz w:val="18"/>
                <w:szCs w:val="18"/>
              </w:rPr>
              <w:t>1.5</w:t>
            </w:r>
          </w:p>
        </w:tc>
        <w:tc>
          <w:tcPr>
            <w:tcW w:w="619" w:type="pct"/>
            <w:noWrap/>
            <w:hideMark/>
          </w:tcPr>
          <w:p w14:paraId="62A3CC83" w14:textId="77777777" w:rsidR="001619ED" w:rsidRPr="00845F40" w:rsidRDefault="001619ED" w:rsidP="001619ED">
            <w:pPr>
              <w:jc w:val="center"/>
              <w:rPr>
                <w:rFonts w:cstheme="minorHAnsi"/>
                <w:sz w:val="18"/>
                <w:szCs w:val="18"/>
              </w:rPr>
            </w:pPr>
            <w:r w:rsidRPr="00845F40">
              <w:rPr>
                <w:rFonts w:cstheme="minorHAnsi"/>
                <w:sz w:val="18"/>
                <w:szCs w:val="18"/>
              </w:rPr>
              <w:t>7.0</w:t>
            </w:r>
          </w:p>
        </w:tc>
        <w:tc>
          <w:tcPr>
            <w:tcW w:w="619" w:type="pct"/>
            <w:noWrap/>
            <w:hideMark/>
          </w:tcPr>
          <w:p w14:paraId="40E99C4D" w14:textId="77777777" w:rsidR="001619ED" w:rsidRPr="00845F40" w:rsidRDefault="001619ED" w:rsidP="001619ED">
            <w:pPr>
              <w:jc w:val="center"/>
              <w:rPr>
                <w:rFonts w:cstheme="minorHAnsi"/>
                <w:sz w:val="18"/>
                <w:szCs w:val="18"/>
              </w:rPr>
            </w:pPr>
            <w:r w:rsidRPr="00845F40">
              <w:rPr>
                <w:rFonts w:cstheme="minorHAnsi"/>
                <w:sz w:val="18"/>
                <w:szCs w:val="18"/>
              </w:rPr>
              <w:t>10.1</w:t>
            </w:r>
          </w:p>
        </w:tc>
        <w:tc>
          <w:tcPr>
            <w:tcW w:w="619" w:type="pct"/>
            <w:noWrap/>
            <w:hideMark/>
          </w:tcPr>
          <w:p w14:paraId="5D1E003A" w14:textId="77777777" w:rsidR="001619ED" w:rsidRPr="00845F40" w:rsidRDefault="001619ED" w:rsidP="001619ED">
            <w:pPr>
              <w:jc w:val="center"/>
              <w:rPr>
                <w:rFonts w:cstheme="minorHAnsi"/>
                <w:sz w:val="18"/>
                <w:szCs w:val="18"/>
              </w:rPr>
            </w:pPr>
            <w:r w:rsidRPr="00845F40">
              <w:rPr>
                <w:rFonts w:cstheme="minorHAnsi"/>
                <w:sz w:val="18"/>
                <w:szCs w:val="18"/>
              </w:rPr>
              <w:t>14.3</w:t>
            </w:r>
          </w:p>
        </w:tc>
        <w:tc>
          <w:tcPr>
            <w:tcW w:w="616" w:type="pct"/>
            <w:noWrap/>
            <w:hideMark/>
          </w:tcPr>
          <w:p w14:paraId="62FB8B22" w14:textId="77777777" w:rsidR="001619ED" w:rsidRPr="00845F40" w:rsidRDefault="001619ED" w:rsidP="001619ED">
            <w:pPr>
              <w:jc w:val="center"/>
              <w:rPr>
                <w:rFonts w:cstheme="minorHAnsi"/>
                <w:sz w:val="18"/>
                <w:szCs w:val="18"/>
              </w:rPr>
            </w:pPr>
            <w:r w:rsidRPr="00845F40">
              <w:rPr>
                <w:rFonts w:cstheme="minorHAnsi"/>
                <w:sz w:val="18"/>
                <w:szCs w:val="18"/>
              </w:rPr>
              <w:t>31.0</w:t>
            </w:r>
          </w:p>
        </w:tc>
      </w:tr>
      <w:tr w:rsidR="001619ED" w:rsidRPr="00845F40" w14:paraId="50C4C5BE" w14:textId="77777777" w:rsidTr="00845F40">
        <w:trPr>
          <w:trHeight w:val="246"/>
        </w:trPr>
        <w:tc>
          <w:tcPr>
            <w:tcW w:w="1289" w:type="pct"/>
            <w:noWrap/>
            <w:hideMark/>
          </w:tcPr>
          <w:p w14:paraId="3E8CE07D" w14:textId="77777777" w:rsidR="001619ED" w:rsidRPr="00845F40" w:rsidRDefault="001619ED" w:rsidP="001619ED">
            <w:pPr>
              <w:rPr>
                <w:rFonts w:cstheme="minorHAnsi"/>
                <w:sz w:val="18"/>
                <w:szCs w:val="18"/>
              </w:rPr>
            </w:pPr>
            <w:r w:rsidRPr="00845F40">
              <w:rPr>
                <w:rFonts w:cstheme="minorHAnsi"/>
                <w:sz w:val="18"/>
                <w:szCs w:val="18"/>
              </w:rPr>
              <w:t>Pennsylvania</w:t>
            </w:r>
          </w:p>
        </w:tc>
        <w:tc>
          <w:tcPr>
            <w:tcW w:w="619" w:type="pct"/>
            <w:noWrap/>
            <w:hideMark/>
          </w:tcPr>
          <w:p w14:paraId="3D8CEAC2" w14:textId="77777777" w:rsidR="001619ED" w:rsidRPr="00845F40" w:rsidRDefault="001619ED" w:rsidP="001619ED">
            <w:pPr>
              <w:jc w:val="center"/>
              <w:rPr>
                <w:rFonts w:cstheme="minorHAnsi"/>
                <w:sz w:val="18"/>
                <w:szCs w:val="18"/>
              </w:rPr>
            </w:pPr>
            <w:r w:rsidRPr="00845F40">
              <w:rPr>
                <w:rFonts w:cstheme="minorHAnsi"/>
                <w:sz w:val="18"/>
                <w:szCs w:val="18"/>
              </w:rPr>
              <w:t>16.6</w:t>
            </w:r>
          </w:p>
        </w:tc>
        <w:tc>
          <w:tcPr>
            <w:tcW w:w="619" w:type="pct"/>
            <w:noWrap/>
            <w:hideMark/>
          </w:tcPr>
          <w:p w14:paraId="6216FC07" w14:textId="77777777" w:rsidR="001619ED" w:rsidRPr="00845F40" w:rsidRDefault="001619ED" w:rsidP="001619ED">
            <w:pPr>
              <w:jc w:val="center"/>
              <w:rPr>
                <w:rFonts w:cstheme="minorHAnsi"/>
                <w:sz w:val="18"/>
                <w:szCs w:val="18"/>
              </w:rPr>
            </w:pPr>
            <w:r w:rsidRPr="00845F40">
              <w:rPr>
                <w:rFonts w:cstheme="minorHAnsi"/>
                <w:sz w:val="18"/>
                <w:szCs w:val="18"/>
              </w:rPr>
              <w:t>6.4</w:t>
            </w:r>
          </w:p>
        </w:tc>
        <w:tc>
          <w:tcPr>
            <w:tcW w:w="619" w:type="pct"/>
            <w:noWrap/>
            <w:hideMark/>
          </w:tcPr>
          <w:p w14:paraId="26CF736F" w14:textId="77777777" w:rsidR="001619ED" w:rsidRPr="00845F40" w:rsidRDefault="001619ED" w:rsidP="001619ED">
            <w:pPr>
              <w:jc w:val="center"/>
              <w:rPr>
                <w:rFonts w:cstheme="minorHAnsi"/>
                <w:sz w:val="18"/>
                <w:szCs w:val="18"/>
              </w:rPr>
            </w:pPr>
            <w:r w:rsidRPr="00845F40">
              <w:rPr>
                <w:rFonts w:cstheme="minorHAnsi"/>
                <w:sz w:val="18"/>
                <w:szCs w:val="18"/>
              </w:rPr>
              <w:t>12.2</w:t>
            </w:r>
          </w:p>
        </w:tc>
        <w:tc>
          <w:tcPr>
            <w:tcW w:w="619" w:type="pct"/>
            <w:noWrap/>
            <w:hideMark/>
          </w:tcPr>
          <w:p w14:paraId="7F8C2976" w14:textId="77777777" w:rsidR="001619ED" w:rsidRPr="00845F40" w:rsidRDefault="001619ED" w:rsidP="001619ED">
            <w:pPr>
              <w:jc w:val="center"/>
              <w:rPr>
                <w:rFonts w:cstheme="minorHAnsi"/>
                <w:sz w:val="18"/>
                <w:szCs w:val="18"/>
              </w:rPr>
            </w:pPr>
            <w:r w:rsidRPr="00845F40">
              <w:rPr>
                <w:rFonts w:cstheme="minorHAnsi"/>
                <w:sz w:val="18"/>
                <w:szCs w:val="18"/>
              </w:rPr>
              <w:t>15.5</w:t>
            </w:r>
          </w:p>
        </w:tc>
        <w:tc>
          <w:tcPr>
            <w:tcW w:w="619" w:type="pct"/>
            <w:noWrap/>
            <w:hideMark/>
          </w:tcPr>
          <w:p w14:paraId="3F1F804A" w14:textId="77777777" w:rsidR="001619ED" w:rsidRPr="00845F40" w:rsidRDefault="001619ED" w:rsidP="001619ED">
            <w:pPr>
              <w:jc w:val="center"/>
              <w:rPr>
                <w:rFonts w:cstheme="minorHAnsi"/>
                <w:sz w:val="18"/>
                <w:szCs w:val="18"/>
              </w:rPr>
            </w:pPr>
            <w:r w:rsidRPr="00845F40">
              <w:rPr>
                <w:rFonts w:cstheme="minorHAnsi"/>
                <w:sz w:val="18"/>
                <w:szCs w:val="18"/>
              </w:rPr>
              <w:t>20.1</w:t>
            </w:r>
          </w:p>
        </w:tc>
        <w:tc>
          <w:tcPr>
            <w:tcW w:w="616" w:type="pct"/>
            <w:noWrap/>
            <w:hideMark/>
          </w:tcPr>
          <w:p w14:paraId="36896A6E" w14:textId="77777777" w:rsidR="001619ED" w:rsidRPr="00845F40" w:rsidRDefault="001619ED" w:rsidP="001619ED">
            <w:pPr>
              <w:jc w:val="center"/>
              <w:rPr>
                <w:rFonts w:cstheme="minorHAnsi"/>
                <w:sz w:val="18"/>
                <w:szCs w:val="18"/>
              </w:rPr>
            </w:pPr>
            <w:r w:rsidRPr="00845F40">
              <w:rPr>
                <w:rFonts w:cstheme="minorHAnsi"/>
                <w:sz w:val="18"/>
                <w:szCs w:val="18"/>
              </w:rPr>
              <w:t>43.7</w:t>
            </w:r>
          </w:p>
        </w:tc>
      </w:tr>
      <w:tr w:rsidR="001619ED" w:rsidRPr="00845F40" w14:paraId="39BC1F13" w14:textId="77777777" w:rsidTr="00845F40">
        <w:trPr>
          <w:trHeight w:val="246"/>
        </w:trPr>
        <w:tc>
          <w:tcPr>
            <w:tcW w:w="1289" w:type="pct"/>
            <w:noWrap/>
            <w:hideMark/>
          </w:tcPr>
          <w:p w14:paraId="27E2E450" w14:textId="77777777" w:rsidR="001619ED" w:rsidRPr="00845F40" w:rsidRDefault="001619ED" w:rsidP="001619ED">
            <w:pPr>
              <w:rPr>
                <w:rFonts w:cstheme="minorHAnsi"/>
                <w:sz w:val="18"/>
                <w:szCs w:val="18"/>
              </w:rPr>
            </w:pPr>
            <w:r w:rsidRPr="00845F40">
              <w:rPr>
                <w:rFonts w:cstheme="minorHAnsi"/>
                <w:sz w:val="18"/>
                <w:szCs w:val="18"/>
              </w:rPr>
              <w:t>Rhode Island</w:t>
            </w:r>
          </w:p>
        </w:tc>
        <w:tc>
          <w:tcPr>
            <w:tcW w:w="619" w:type="pct"/>
            <w:noWrap/>
            <w:hideMark/>
          </w:tcPr>
          <w:p w14:paraId="465DA62E" w14:textId="77777777" w:rsidR="001619ED" w:rsidRPr="00845F40" w:rsidRDefault="001619ED" w:rsidP="001619ED">
            <w:pPr>
              <w:jc w:val="center"/>
              <w:rPr>
                <w:rFonts w:cstheme="minorHAnsi"/>
                <w:sz w:val="18"/>
                <w:szCs w:val="18"/>
              </w:rPr>
            </w:pPr>
            <w:r w:rsidRPr="00845F40">
              <w:rPr>
                <w:rFonts w:cstheme="minorHAnsi"/>
                <w:sz w:val="18"/>
                <w:szCs w:val="18"/>
              </w:rPr>
              <w:t>13.8</w:t>
            </w:r>
          </w:p>
        </w:tc>
        <w:tc>
          <w:tcPr>
            <w:tcW w:w="619" w:type="pct"/>
            <w:noWrap/>
            <w:hideMark/>
          </w:tcPr>
          <w:p w14:paraId="11BD19BE" w14:textId="77777777" w:rsidR="001619ED" w:rsidRPr="00845F40" w:rsidRDefault="001619ED" w:rsidP="001619ED">
            <w:pPr>
              <w:jc w:val="center"/>
              <w:rPr>
                <w:rFonts w:cstheme="minorHAnsi"/>
                <w:sz w:val="18"/>
                <w:szCs w:val="18"/>
              </w:rPr>
            </w:pPr>
            <w:r w:rsidRPr="00845F40">
              <w:rPr>
                <w:rFonts w:cstheme="minorHAnsi"/>
                <w:sz w:val="18"/>
                <w:szCs w:val="18"/>
              </w:rPr>
              <w:t>5.9</w:t>
            </w:r>
          </w:p>
        </w:tc>
        <w:tc>
          <w:tcPr>
            <w:tcW w:w="619" w:type="pct"/>
            <w:noWrap/>
            <w:hideMark/>
          </w:tcPr>
          <w:p w14:paraId="1E913823" w14:textId="77777777" w:rsidR="001619ED" w:rsidRPr="00845F40" w:rsidRDefault="001619ED" w:rsidP="001619ED">
            <w:pPr>
              <w:jc w:val="center"/>
              <w:rPr>
                <w:rFonts w:cstheme="minorHAnsi"/>
                <w:sz w:val="18"/>
                <w:szCs w:val="18"/>
              </w:rPr>
            </w:pPr>
            <w:r w:rsidRPr="00845F40">
              <w:rPr>
                <w:rFonts w:cstheme="minorHAnsi"/>
                <w:sz w:val="18"/>
                <w:szCs w:val="18"/>
              </w:rPr>
              <w:t>11.1</w:t>
            </w:r>
          </w:p>
        </w:tc>
        <w:tc>
          <w:tcPr>
            <w:tcW w:w="619" w:type="pct"/>
            <w:noWrap/>
            <w:hideMark/>
          </w:tcPr>
          <w:p w14:paraId="44234D56" w14:textId="77777777" w:rsidR="001619ED" w:rsidRPr="00845F40" w:rsidRDefault="001619ED" w:rsidP="001619ED">
            <w:pPr>
              <w:jc w:val="center"/>
              <w:rPr>
                <w:rFonts w:cstheme="minorHAnsi"/>
                <w:sz w:val="18"/>
                <w:szCs w:val="18"/>
              </w:rPr>
            </w:pPr>
            <w:r w:rsidRPr="00845F40">
              <w:rPr>
                <w:rFonts w:cstheme="minorHAnsi"/>
                <w:sz w:val="18"/>
                <w:szCs w:val="18"/>
              </w:rPr>
              <w:t>13.7</w:t>
            </w:r>
          </w:p>
        </w:tc>
        <w:tc>
          <w:tcPr>
            <w:tcW w:w="619" w:type="pct"/>
            <w:noWrap/>
            <w:hideMark/>
          </w:tcPr>
          <w:p w14:paraId="195AC60B" w14:textId="77777777" w:rsidR="001619ED" w:rsidRPr="00845F40" w:rsidRDefault="001619ED" w:rsidP="001619ED">
            <w:pPr>
              <w:jc w:val="center"/>
              <w:rPr>
                <w:rFonts w:cstheme="minorHAnsi"/>
                <w:sz w:val="18"/>
                <w:szCs w:val="18"/>
              </w:rPr>
            </w:pPr>
            <w:r w:rsidRPr="00845F40">
              <w:rPr>
                <w:rFonts w:cstheme="minorHAnsi"/>
                <w:sz w:val="18"/>
                <w:szCs w:val="18"/>
              </w:rPr>
              <w:t>16.2</w:t>
            </w:r>
          </w:p>
        </w:tc>
        <w:tc>
          <w:tcPr>
            <w:tcW w:w="616" w:type="pct"/>
            <w:noWrap/>
            <w:hideMark/>
          </w:tcPr>
          <w:p w14:paraId="4A6C59C1" w14:textId="77777777" w:rsidR="001619ED" w:rsidRPr="00845F40" w:rsidRDefault="001619ED" w:rsidP="001619ED">
            <w:pPr>
              <w:jc w:val="center"/>
              <w:rPr>
                <w:rFonts w:cstheme="minorHAnsi"/>
                <w:sz w:val="18"/>
                <w:szCs w:val="18"/>
              </w:rPr>
            </w:pPr>
            <w:r w:rsidRPr="00845F40">
              <w:rPr>
                <w:rFonts w:cstheme="minorHAnsi"/>
                <w:sz w:val="18"/>
                <w:szCs w:val="18"/>
              </w:rPr>
              <w:t>29.2</w:t>
            </w:r>
          </w:p>
        </w:tc>
      </w:tr>
      <w:tr w:rsidR="001619ED" w:rsidRPr="00845F40" w14:paraId="52A9F1CC" w14:textId="77777777" w:rsidTr="00845F40">
        <w:trPr>
          <w:trHeight w:val="246"/>
        </w:trPr>
        <w:tc>
          <w:tcPr>
            <w:tcW w:w="1289" w:type="pct"/>
            <w:noWrap/>
            <w:hideMark/>
          </w:tcPr>
          <w:p w14:paraId="0100ED34" w14:textId="77777777" w:rsidR="001619ED" w:rsidRPr="00845F40" w:rsidRDefault="001619ED" w:rsidP="001619ED">
            <w:pPr>
              <w:rPr>
                <w:rFonts w:cstheme="minorHAnsi"/>
                <w:sz w:val="18"/>
                <w:szCs w:val="18"/>
              </w:rPr>
            </w:pPr>
            <w:r w:rsidRPr="00845F40">
              <w:rPr>
                <w:rFonts w:cstheme="minorHAnsi"/>
                <w:sz w:val="18"/>
                <w:szCs w:val="18"/>
              </w:rPr>
              <w:t>South Carolina</w:t>
            </w:r>
          </w:p>
        </w:tc>
        <w:tc>
          <w:tcPr>
            <w:tcW w:w="619" w:type="pct"/>
            <w:noWrap/>
            <w:hideMark/>
          </w:tcPr>
          <w:p w14:paraId="1B989A71" w14:textId="77777777" w:rsidR="001619ED" w:rsidRPr="00845F40" w:rsidRDefault="001619ED" w:rsidP="001619ED">
            <w:pPr>
              <w:jc w:val="center"/>
              <w:rPr>
                <w:rFonts w:cstheme="minorHAnsi"/>
                <w:sz w:val="18"/>
                <w:szCs w:val="18"/>
              </w:rPr>
            </w:pPr>
            <w:r w:rsidRPr="00845F40">
              <w:rPr>
                <w:rFonts w:cstheme="minorHAnsi"/>
                <w:sz w:val="18"/>
                <w:szCs w:val="18"/>
              </w:rPr>
              <w:t>9.4</w:t>
            </w:r>
          </w:p>
        </w:tc>
        <w:tc>
          <w:tcPr>
            <w:tcW w:w="619" w:type="pct"/>
            <w:noWrap/>
            <w:hideMark/>
          </w:tcPr>
          <w:p w14:paraId="48699D85" w14:textId="77777777" w:rsidR="001619ED" w:rsidRPr="00845F40" w:rsidRDefault="001619ED" w:rsidP="001619ED">
            <w:pPr>
              <w:jc w:val="center"/>
              <w:rPr>
                <w:rFonts w:cstheme="minorHAnsi"/>
                <w:sz w:val="18"/>
                <w:szCs w:val="18"/>
              </w:rPr>
            </w:pPr>
            <w:r w:rsidRPr="00845F40">
              <w:rPr>
                <w:rFonts w:cstheme="minorHAnsi"/>
                <w:sz w:val="18"/>
                <w:szCs w:val="18"/>
              </w:rPr>
              <w:t>3.3</w:t>
            </w:r>
          </w:p>
        </w:tc>
        <w:tc>
          <w:tcPr>
            <w:tcW w:w="619" w:type="pct"/>
            <w:noWrap/>
            <w:hideMark/>
          </w:tcPr>
          <w:p w14:paraId="16CCCCB3" w14:textId="77777777" w:rsidR="001619ED" w:rsidRPr="00845F40" w:rsidRDefault="001619ED" w:rsidP="001619ED">
            <w:pPr>
              <w:jc w:val="center"/>
              <w:rPr>
                <w:rFonts w:cstheme="minorHAnsi"/>
                <w:sz w:val="18"/>
                <w:szCs w:val="18"/>
              </w:rPr>
            </w:pPr>
            <w:r w:rsidRPr="00845F40">
              <w:rPr>
                <w:rFonts w:cstheme="minorHAnsi"/>
                <w:sz w:val="18"/>
                <w:szCs w:val="18"/>
              </w:rPr>
              <w:t>6.4</w:t>
            </w:r>
          </w:p>
        </w:tc>
        <w:tc>
          <w:tcPr>
            <w:tcW w:w="619" w:type="pct"/>
            <w:noWrap/>
            <w:hideMark/>
          </w:tcPr>
          <w:p w14:paraId="49D5B4DC" w14:textId="77777777" w:rsidR="001619ED" w:rsidRPr="00845F40" w:rsidRDefault="001619ED" w:rsidP="001619ED">
            <w:pPr>
              <w:jc w:val="center"/>
              <w:rPr>
                <w:rFonts w:cstheme="minorHAnsi"/>
                <w:sz w:val="18"/>
                <w:szCs w:val="18"/>
              </w:rPr>
            </w:pPr>
            <w:r w:rsidRPr="00845F40">
              <w:rPr>
                <w:rFonts w:cstheme="minorHAnsi"/>
                <w:sz w:val="18"/>
                <w:szCs w:val="18"/>
              </w:rPr>
              <w:t>8.9</w:t>
            </w:r>
          </w:p>
        </w:tc>
        <w:tc>
          <w:tcPr>
            <w:tcW w:w="619" w:type="pct"/>
            <w:noWrap/>
            <w:hideMark/>
          </w:tcPr>
          <w:p w14:paraId="268840DA" w14:textId="77777777" w:rsidR="001619ED" w:rsidRPr="00845F40" w:rsidRDefault="001619ED" w:rsidP="001619ED">
            <w:pPr>
              <w:jc w:val="center"/>
              <w:rPr>
                <w:rFonts w:cstheme="minorHAnsi"/>
                <w:sz w:val="18"/>
                <w:szCs w:val="18"/>
              </w:rPr>
            </w:pPr>
            <w:r w:rsidRPr="00845F40">
              <w:rPr>
                <w:rFonts w:cstheme="minorHAnsi"/>
                <w:sz w:val="18"/>
                <w:szCs w:val="18"/>
              </w:rPr>
              <w:t>11.9</w:t>
            </w:r>
          </w:p>
        </w:tc>
        <w:tc>
          <w:tcPr>
            <w:tcW w:w="616" w:type="pct"/>
            <w:noWrap/>
            <w:hideMark/>
          </w:tcPr>
          <w:p w14:paraId="542CB85F" w14:textId="77777777" w:rsidR="001619ED" w:rsidRPr="00845F40" w:rsidRDefault="001619ED" w:rsidP="001619ED">
            <w:pPr>
              <w:jc w:val="center"/>
              <w:rPr>
                <w:rFonts w:cstheme="minorHAnsi"/>
                <w:sz w:val="18"/>
                <w:szCs w:val="18"/>
              </w:rPr>
            </w:pPr>
            <w:r w:rsidRPr="00845F40">
              <w:rPr>
                <w:rFonts w:cstheme="minorHAnsi"/>
                <w:sz w:val="18"/>
                <w:szCs w:val="18"/>
              </w:rPr>
              <w:t>25.1</w:t>
            </w:r>
          </w:p>
        </w:tc>
      </w:tr>
      <w:tr w:rsidR="001619ED" w:rsidRPr="00845F40" w14:paraId="734D3600" w14:textId="77777777" w:rsidTr="00845F40">
        <w:trPr>
          <w:trHeight w:val="246"/>
        </w:trPr>
        <w:tc>
          <w:tcPr>
            <w:tcW w:w="1289" w:type="pct"/>
            <w:noWrap/>
            <w:hideMark/>
          </w:tcPr>
          <w:p w14:paraId="5CADFE6B" w14:textId="77777777" w:rsidR="001619ED" w:rsidRPr="00845F40" w:rsidRDefault="001619ED" w:rsidP="001619ED">
            <w:pPr>
              <w:rPr>
                <w:rFonts w:cstheme="minorHAnsi"/>
                <w:sz w:val="18"/>
                <w:szCs w:val="18"/>
              </w:rPr>
            </w:pPr>
            <w:r w:rsidRPr="00845F40">
              <w:rPr>
                <w:rFonts w:cstheme="minorHAnsi"/>
                <w:sz w:val="18"/>
                <w:szCs w:val="18"/>
              </w:rPr>
              <w:t>South Dakota</w:t>
            </w:r>
          </w:p>
        </w:tc>
        <w:tc>
          <w:tcPr>
            <w:tcW w:w="619" w:type="pct"/>
            <w:noWrap/>
            <w:hideMark/>
          </w:tcPr>
          <w:p w14:paraId="1A062A83" w14:textId="77777777" w:rsidR="001619ED" w:rsidRPr="00845F40" w:rsidRDefault="001619ED" w:rsidP="001619ED">
            <w:pPr>
              <w:jc w:val="center"/>
              <w:rPr>
                <w:rFonts w:cstheme="minorHAnsi"/>
                <w:sz w:val="18"/>
                <w:szCs w:val="18"/>
              </w:rPr>
            </w:pPr>
            <w:r w:rsidRPr="00845F40">
              <w:rPr>
                <w:rFonts w:cstheme="minorHAnsi"/>
                <w:sz w:val="18"/>
                <w:szCs w:val="18"/>
              </w:rPr>
              <w:t>5.2</w:t>
            </w:r>
          </w:p>
        </w:tc>
        <w:tc>
          <w:tcPr>
            <w:tcW w:w="619" w:type="pct"/>
            <w:noWrap/>
            <w:hideMark/>
          </w:tcPr>
          <w:p w14:paraId="79999CAF" w14:textId="77777777" w:rsidR="001619ED" w:rsidRPr="00845F40" w:rsidRDefault="001619ED" w:rsidP="001619ED">
            <w:pPr>
              <w:jc w:val="center"/>
              <w:rPr>
                <w:rFonts w:cstheme="minorHAnsi"/>
                <w:sz w:val="18"/>
                <w:szCs w:val="18"/>
              </w:rPr>
            </w:pPr>
            <w:r w:rsidRPr="00845F40">
              <w:rPr>
                <w:rFonts w:cstheme="minorHAnsi"/>
                <w:sz w:val="18"/>
                <w:szCs w:val="18"/>
              </w:rPr>
              <w:t>1.8</w:t>
            </w:r>
          </w:p>
        </w:tc>
        <w:tc>
          <w:tcPr>
            <w:tcW w:w="619" w:type="pct"/>
            <w:noWrap/>
            <w:hideMark/>
          </w:tcPr>
          <w:p w14:paraId="151CCF27" w14:textId="77777777" w:rsidR="001619ED" w:rsidRPr="00845F40" w:rsidRDefault="001619ED" w:rsidP="001619ED">
            <w:pPr>
              <w:jc w:val="center"/>
              <w:rPr>
                <w:rFonts w:cstheme="minorHAnsi"/>
                <w:sz w:val="18"/>
                <w:szCs w:val="18"/>
              </w:rPr>
            </w:pPr>
            <w:r w:rsidRPr="00845F40">
              <w:rPr>
                <w:rFonts w:cstheme="minorHAnsi"/>
                <w:sz w:val="18"/>
                <w:szCs w:val="18"/>
              </w:rPr>
              <w:t>3.3</w:t>
            </w:r>
          </w:p>
        </w:tc>
        <w:tc>
          <w:tcPr>
            <w:tcW w:w="619" w:type="pct"/>
            <w:noWrap/>
            <w:hideMark/>
          </w:tcPr>
          <w:p w14:paraId="0D43BC19" w14:textId="77777777" w:rsidR="001619ED" w:rsidRPr="00845F40" w:rsidRDefault="001619ED" w:rsidP="001619ED">
            <w:pPr>
              <w:jc w:val="center"/>
              <w:rPr>
                <w:rFonts w:cstheme="minorHAnsi"/>
                <w:sz w:val="18"/>
                <w:szCs w:val="18"/>
              </w:rPr>
            </w:pPr>
            <w:r w:rsidRPr="00845F40">
              <w:rPr>
                <w:rFonts w:cstheme="minorHAnsi"/>
                <w:sz w:val="18"/>
                <w:szCs w:val="18"/>
              </w:rPr>
              <w:t>4.2</w:t>
            </w:r>
          </w:p>
        </w:tc>
        <w:tc>
          <w:tcPr>
            <w:tcW w:w="619" w:type="pct"/>
            <w:noWrap/>
            <w:hideMark/>
          </w:tcPr>
          <w:p w14:paraId="7A93D602" w14:textId="77777777" w:rsidR="001619ED" w:rsidRPr="00845F40" w:rsidRDefault="001619ED" w:rsidP="001619ED">
            <w:pPr>
              <w:jc w:val="center"/>
              <w:rPr>
                <w:rFonts w:cstheme="minorHAnsi"/>
                <w:sz w:val="18"/>
                <w:szCs w:val="18"/>
              </w:rPr>
            </w:pPr>
            <w:r w:rsidRPr="00845F40">
              <w:rPr>
                <w:rFonts w:cstheme="minorHAnsi"/>
                <w:sz w:val="18"/>
                <w:szCs w:val="18"/>
              </w:rPr>
              <w:t>6.7</w:t>
            </w:r>
          </w:p>
        </w:tc>
        <w:tc>
          <w:tcPr>
            <w:tcW w:w="616" w:type="pct"/>
            <w:noWrap/>
            <w:hideMark/>
          </w:tcPr>
          <w:p w14:paraId="1485FD25" w14:textId="77777777" w:rsidR="001619ED" w:rsidRPr="00845F40" w:rsidRDefault="001619ED" w:rsidP="001619ED">
            <w:pPr>
              <w:jc w:val="center"/>
              <w:rPr>
                <w:rFonts w:cstheme="minorHAnsi"/>
                <w:sz w:val="18"/>
                <w:szCs w:val="18"/>
              </w:rPr>
            </w:pPr>
            <w:r w:rsidRPr="00845F40">
              <w:rPr>
                <w:rFonts w:cstheme="minorHAnsi"/>
                <w:sz w:val="18"/>
                <w:szCs w:val="18"/>
              </w:rPr>
              <w:t>15.8</w:t>
            </w:r>
          </w:p>
        </w:tc>
      </w:tr>
      <w:tr w:rsidR="001619ED" w:rsidRPr="00845F40" w14:paraId="072D24BA" w14:textId="77777777" w:rsidTr="00845F40">
        <w:trPr>
          <w:trHeight w:val="246"/>
        </w:trPr>
        <w:tc>
          <w:tcPr>
            <w:tcW w:w="1289" w:type="pct"/>
            <w:noWrap/>
            <w:hideMark/>
          </w:tcPr>
          <w:p w14:paraId="741D9BBA" w14:textId="77777777" w:rsidR="001619ED" w:rsidRPr="00845F40" w:rsidRDefault="001619ED" w:rsidP="001619ED">
            <w:pPr>
              <w:rPr>
                <w:rFonts w:cstheme="minorHAnsi"/>
                <w:sz w:val="18"/>
                <w:szCs w:val="18"/>
              </w:rPr>
            </w:pPr>
            <w:r w:rsidRPr="00845F40">
              <w:rPr>
                <w:rFonts w:cstheme="minorHAnsi"/>
                <w:sz w:val="18"/>
                <w:szCs w:val="18"/>
              </w:rPr>
              <w:t>Tennessee</w:t>
            </w:r>
          </w:p>
        </w:tc>
        <w:tc>
          <w:tcPr>
            <w:tcW w:w="619" w:type="pct"/>
            <w:noWrap/>
            <w:hideMark/>
          </w:tcPr>
          <w:p w14:paraId="2EEC26FB" w14:textId="77777777" w:rsidR="001619ED" w:rsidRPr="00845F40" w:rsidRDefault="001619ED" w:rsidP="001619ED">
            <w:pPr>
              <w:jc w:val="center"/>
              <w:rPr>
                <w:rFonts w:cstheme="minorHAnsi"/>
                <w:sz w:val="18"/>
                <w:szCs w:val="18"/>
              </w:rPr>
            </w:pPr>
            <w:r w:rsidRPr="00845F40">
              <w:rPr>
                <w:rFonts w:cstheme="minorHAnsi"/>
                <w:sz w:val="18"/>
                <w:szCs w:val="18"/>
              </w:rPr>
              <w:t>12.7</w:t>
            </w:r>
          </w:p>
        </w:tc>
        <w:tc>
          <w:tcPr>
            <w:tcW w:w="619" w:type="pct"/>
            <w:noWrap/>
            <w:hideMark/>
          </w:tcPr>
          <w:p w14:paraId="34A04121" w14:textId="77777777" w:rsidR="001619ED" w:rsidRPr="00845F40" w:rsidRDefault="001619ED" w:rsidP="001619ED">
            <w:pPr>
              <w:jc w:val="center"/>
              <w:rPr>
                <w:rFonts w:cstheme="minorHAnsi"/>
                <w:sz w:val="18"/>
                <w:szCs w:val="18"/>
              </w:rPr>
            </w:pPr>
            <w:r w:rsidRPr="00845F40">
              <w:rPr>
                <w:rFonts w:cstheme="minorHAnsi"/>
                <w:sz w:val="18"/>
                <w:szCs w:val="18"/>
              </w:rPr>
              <w:t>5.9</w:t>
            </w:r>
          </w:p>
        </w:tc>
        <w:tc>
          <w:tcPr>
            <w:tcW w:w="619" w:type="pct"/>
            <w:noWrap/>
            <w:hideMark/>
          </w:tcPr>
          <w:p w14:paraId="02EF4F95" w14:textId="77777777" w:rsidR="001619ED" w:rsidRPr="00845F40" w:rsidRDefault="001619ED" w:rsidP="001619ED">
            <w:pPr>
              <w:jc w:val="center"/>
              <w:rPr>
                <w:rFonts w:cstheme="minorHAnsi"/>
                <w:sz w:val="18"/>
                <w:szCs w:val="18"/>
              </w:rPr>
            </w:pPr>
            <w:r w:rsidRPr="00845F40">
              <w:rPr>
                <w:rFonts w:cstheme="minorHAnsi"/>
                <w:sz w:val="18"/>
                <w:szCs w:val="18"/>
              </w:rPr>
              <w:t>9.2</w:t>
            </w:r>
          </w:p>
        </w:tc>
        <w:tc>
          <w:tcPr>
            <w:tcW w:w="619" w:type="pct"/>
            <w:noWrap/>
            <w:hideMark/>
          </w:tcPr>
          <w:p w14:paraId="31CCAA45" w14:textId="77777777" w:rsidR="001619ED" w:rsidRPr="00845F40" w:rsidRDefault="001619ED" w:rsidP="001619ED">
            <w:pPr>
              <w:jc w:val="center"/>
              <w:rPr>
                <w:rFonts w:cstheme="minorHAnsi"/>
                <w:sz w:val="18"/>
                <w:szCs w:val="18"/>
              </w:rPr>
            </w:pPr>
            <w:r w:rsidRPr="00845F40">
              <w:rPr>
                <w:rFonts w:cstheme="minorHAnsi"/>
                <w:sz w:val="18"/>
                <w:szCs w:val="18"/>
              </w:rPr>
              <w:t>11.2</w:t>
            </w:r>
          </w:p>
        </w:tc>
        <w:tc>
          <w:tcPr>
            <w:tcW w:w="619" w:type="pct"/>
            <w:noWrap/>
            <w:hideMark/>
          </w:tcPr>
          <w:p w14:paraId="13ACFA2E" w14:textId="77777777" w:rsidR="001619ED" w:rsidRPr="00845F40" w:rsidRDefault="001619ED" w:rsidP="001619ED">
            <w:pPr>
              <w:jc w:val="center"/>
              <w:rPr>
                <w:rFonts w:cstheme="minorHAnsi"/>
                <w:sz w:val="18"/>
                <w:szCs w:val="18"/>
              </w:rPr>
            </w:pPr>
            <w:r w:rsidRPr="00845F40">
              <w:rPr>
                <w:rFonts w:cstheme="minorHAnsi"/>
                <w:sz w:val="18"/>
                <w:szCs w:val="18"/>
              </w:rPr>
              <w:t>15.0</w:t>
            </w:r>
          </w:p>
        </w:tc>
        <w:tc>
          <w:tcPr>
            <w:tcW w:w="616" w:type="pct"/>
            <w:noWrap/>
            <w:hideMark/>
          </w:tcPr>
          <w:p w14:paraId="6E066A69" w14:textId="77777777" w:rsidR="001619ED" w:rsidRPr="00845F40" w:rsidRDefault="001619ED" w:rsidP="001619ED">
            <w:pPr>
              <w:jc w:val="center"/>
              <w:rPr>
                <w:rFonts w:cstheme="minorHAnsi"/>
                <w:sz w:val="18"/>
                <w:szCs w:val="18"/>
              </w:rPr>
            </w:pPr>
            <w:r w:rsidRPr="00845F40">
              <w:rPr>
                <w:rFonts w:cstheme="minorHAnsi"/>
                <w:sz w:val="18"/>
                <w:szCs w:val="18"/>
              </w:rPr>
              <w:t>38.3</w:t>
            </w:r>
          </w:p>
        </w:tc>
      </w:tr>
      <w:tr w:rsidR="001619ED" w:rsidRPr="00845F40" w14:paraId="50FFC076" w14:textId="77777777" w:rsidTr="00845F40">
        <w:trPr>
          <w:trHeight w:val="246"/>
        </w:trPr>
        <w:tc>
          <w:tcPr>
            <w:tcW w:w="1289" w:type="pct"/>
            <w:noWrap/>
            <w:hideMark/>
          </w:tcPr>
          <w:p w14:paraId="69E69A4E" w14:textId="77777777" w:rsidR="001619ED" w:rsidRPr="00845F40" w:rsidRDefault="001619ED" w:rsidP="001619ED">
            <w:pPr>
              <w:rPr>
                <w:rFonts w:cstheme="minorHAnsi"/>
                <w:sz w:val="18"/>
                <w:szCs w:val="18"/>
              </w:rPr>
            </w:pPr>
            <w:r w:rsidRPr="00845F40">
              <w:rPr>
                <w:rFonts w:cstheme="minorHAnsi"/>
                <w:sz w:val="18"/>
                <w:szCs w:val="18"/>
              </w:rPr>
              <w:t>Texas</w:t>
            </w:r>
          </w:p>
        </w:tc>
        <w:tc>
          <w:tcPr>
            <w:tcW w:w="619" w:type="pct"/>
            <w:noWrap/>
            <w:hideMark/>
          </w:tcPr>
          <w:p w14:paraId="4EBA9F04" w14:textId="77777777" w:rsidR="001619ED" w:rsidRPr="00845F40" w:rsidRDefault="001619ED" w:rsidP="001619ED">
            <w:pPr>
              <w:jc w:val="center"/>
              <w:rPr>
                <w:rFonts w:cstheme="minorHAnsi"/>
                <w:sz w:val="18"/>
                <w:szCs w:val="18"/>
              </w:rPr>
            </w:pPr>
            <w:r w:rsidRPr="00845F40">
              <w:rPr>
                <w:rFonts w:cstheme="minorHAnsi"/>
                <w:sz w:val="18"/>
                <w:szCs w:val="18"/>
              </w:rPr>
              <w:t>11.5</w:t>
            </w:r>
          </w:p>
        </w:tc>
        <w:tc>
          <w:tcPr>
            <w:tcW w:w="619" w:type="pct"/>
            <w:noWrap/>
            <w:hideMark/>
          </w:tcPr>
          <w:p w14:paraId="68733FE1" w14:textId="77777777" w:rsidR="001619ED" w:rsidRPr="00845F40" w:rsidRDefault="001619ED" w:rsidP="001619ED">
            <w:pPr>
              <w:jc w:val="center"/>
              <w:rPr>
                <w:rFonts w:cstheme="minorHAnsi"/>
                <w:sz w:val="18"/>
                <w:szCs w:val="18"/>
              </w:rPr>
            </w:pPr>
            <w:r w:rsidRPr="00845F40">
              <w:rPr>
                <w:rFonts w:cstheme="minorHAnsi"/>
                <w:sz w:val="18"/>
                <w:szCs w:val="18"/>
              </w:rPr>
              <w:t>1.9</w:t>
            </w:r>
          </w:p>
        </w:tc>
        <w:tc>
          <w:tcPr>
            <w:tcW w:w="619" w:type="pct"/>
            <w:noWrap/>
            <w:hideMark/>
          </w:tcPr>
          <w:p w14:paraId="28669C5E" w14:textId="77777777" w:rsidR="001619ED" w:rsidRPr="00845F40" w:rsidRDefault="001619ED" w:rsidP="001619ED">
            <w:pPr>
              <w:jc w:val="center"/>
              <w:rPr>
                <w:rFonts w:cstheme="minorHAnsi"/>
                <w:sz w:val="18"/>
                <w:szCs w:val="18"/>
              </w:rPr>
            </w:pPr>
            <w:r w:rsidRPr="00845F40">
              <w:rPr>
                <w:rFonts w:cstheme="minorHAnsi"/>
                <w:sz w:val="18"/>
                <w:szCs w:val="18"/>
              </w:rPr>
              <w:t>7.0</w:t>
            </w:r>
          </w:p>
        </w:tc>
        <w:tc>
          <w:tcPr>
            <w:tcW w:w="619" w:type="pct"/>
            <w:noWrap/>
            <w:hideMark/>
          </w:tcPr>
          <w:p w14:paraId="03897EC5" w14:textId="77777777" w:rsidR="001619ED" w:rsidRPr="00845F40" w:rsidRDefault="001619ED" w:rsidP="001619ED">
            <w:pPr>
              <w:jc w:val="center"/>
              <w:rPr>
                <w:rFonts w:cstheme="minorHAnsi"/>
                <w:sz w:val="18"/>
                <w:szCs w:val="18"/>
              </w:rPr>
            </w:pPr>
            <w:r w:rsidRPr="00845F40">
              <w:rPr>
                <w:rFonts w:cstheme="minorHAnsi"/>
                <w:sz w:val="18"/>
                <w:szCs w:val="18"/>
              </w:rPr>
              <w:t>10.4</w:t>
            </w:r>
          </w:p>
        </w:tc>
        <w:tc>
          <w:tcPr>
            <w:tcW w:w="619" w:type="pct"/>
            <w:noWrap/>
            <w:hideMark/>
          </w:tcPr>
          <w:p w14:paraId="4CD0FD05" w14:textId="77777777" w:rsidR="001619ED" w:rsidRPr="00845F40" w:rsidRDefault="001619ED" w:rsidP="001619ED">
            <w:pPr>
              <w:jc w:val="center"/>
              <w:rPr>
                <w:rFonts w:cstheme="minorHAnsi"/>
                <w:sz w:val="18"/>
                <w:szCs w:val="18"/>
              </w:rPr>
            </w:pPr>
            <w:r w:rsidRPr="00845F40">
              <w:rPr>
                <w:rFonts w:cstheme="minorHAnsi"/>
                <w:sz w:val="18"/>
                <w:szCs w:val="18"/>
              </w:rPr>
              <w:t>14.5</w:t>
            </w:r>
          </w:p>
        </w:tc>
        <w:tc>
          <w:tcPr>
            <w:tcW w:w="616" w:type="pct"/>
            <w:noWrap/>
            <w:hideMark/>
          </w:tcPr>
          <w:p w14:paraId="08877E2A" w14:textId="77777777" w:rsidR="001619ED" w:rsidRPr="00845F40" w:rsidRDefault="001619ED" w:rsidP="001619ED">
            <w:pPr>
              <w:jc w:val="center"/>
              <w:rPr>
                <w:rFonts w:cstheme="minorHAnsi"/>
                <w:sz w:val="18"/>
                <w:szCs w:val="18"/>
              </w:rPr>
            </w:pPr>
            <w:r w:rsidRPr="00845F40">
              <w:rPr>
                <w:rFonts w:cstheme="minorHAnsi"/>
                <w:sz w:val="18"/>
                <w:szCs w:val="18"/>
              </w:rPr>
              <w:t>40.6</w:t>
            </w:r>
          </w:p>
        </w:tc>
      </w:tr>
      <w:tr w:rsidR="001619ED" w:rsidRPr="00845F40" w14:paraId="70299496" w14:textId="77777777" w:rsidTr="00845F40">
        <w:trPr>
          <w:trHeight w:val="246"/>
        </w:trPr>
        <w:tc>
          <w:tcPr>
            <w:tcW w:w="1289" w:type="pct"/>
            <w:noWrap/>
            <w:hideMark/>
          </w:tcPr>
          <w:p w14:paraId="7E875956" w14:textId="77777777" w:rsidR="001619ED" w:rsidRPr="00845F40" w:rsidRDefault="001619ED" w:rsidP="001619ED">
            <w:pPr>
              <w:rPr>
                <w:rFonts w:cstheme="minorHAnsi"/>
                <w:sz w:val="18"/>
                <w:szCs w:val="18"/>
              </w:rPr>
            </w:pPr>
            <w:r w:rsidRPr="00845F40">
              <w:rPr>
                <w:rFonts w:cstheme="minorHAnsi"/>
                <w:sz w:val="18"/>
                <w:szCs w:val="18"/>
              </w:rPr>
              <w:t>Utah</w:t>
            </w:r>
          </w:p>
        </w:tc>
        <w:tc>
          <w:tcPr>
            <w:tcW w:w="619" w:type="pct"/>
            <w:noWrap/>
            <w:hideMark/>
          </w:tcPr>
          <w:p w14:paraId="297B3CB8" w14:textId="77777777" w:rsidR="001619ED" w:rsidRPr="00845F40" w:rsidRDefault="001619ED" w:rsidP="001619ED">
            <w:pPr>
              <w:jc w:val="center"/>
              <w:rPr>
                <w:rFonts w:cstheme="minorHAnsi"/>
                <w:sz w:val="18"/>
                <w:szCs w:val="18"/>
              </w:rPr>
            </w:pPr>
            <w:r w:rsidRPr="00845F40">
              <w:rPr>
                <w:rFonts w:cstheme="minorHAnsi"/>
                <w:sz w:val="18"/>
                <w:szCs w:val="18"/>
              </w:rPr>
              <w:t>17.0</w:t>
            </w:r>
          </w:p>
        </w:tc>
        <w:tc>
          <w:tcPr>
            <w:tcW w:w="619" w:type="pct"/>
            <w:noWrap/>
            <w:hideMark/>
          </w:tcPr>
          <w:p w14:paraId="77D517B6" w14:textId="77777777" w:rsidR="001619ED" w:rsidRPr="00845F40" w:rsidRDefault="001619ED" w:rsidP="001619ED">
            <w:pPr>
              <w:jc w:val="center"/>
              <w:rPr>
                <w:rFonts w:cstheme="minorHAnsi"/>
                <w:sz w:val="18"/>
                <w:szCs w:val="18"/>
              </w:rPr>
            </w:pPr>
            <w:r w:rsidRPr="00845F40">
              <w:rPr>
                <w:rFonts w:cstheme="minorHAnsi"/>
                <w:sz w:val="18"/>
                <w:szCs w:val="18"/>
              </w:rPr>
              <w:t>4.3</w:t>
            </w:r>
          </w:p>
        </w:tc>
        <w:tc>
          <w:tcPr>
            <w:tcW w:w="619" w:type="pct"/>
            <w:noWrap/>
            <w:hideMark/>
          </w:tcPr>
          <w:p w14:paraId="44FB9C26" w14:textId="77777777" w:rsidR="001619ED" w:rsidRPr="00845F40" w:rsidRDefault="001619ED" w:rsidP="001619ED">
            <w:pPr>
              <w:jc w:val="center"/>
              <w:rPr>
                <w:rFonts w:cstheme="minorHAnsi"/>
                <w:sz w:val="18"/>
                <w:szCs w:val="18"/>
              </w:rPr>
            </w:pPr>
            <w:r w:rsidRPr="00845F40">
              <w:rPr>
                <w:rFonts w:cstheme="minorHAnsi"/>
                <w:sz w:val="18"/>
                <w:szCs w:val="18"/>
              </w:rPr>
              <w:t>10.0</w:t>
            </w:r>
          </w:p>
        </w:tc>
        <w:tc>
          <w:tcPr>
            <w:tcW w:w="619" w:type="pct"/>
            <w:noWrap/>
            <w:hideMark/>
          </w:tcPr>
          <w:p w14:paraId="03A2418A" w14:textId="77777777" w:rsidR="001619ED" w:rsidRPr="00845F40" w:rsidRDefault="001619ED" w:rsidP="001619ED">
            <w:pPr>
              <w:jc w:val="center"/>
              <w:rPr>
                <w:rFonts w:cstheme="minorHAnsi"/>
                <w:sz w:val="18"/>
                <w:szCs w:val="18"/>
              </w:rPr>
            </w:pPr>
            <w:r w:rsidRPr="00845F40">
              <w:rPr>
                <w:rFonts w:cstheme="minorHAnsi"/>
                <w:sz w:val="18"/>
                <w:szCs w:val="18"/>
              </w:rPr>
              <w:t>15.4</w:t>
            </w:r>
          </w:p>
        </w:tc>
        <w:tc>
          <w:tcPr>
            <w:tcW w:w="619" w:type="pct"/>
            <w:noWrap/>
            <w:hideMark/>
          </w:tcPr>
          <w:p w14:paraId="02B8F58C" w14:textId="77777777" w:rsidR="001619ED" w:rsidRPr="00845F40" w:rsidRDefault="001619ED" w:rsidP="001619ED">
            <w:pPr>
              <w:jc w:val="center"/>
              <w:rPr>
                <w:rFonts w:cstheme="minorHAnsi"/>
                <w:sz w:val="18"/>
                <w:szCs w:val="18"/>
              </w:rPr>
            </w:pPr>
            <w:r w:rsidRPr="00845F40">
              <w:rPr>
                <w:rFonts w:cstheme="minorHAnsi"/>
                <w:sz w:val="18"/>
                <w:szCs w:val="18"/>
              </w:rPr>
              <w:t>23.4</w:t>
            </w:r>
          </w:p>
        </w:tc>
        <w:tc>
          <w:tcPr>
            <w:tcW w:w="616" w:type="pct"/>
            <w:noWrap/>
            <w:hideMark/>
          </w:tcPr>
          <w:p w14:paraId="0CB0A7FF" w14:textId="77777777" w:rsidR="001619ED" w:rsidRPr="00845F40" w:rsidRDefault="001619ED" w:rsidP="001619ED">
            <w:pPr>
              <w:jc w:val="center"/>
              <w:rPr>
                <w:rFonts w:cstheme="minorHAnsi"/>
                <w:sz w:val="18"/>
                <w:szCs w:val="18"/>
              </w:rPr>
            </w:pPr>
            <w:r w:rsidRPr="00845F40">
              <w:rPr>
                <w:rFonts w:cstheme="minorHAnsi"/>
                <w:sz w:val="18"/>
                <w:szCs w:val="18"/>
              </w:rPr>
              <w:t>39.8</w:t>
            </w:r>
          </w:p>
        </w:tc>
      </w:tr>
      <w:tr w:rsidR="001619ED" w:rsidRPr="00845F40" w14:paraId="5220C446" w14:textId="77777777" w:rsidTr="00845F40">
        <w:trPr>
          <w:trHeight w:val="246"/>
        </w:trPr>
        <w:tc>
          <w:tcPr>
            <w:tcW w:w="1289" w:type="pct"/>
            <w:noWrap/>
            <w:hideMark/>
          </w:tcPr>
          <w:p w14:paraId="0636431C" w14:textId="77777777" w:rsidR="001619ED" w:rsidRPr="00845F40" w:rsidRDefault="001619ED" w:rsidP="001619ED">
            <w:pPr>
              <w:rPr>
                <w:rFonts w:cstheme="minorHAnsi"/>
                <w:sz w:val="18"/>
                <w:szCs w:val="18"/>
              </w:rPr>
            </w:pPr>
            <w:r w:rsidRPr="00845F40">
              <w:rPr>
                <w:rFonts w:cstheme="minorHAnsi"/>
                <w:sz w:val="18"/>
                <w:szCs w:val="18"/>
              </w:rPr>
              <w:t>Vermont</w:t>
            </w:r>
          </w:p>
        </w:tc>
        <w:tc>
          <w:tcPr>
            <w:tcW w:w="619" w:type="pct"/>
            <w:noWrap/>
            <w:hideMark/>
          </w:tcPr>
          <w:p w14:paraId="6AB940D7" w14:textId="77777777" w:rsidR="001619ED" w:rsidRPr="00845F40" w:rsidRDefault="001619ED" w:rsidP="001619ED">
            <w:pPr>
              <w:jc w:val="center"/>
              <w:rPr>
                <w:rFonts w:cstheme="minorHAnsi"/>
                <w:sz w:val="18"/>
                <w:szCs w:val="18"/>
              </w:rPr>
            </w:pPr>
            <w:r w:rsidRPr="00845F40">
              <w:rPr>
                <w:rFonts w:cstheme="minorHAnsi"/>
                <w:sz w:val="18"/>
                <w:szCs w:val="18"/>
              </w:rPr>
              <w:t>8.3</w:t>
            </w:r>
          </w:p>
        </w:tc>
        <w:tc>
          <w:tcPr>
            <w:tcW w:w="619" w:type="pct"/>
            <w:noWrap/>
            <w:hideMark/>
          </w:tcPr>
          <w:p w14:paraId="5FF976BC" w14:textId="77777777" w:rsidR="001619ED" w:rsidRPr="00845F40" w:rsidRDefault="001619ED" w:rsidP="001619ED">
            <w:pPr>
              <w:jc w:val="center"/>
              <w:rPr>
                <w:rFonts w:cstheme="minorHAnsi"/>
                <w:sz w:val="18"/>
                <w:szCs w:val="18"/>
              </w:rPr>
            </w:pPr>
            <w:r w:rsidRPr="00845F40">
              <w:rPr>
                <w:rFonts w:cstheme="minorHAnsi"/>
                <w:sz w:val="18"/>
                <w:szCs w:val="18"/>
              </w:rPr>
              <w:t>3.3</w:t>
            </w:r>
          </w:p>
        </w:tc>
        <w:tc>
          <w:tcPr>
            <w:tcW w:w="619" w:type="pct"/>
            <w:noWrap/>
            <w:hideMark/>
          </w:tcPr>
          <w:p w14:paraId="004CE317" w14:textId="77777777" w:rsidR="001619ED" w:rsidRPr="00845F40" w:rsidRDefault="001619ED" w:rsidP="001619ED">
            <w:pPr>
              <w:jc w:val="center"/>
              <w:rPr>
                <w:rFonts w:cstheme="minorHAnsi"/>
                <w:sz w:val="18"/>
                <w:szCs w:val="18"/>
              </w:rPr>
            </w:pPr>
            <w:r w:rsidRPr="00845F40">
              <w:rPr>
                <w:rFonts w:cstheme="minorHAnsi"/>
                <w:sz w:val="18"/>
                <w:szCs w:val="18"/>
              </w:rPr>
              <w:t>7.1</w:t>
            </w:r>
          </w:p>
        </w:tc>
        <w:tc>
          <w:tcPr>
            <w:tcW w:w="619" w:type="pct"/>
            <w:noWrap/>
            <w:hideMark/>
          </w:tcPr>
          <w:p w14:paraId="20B0A633" w14:textId="77777777" w:rsidR="001619ED" w:rsidRPr="00845F40" w:rsidRDefault="001619ED" w:rsidP="001619ED">
            <w:pPr>
              <w:jc w:val="center"/>
              <w:rPr>
                <w:rFonts w:cstheme="minorHAnsi"/>
                <w:sz w:val="18"/>
                <w:szCs w:val="18"/>
              </w:rPr>
            </w:pPr>
            <w:r w:rsidRPr="00845F40">
              <w:rPr>
                <w:rFonts w:cstheme="minorHAnsi"/>
                <w:sz w:val="18"/>
                <w:szCs w:val="18"/>
              </w:rPr>
              <w:t>7.9</w:t>
            </w:r>
          </w:p>
        </w:tc>
        <w:tc>
          <w:tcPr>
            <w:tcW w:w="619" w:type="pct"/>
            <w:noWrap/>
            <w:hideMark/>
          </w:tcPr>
          <w:p w14:paraId="33E4B8E3" w14:textId="77777777" w:rsidR="001619ED" w:rsidRPr="00845F40" w:rsidRDefault="001619ED" w:rsidP="001619ED">
            <w:pPr>
              <w:jc w:val="center"/>
              <w:rPr>
                <w:rFonts w:cstheme="minorHAnsi"/>
                <w:sz w:val="18"/>
                <w:szCs w:val="18"/>
              </w:rPr>
            </w:pPr>
            <w:r w:rsidRPr="00845F40">
              <w:rPr>
                <w:rFonts w:cstheme="minorHAnsi"/>
                <w:sz w:val="18"/>
                <w:szCs w:val="18"/>
              </w:rPr>
              <w:t>9.1</w:t>
            </w:r>
          </w:p>
        </w:tc>
        <w:tc>
          <w:tcPr>
            <w:tcW w:w="616" w:type="pct"/>
            <w:noWrap/>
            <w:hideMark/>
          </w:tcPr>
          <w:p w14:paraId="6895B3D4" w14:textId="77777777" w:rsidR="001619ED" w:rsidRPr="00845F40" w:rsidRDefault="001619ED" w:rsidP="001619ED">
            <w:pPr>
              <w:jc w:val="center"/>
              <w:rPr>
                <w:rFonts w:cstheme="minorHAnsi"/>
                <w:sz w:val="18"/>
                <w:szCs w:val="18"/>
              </w:rPr>
            </w:pPr>
            <w:r w:rsidRPr="00845F40">
              <w:rPr>
                <w:rFonts w:cstheme="minorHAnsi"/>
                <w:sz w:val="18"/>
                <w:szCs w:val="18"/>
              </w:rPr>
              <w:t>18.7</w:t>
            </w:r>
          </w:p>
        </w:tc>
      </w:tr>
      <w:tr w:rsidR="001619ED" w:rsidRPr="00845F40" w14:paraId="71FB4D12" w14:textId="77777777" w:rsidTr="00845F40">
        <w:trPr>
          <w:trHeight w:val="246"/>
        </w:trPr>
        <w:tc>
          <w:tcPr>
            <w:tcW w:w="1289" w:type="pct"/>
            <w:noWrap/>
            <w:hideMark/>
          </w:tcPr>
          <w:p w14:paraId="4E169FB9" w14:textId="77777777" w:rsidR="001619ED" w:rsidRPr="00845F40" w:rsidRDefault="001619ED" w:rsidP="001619ED">
            <w:pPr>
              <w:rPr>
                <w:rFonts w:cstheme="minorHAnsi"/>
                <w:sz w:val="18"/>
                <w:szCs w:val="18"/>
              </w:rPr>
            </w:pPr>
            <w:r w:rsidRPr="00845F40">
              <w:rPr>
                <w:rFonts w:cstheme="minorHAnsi"/>
                <w:sz w:val="18"/>
                <w:szCs w:val="18"/>
              </w:rPr>
              <w:t>Virginia</w:t>
            </w:r>
          </w:p>
        </w:tc>
        <w:tc>
          <w:tcPr>
            <w:tcW w:w="619" w:type="pct"/>
            <w:noWrap/>
            <w:hideMark/>
          </w:tcPr>
          <w:p w14:paraId="54FA646E" w14:textId="77777777" w:rsidR="001619ED" w:rsidRPr="00845F40" w:rsidRDefault="001619ED" w:rsidP="001619ED">
            <w:pPr>
              <w:jc w:val="center"/>
              <w:rPr>
                <w:rFonts w:cstheme="minorHAnsi"/>
                <w:sz w:val="18"/>
                <w:szCs w:val="18"/>
              </w:rPr>
            </w:pPr>
            <w:r w:rsidRPr="00845F40">
              <w:rPr>
                <w:rFonts w:cstheme="minorHAnsi"/>
                <w:sz w:val="18"/>
                <w:szCs w:val="18"/>
              </w:rPr>
              <w:t>13.5</w:t>
            </w:r>
          </w:p>
        </w:tc>
        <w:tc>
          <w:tcPr>
            <w:tcW w:w="619" w:type="pct"/>
            <w:noWrap/>
            <w:hideMark/>
          </w:tcPr>
          <w:p w14:paraId="24EBC334" w14:textId="77777777" w:rsidR="001619ED" w:rsidRPr="00845F40" w:rsidRDefault="001619ED" w:rsidP="001619ED">
            <w:pPr>
              <w:jc w:val="center"/>
              <w:rPr>
                <w:rFonts w:cstheme="minorHAnsi"/>
                <w:sz w:val="18"/>
                <w:szCs w:val="18"/>
              </w:rPr>
            </w:pPr>
            <w:r w:rsidRPr="00845F40">
              <w:rPr>
                <w:rFonts w:cstheme="minorHAnsi"/>
                <w:sz w:val="18"/>
                <w:szCs w:val="18"/>
              </w:rPr>
              <w:t>5.3</w:t>
            </w:r>
          </w:p>
        </w:tc>
        <w:tc>
          <w:tcPr>
            <w:tcW w:w="619" w:type="pct"/>
            <w:noWrap/>
            <w:hideMark/>
          </w:tcPr>
          <w:p w14:paraId="03AC634F" w14:textId="77777777" w:rsidR="001619ED" w:rsidRPr="00845F40" w:rsidRDefault="001619ED" w:rsidP="001619ED">
            <w:pPr>
              <w:jc w:val="center"/>
              <w:rPr>
                <w:rFonts w:cstheme="minorHAnsi"/>
                <w:sz w:val="18"/>
                <w:szCs w:val="18"/>
              </w:rPr>
            </w:pPr>
            <w:r w:rsidRPr="00845F40">
              <w:rPr>
                <w:rFonts w:cstheme="minorHAnsi"/>
                <w:sz w:val="18"/>
                <w:szCs w:val="18"/>
              </w:rPr>
              <w:t>9.2</w:t>
            </w:r>
          </w:p>
        </w:tc>
        <w:tc>
          <w:tcPr>
            <w:tcW w:w="619" w:type="pct"/>
            <w:noWrap/>
            <w:hideMark/>
          </w:tcPr>
          <w:p w14:paraId="076A70C5" w14:textId="77777777" w:rsidR="001619ED" w:rsidRPr="00845F40" w:rsidRDefault="001619ED" w:rsidP="001619ED">
            <w:pPr>
              <w:jc w:val="center"/>
              <w:rPr>
                <w:rFonts w:cstheme="minorHAnsi"/>
                <w:sz w:val="18"/>
                <w:szCs w:val="18"/>
              </w:rPr>
            </w:pPr>
            <w:r w:rsidRPr="00845F40">
              <w:rPr>
                <w:rFonts w:cstheme="minorHAnsi"/>
                <w:sz w:val="18"/>
                <w:szCs w:val="18"/>
              </w:rPr>
              <w:t>12.0</w:t>
            </w:r>
          </w:p>
        </w:tc>
        <w:tc>
          <w:tcPr>
            <w:tcW w:w="619" w:type="pct"/>
            <w:noWrap/>
            <w:hideMark/>
          </w:tcPr>
          <w:p w14:paraId="1974E958" w14:textId="77777777" w:rsidR="001619ED" w:rsidRPr="00845F40" w:rsidRDefault="001619ED" w:rsidP="001619ED">
            <w:pPr>
              <w:jc w:val="center"/>
              <w:rPr>
                <w:rFonts w:cstheme="minorHAnsi"/>
                <w:sz w:val="18"/>
                <w:szCs w:val="18"/>
              </w:rPr>
            </w:pPr>
            <w:r w:rsidRPr="00845F40">
              <w:rPr>
                <w:rFonts w:cstheme="minorHAnsi"/>
                <w:sz w:val="18"/>
                <w:szCs w:val="18"/>
              </w:rPr>
              <w:t>17.1</w:t>
            </w:r>
          </w:p>
        </w:tc>
        <w:tc>
          <w:tcPr>
            <w:tcW w:w="616" w:type="pct"/>
            <w:noWrap/>
            <w:hideMark/>
          </w:tcPr>
          <w:p w14:paraId="35289C27" w14:textId="77777777" w:rsidR="001619ED" w:rsidRPr="00845F40" w:rsidRDefault="001619ED" w:rsidP="001619ED">
            <w:pPr>
              <w:jc w:val="center"/>
              <w:rPr>
                <w:rFonts w:cstheme="minorHAnsi"/>
                <w:sz w:val="18"/>
                <w:szCs w:val="18"/>
              </w:rPr>
            </w:pPr>
            <w:r w:rsidRPr="00845F40">
              <w:rPr>
                <w:rFonts w:cstheme="minorHAnsi"/>
                <w:sz w:val="18"/>
                <w:szCs w:val="18"/>
              </w:rPr>
              <w:t>36.1</w:t>
            </w:r>
          </w:p>
        </w:tc>
      </w:tr>
      <w:tr w:rsidR="001619ED" w:rsidRPr="00845F40" w14:paraId="1F24953F" w14:textId="77777777" w:rsidTr="00845F40">
        <w:trPr>
          <w:trHeight w:val="246"/>
        </w:trPr>
        <w:tc>
          <w:tcPr>
            <w:tcW w:w="1289" w:type="pct"/>
            <w:noWrap/>
            <w:hideMark/>
          </w:tcPr>
          <w:p w14:paraId="50C8A1A0" w14:textId="77777777" w:rsidR="001619ED" w:rsidRPr="00845F40" w:rsidRDefault="001619ED" w:rsidP="001619ED">
            <w:pPr>
              <w:rPr>
                <w:rFonts w:cstheme="minorHAnsi"/>
                <w:sz w:val="18"/>
                <w:szCs w:val="18"/>
              </w:rPr>
            </w:pPr>
            <w:r w:rsidRPr="00845F40">
              <w:rPr>
                <w:rFonts w:cstheme="minorHAnsi"/>
                <w:sz w:val="18"/>
                <w:szCs w:val="18"/>
              </w:rPr>
              <w:t>Washington</w:t>
            </w:r>
          </w:p>
        </w:tc>
        <w:tc>
          <w:tcPr>
            <w:tcW w:w="619" w:type="pct"/>
            <w:noWrap/>
            <w:hideMark/>
          </w:tcPr>
          <w:p w14:paraId="3BED5B28" w14:textId="77777777" w:rsidR="001619ED" w:rsidRPr="00845F40" w:rsidRDefault="001619ED" w:rsidP="001619ED">
            <w:pPr>
              <w:jc w:val="center"/>
              <w:rPr>
                <w:rFonts w:cstheme="minorHAnsi"/>
                <w:sz w:val="18"/>
                <w:szCs w:val="18"/>
              </w:rPr>
            </w:pPr>
            <w:r w:rsidRPr="00845F40">
              <w:rPr>
                <w:rFonts w:cstheme="minorHAnsi"/>
                <w:sz w:val="18"/>
                <w:szCs w:val="18"/>
              </w:rPr>
              <w:t>14.9</w:t>
            </w:r>
          </w:p>
        </w:tc>
        <w:tc>
          <w:tcPr>
            <w:tcW w:w="619" w:type="pct"/>
            <w:noWrap/>
            <w:hideMark/>
          </w:tcPr>
          <w:p w14:paraId="1BCED3D1" w14:textId="77777777" w:rsidR="001619ED" w:rsidRPr="00845F40" w:rsidRDefault="001619ED" w:rsidP="001619ED">
            <w:pPr>
              <w:jc w:val="center"/>
              <w:rPr>
                <w:rFonts w:cstheme="minorHAnsi"/>
                <w:sz w:val="18"/>
                <w:szCs w:val="18"/>
              </w:rPr>
            </w:pPr>
            <w:r w:rsidRPr="00845F40">
              <w:rPr>
                <w:rFonts w:cstheme="minorHAnsi"/>
                <w:sz w:val="18"/>
                <w:szCs w:val="18"/>
              </w:rPr>
              <w:t>2.9</w:t>
            </w:r>
          </w:p>
        </w:tc>
        <w:tc>
          <w:tcPr>
            <w:tcW w:w="619" w:type="pct"/>
            <w:noWrap/>
            <w:hideMark/>
          </w:tcPr>
          <w:p w14:paraId="68A0BAEF" w14:textId="77777777" w:rsidR="001619ED" w:rsidRPr="00845F40" w:rsidRDefault="001619ED" w:rsidP="001619ED">
            <w:pPr>
              <w:jc w:val="center"/>
              <w:rPr>
                <w:rFonts w:cstheme="minorHAnsi"/>
                <w:sz w:val="18"/>
                <w:szCs w:val="18"/>
              </w:rPr>
            </w:pPr>
            <w:r w:rsidRPr="00845F40">
              <w:rPr>
                <w:rFonts w:cstheme="minorHAnsi"/>
                <w:sz w:val="18"/>
                <w:szCs w:val="18"/>
              </w:rPr>
              <w:t>9.3</w:t>
            </w:r>
          </w:p>
        </w:tc>
        <w:tc>
          <w:tcPr>
            <w:tcW w:w="619" w:type="pct"/>
            <w:noWrap/>
            <w:hideMark/>
          </w:tcPr>
          <w:p w14:paraId="793063FF" w14:textId="77777777" w:rsidR="001619ED" w:rsidRPr="00845F40" w:rsidRDefault="001619ED" w:rsidP="001619ED">
            <w:pPr>
              <w:jc w:val="center"/>
              <w:rPr>
                <w:rFonts w:cstheme="minorHAnsi"/>
                <w:sz w:val="18"/>
                <w:szCs w:val="18"/>
              </w:rPr>
            </w:pPr>
            <w:r w:rsidRPr="00845F40">
              <w:rPr>
                <w:rFonts w:cstheme="minorHAnsi"/>
                <w:sz w:val="18"/>
                <w:szCs w:val="18"/>
              </w:rPr>
              <w:t>13.6</w:t>
            </w:r>
          </w:p>
        </w:tc>
        <w:tc>
          <w:tcPr>
            <w:tcW w:w="619" w:type="pct"/>
            <w:noWrap/>
            <w:hideMark/>
          </w:tcPr>
          <w:p w14:paraId="50793388" w14:textId="77777777" w:rsidR="001619ED" w:rsidRPr="00845F40" w:rsidRDefault="001619ED" w:rsidP="001619ED">
            <w:pPr>
              <w:jc w:val="center"/>
              <w:rPr>
                <w:rFonts w:cstheme="minorHAnsi"/>
                <w:sz w:val="18"/>
                <w:szCs w:val="18"/>
              </w:rPr>
            </w:pPr>
            <w:r w:rsidRPr="00845F40">
              <w:rPr>
                <w:rFonts w:cstheme="minorHAnsi"/>
                <w:sz w:val="18"/>
                <w:szCs w:val="18"/>
              </w:rPr>
              <w:t>19.1</w:t>
            </w:r>
          </w:p>
        </w:tc>
        <w:tc>
          <w:tcPr>
            <w:tcW w:w="616" w:type="pct"/>
            <w:noWrap/>
            <w:hideMark/>
          </w:tcPr>
          <w:p w14:paraId="54BAD906" w14:textId="77777777" w:rsidR="001619ED" w:rsidRPr="00845F40" w:rsidRDefault="001619ED" w:rsidP="001619ED">
            <w:pPr>
              <w:jc w:val="center"/>
              <w:rPr>
                <w:rFonts w:cstheme="minorHAnsi"/>
                <w:sz w:val="18"/>
                <w:szCs w:val="18"/>
              </w:rPr>
            </w:pPr>
            <w:r w:rsidRPr="00845F40">
              <w:rPr>
                <w:rFonts w:cstheme="minorHAnsi"/>
                <w:sz w:val="18"/>
                <w:szCs w:val="18"/>
              </w:rPr>
              <w:t>48.9</w:t>
            </w:r>
          </w:p>
        </w:tc>
      </w:tr>
      <w:tr w:rsidR="001619ED" w:rsidRPr="00845F40" w14:paraId="02E5AFBA" w14:textId="77777777" w:rsidTr="00845F40">
        <w:trPr>
          <w:trHeight w:val="246"/>
        </w:trPr>
        <w:tc>
          <w:tcPr>
            <w:tcW w:w="1289" w:type="pct"/>
            <w:noWrap/>
            <w:hideMark/>
          </w:tcPr>
          <w:p w14:paraId="597E5219" w14:textId="77777777" w:rsidR="001619ED" w:rsidRPr="00845F40" w:rsidRDefault="001619ED" w:rsidP="001619ED">
            <w:pPr>
              <w:rPr>
                <w:rFonts w:cstheme="minorHAnsi"/>
                <w:sz w:val="18"/>
                <w:szCs w:val="18"/>
              </w:rPr>
            </w:pPr>
            <w:r w:rsidRPr="00845F40">
              <w:rPr>
                <w:rFonts w:cstheme="minorHAnsi"/>
                <w:sz w:val="18"/>
                <w:szCs w:val="18"/>
              </w:rPr>
              <w:t>West Virginia</w:t>
            </w:r>
          </w:p>
        </w:tc>
        <w:tc>
          <w:tcPr>
            <w:tcW w:w="619" w:type="pct"/>
            <w:noWrap/>
            <w:hideMark/>
          </w:tcPr>
          <w:p w14:paraId="5E207C78" w14:textId="77777777" w:rsidR="001619ED" w:rsidRPr="00845F40" w:rsidRDefault="001619ED" w:rsidP="001619ED">
            <w:pPr>
              <w:jc w:val="center"/>
              <w:rPr>
                <w:rFonts w:cstheme="minorHAnsi"/>
                <w:sz w:val="18"/>
                <w:szCs w:val="18"/>
              </w:rPr>
            </w:pPr>
            <w:r w:rsidRPr="00845F40">
              <w:rPr>
                <w:rFonts w:cstheme="minorHAnsi"/>
                <w:sz w:val="18"/>
                <w:szCs w:val="18"/>
              </w:rPr>
              <w:t>12.7</w:t>
            </w:r>
          </w:p>
        </w:tc>
        <w:tc>
          <w:tcPr>
            <w:tcW w:w="619" w:type="pct"/>
            <w:noWrap/>
            <w:hideMark/>
          </w:tcPr>
          <w:p w14:paraId="1F53FD4F" w14:textId="77777777" w:rsidR="001619ED" w:rsidRPr="00845F40" w:rsidRDefault="001619ED" w:rsidP="001619ED">
            <w:pPr>
              <w:jc w:val="center"/>
              <w:rPr>
                <w:rFonts w:cstheme="minorHAnsi"/>
                <w:sz w:val="18"/>
                <w:szCs w:val="18"/>
              </w:rPr>
            </w:pPr>
            <w:r w:rsidRPr="00845F40">
              <w:rPr>
                <w:rFonts w:cstheme="minorHAnsi"/>
                <w:sz w:val="18"/>
                <w:szCs w:val="18"/>
              </w:rPr>
              <w:t>6.9</w:t>
            </w:r>
          </w:p>
        </w:tc>
        <w:tc>
          <w:tcPr>
            <w:tcW w:w="619" w:type="pct"/>
            <w:noWrap/>
            <w:hideMark/>
          </w:tcPr>
          <w:p w14:paraId="742980E2" w14:textId="77777777" w:rsidR="001619ED" w:rsidRPr="00845F40" w:rsidRDefault="001619ED" w:rsidP="001619ED">
            <w:pPr>
              <w:jc w:val="center"/>
              <w:rPr>
                <w:rFonts w:cstheme="minorHAnsi"/>
                <w:sz w:val="18"/>
                <w:szCs w:val="18"/>
              </w:rPr>
            </w:pPr>
            <w:r w:rsidRPr="00845F40">
              <w:rPr>
                <w:rFonts w:cstheme="minorHAnsi"/>
                <w:sz w:val="18"/>
                <w:szCs w:val="18"/>
              </w:rPr>
              <w:t>10.3</w:t>
            </w:r>
          </w:p>
        </w:tc>
        <w:tc>
          <w:tcPr>
            <w:tcW w:w="619" w:type="pct"/>
            <w:noWrap/>
            <w:hideMark/>
          </w:tcPr>
          <w:p w14:paraId="77425F5A" w14:textId="77777777" w:rsidR="001619ED" w:rsidRPr="00845F40" w:rsidRDefault="001619ED" w:rsidP="001619ED">
            <w:pPr>
              <w:jc w:val="center"/>
              <w:rPr>
                <w:rFonts w:cstheme="minorHAnsi"/>
                <w:sz w:val="18"/>
                <w:szCs w:val="18"/>
              </w:rPr>
            </w:pPr>
            <w:r w:rsidRPr="00845F40">
              <w:rPr>
                <w:rFonts w:cstheme="minorHAnsi"/>
                <w:sz w:val="18"/>
                <w:szCs w:val="18"/>
              </w:rPr>
              <w:t>11.9</w:t>
            </w:r>
          </w:p>
        </w:tc>
        <w:tc>
          <w:tcPr>
            <w:tcW w:w="619" w:type="pct"/>
            <w:noWrap/>
            <w:hideMark/>
          </w:tcPr>
          <w:p w14:paraId="4850E646" w14:textId="77777777" w:rsidR="001619ED" w:rsidRPr="00845F40" w:rsidRDefault="001619ED" w:rsidP="001619ED">
            <w:pPr>
              <w:jc w:val="center"/>
              <w:rPr>
                <w:rFonts w:cstheme="minorHAnsi"/>
                <w:sz w:val="18"/>
                <w:szCs w:val="18"/>
              </w:rPr>
            </w:pPr>
            <w:r w:rsidRPr="00845F40">
              <w:rPr>
                <w:rFonts w:cstheme="minorHAnsi"/>
                <w:sz w:val="18"/>
                <w:szCs w:val="18"/>
              </w:rPr>
              <w:t>14.9</w:t>
            </w:r>
          </w:p>
        </w:tc>
        <w:tc>
          <w:tcPr>
            <w:tcW w:w="616" w:type="pct"/>
            <w:noWrap/>
            <w:hideMark/>
          </w:tcPr>
          <w:p w14:paraId="629ED887" w14:textId="77777777" w:rsidR="001619ED" w:rsidRPr="00845F40" w:rsidRDefault="001619ED" w:rsidP="001619ED">
            <w:pPr>
              <w:jc w:val="center"/>
              <w:rPr>
                <w:rFonts w:cstheme="minorHAnsi"/>
                <w:sz w:val="18"/>
                <w:szCs w:val="18"/>
              </w:rPr>
            </w:pPr>
            <w:r w:rsidRPr="00845F40">
              <w:rPr>
                <w:rFonts w:cstheme="minorHAnsi"/>
                <w:sz w:val="18"/>
                <w:szCs w:val="18"/>
              </w:rPr>
              <w:t>25.5</w:t>
            </w:r>
          </w:p>
        </w:tc>
      </w:tr>
      <w:tr w:rsidR="001619ED" w:rsidRPr="00845F40" w14:paraId="5E851A07" w14:textId="77777777" w:rsidTr="00845F40">
        <w:trPr>
          <w:trHeight w:val="246"/>
        </w:trPr>
        <w:tc>
          <w:tcPr>
            <w:tcW w:w="1289" w:type="pct"/>
            <w:noWrap/>
            <w:hideMark/>
          </w:tcPr>
          <w:p w14:paraId="40932FA3" w14:textId="77777777" w:rsidR="001619ED" w:rsidRPr="00845F40" w:rsidRDefault="001619ED" w:rsidP="001619ED">
            <w:pPr>
              <w:rPr>
                <w:rFonts w:cstheme="minorHAnsi"/>
                <w:sz w:val="18"/>
                <w:szCs w:val="18"/>
              </w:rPr>
            </w:pPr>
            <w:r w:rsidRPr="00845F40">
              <w:rPr>
                <w:rFonts w:cstheme="minorHAnsi"/>
                <w:sz w:val="18"/>
                <w:szCs w:val="18"/>
              </w:rPr>
              <w:t>Wisconsin</w:t>
            </w:r>
          </w:p>
        </w:tc>
        <w:tc>
          <w:tcPr>
            <w:tcW w:w="619" w:type="pct"/>
            <w:noWrap/>
            <w:hideMark/>
          </w:tcPr>
          <w:p w14:paraId="69975B7A" w14:textId="77777777" w:rsidR="001619ED" w:rsidRPr="00845F40" w:rsidRDefault="001619ED" w:rsidP="001619ED">
            <w:pPr>
              <w:jc w:val="center"/>
              <w:rPr>
                <w:rFonts w:cstheme="minorHAnsi"/>
                <w:sz w:val="18"/>
                <w:szCs w:val="18"/>
              </w:rPr>
            </w:pPr>
            <w:r w:rsidRPr="00845F40">
              <w:rPr>
                <w:rFonts w:cstheme="minorHAnsi"/>
                <w:sz w:val="18"/>
                <w:szCs w:val="18"/>
              </w:rPr>
              <w:t>10.6</w:t>
            </w:r>
          </w:p>
        </w:tc>
        <w:tc>
          <w:tcPr>
            <w:tcW w:w="619" w:type="pct"/>
            <w:noWrap/>
            <w:hideMark/>
          </w:tcPr>
          <w:p w14:paraId="6E9D514D" w14:textId="77777777" w:rsidR="001619ED" w:rsidRPr="00845F40" w:rsidRDefault="001619ED" w:rsidP="001619ED">
            <w:pPr>
              <w:jc w:val="center"/>
              <w:rPr>
                <w:rFonts w:cstheme="minorHAnsi"/>
                <w:sz w:val="18"/>
                <w:szCs w:val="18"/>
              </w:rPr>
            </w:pPr>
            <w:r w:rsidRPr="00845F40">
              <w:rPr>
                <w:rFonts w:cstheme="minorHAnsi"/>
                <w:sz w:val="18"/>
                <w:szCs w:val="18"/>
              </w:rPr>
              <w:t>2.8</w:t>
            </w:r>
          </w:p>
        </w:tc>
        <w:tc>
          <w:tcPr>
            <w:tcW w:w="619" w:type="pct"/>
            <w:noWrap/>
            <w:hideMark/>
          </w:tcPr>
          <w:p w14:paraId="2444EC16" w14:textId="77777777" w:rsidR="001619ED" w:rsidRPr="00845F40" w:rsidRDefault="001619ED" w:rsidP="001619ED">
            <w:pPr>
              <w:jc w:val="center"/>
              <w:rPr>
                <w:rFonts w:cstheme="minorHAnsi"/>
                <w:sz w:val="18"/>
                <w:szCs w:val="18"/>
              </w:rPr>
            </w:pPr>
            <w:r w:rsidRPr="00845F40">
              <w:rPr>
                <w:rFonts w:cstheme="minorHAnsi"/>
                <w:sz w:val="18"/>
                <w:szCs w:val="18"/>
              </w:rPr>
              <w:t>6.6</w:t>
            </w:r>
          </w:p>
        </w:tc>
        <w:tc>
          <w:tcPr>
            <w:tcW w:w="619" w:type="pct"/>
            <w:noWrap/>
            <w:hideMark/>
          </w:tcPr>
          <w:p w14:paraId="0321DE3D" w14:textId="77777777" w:rsidR="001619ED" w:rsidRPr="00845F40" w:rsidRDefault="001619ED" w:rsidP="001619ED">
            <w:pPr>
              <w:jc w:val="center"/>
              <w:rPr>
                <w:rFonts w:cstheme="minorHAnsi"/>
                <w:sz w:val="18"/>
                <w:szCs w:val="18"/>
              </w:rPr>
            </w:pPr>
            <w:r w:rsidRPr="00845F40">
              <w:rPr>
                <w:rFonts w:cstheme="minorHAnsi"/>
                <w:sz w:val="18"/>
                <w:szCs w:val="18"/>
              </w:rPr>
              <w:t>9.3</w:t>
            </w:r>
          </w:p>
        </w:tc>
        <w:tc>
          <w:tcPr>
            <w:tcW w:w="619" w:type="pct"/>
            <w:noWrap/>
            <w:hideMark/>
          </w:tcPr>
          <w:p w14:paraId="45578042" w14:textId="77777777" w:rsidR="001619ED" w:rsidRPr="00845F40" w:rsidRDefault="001619ED" w:rsidP="001619ED">
            <w:pPr>
              <w:jc w:val="center"/>
              <w:rPr>
                <w:rFonts w:cstheme="minorHAnsi"/>
                <w:sz w:val="18"/>
                <w:szCs w:val="18"/>
              </w:rPr>
            </w:pPr>
            <w:r w:rsidRPr="00845F40">
              <w:rPr>
                <w:rFonts w:cstheme="minorHAnsi"/>
                <w:sz w:val="18"/>
                <w:szCs w:val="18"/>
              </w:rPr>
              <w:t>13.5</w:t>
            </w:r>
          </w:p>
        </w:tc>
        <w:tc>
          <w:tcPr>
            <w:tcW w:w="616" w:type="pct"/>
            <w:noWrap/>
            <w:hideMark/>
          </w:tcPr>
          <w:p w14:paraId="48E0435D" w14:textId="77777777" w:rsidR="001619ED" w:rsidRPr="00845F40" w:rsidRDefault="001619ED" w:rsidP="001619ED">
            <w:pPr>
              <w:jc w:val="center"/>
              <w:rPr>
                <w:rFonts w:cstheme="minorHAnsi"/>
                <w:sz w:val="18"/>
                <w:szCs w:val="18"/>
              </w:rPr>
            </w:pPr>
            <w:r w:rsidRPr="00845F40">
              <w:rPr>
                <w:rFonts w:cstheme="minorHAnsi"/>
                <w:sz w:val="18"/>
                <w:szCs w:val="18"/>
              </w:rPr>
              <w:t>35.7</w:t>
            </w:r>
          </w:p>
        </w:tc>
      </w:tr>
      <w:tr w:rsidR="001619ED" w:rsidRPr="00845F40" w14:paraId="7C8F04EE" w14:textId="77777777" w:rsidTr="00845F40">
        <w:trPr>
          <w:trHeight w:val="246"/>
        </w:trPr>
        <w:tc>
          <w:tcPr>
            <w:tcW w:w="1289" w:type="pct"/>
            <w:noWrap/>
            <w:hideMark/>
          </w:tcPr>
          <w:p w14:paraId="3344772E" w14:textId="77777777" w:rsidR="001619ED" w:rsidRPr="00845F40" w:rsidRDefault="001619ED" w:rsidP="001619ED">
            <w:pPr>
              <w:rPr>
                <w:rFonts w:cstheme="minorHAnsi"/>
                <w:sz w:val="18"/>
                <w:szCs w:val="18"/>
              </w:rPr>
            </w:pPr>
            <w:r w:rsidRPr="00845F40">
              <w:rPr>
                <w:rFonts w:cstheme="minorHAnsi"/>
                <w:sz w:val="18"/>
                <w:szCs w:val="18"/>
              </w:rPr>
              <w:t>Wyoming</w:t>
            </w:r>
          </w:p>
        </w:tc>
        <w:tc>
          <w:tcPr>
            <w:tcW w:w="619" w:type="pct"/>
            <w:noWrap/>
            <w:hideMark/>
          </w:tcPr>
          <w:p w14:paraId="649CE41E" w14:textId="77777777" w:rsidR="001619ED" w:rsidRPr="00845F40" w:rsidRDefault="001619ED" w:rsidP="001619ED">
            <w:pPr>
              <w:jc w:val="center"/>
              <w:rPr>
                <w:rFonts w:cstheme="minorHAnsi"/>
                <w:sz w:val="18"/>
                <w:szCs w:val="18"/>
              </w:rPr>
            </w:pPr>
            <w:r w:rsidRPr="00845F40">
              <w:rPr>
                <w:rFonts w:cstheme="minorHAnsi"/>
                <w:sz w:val="18"/>
                <w:szCs w:val="18"/>
              </w:rPr>
              <w:t>7.6</w:t>
            </w:r>
          </w:p>
        </w:tc>
        <w:tc>
          <w:tcPr>
            <w:tcW w:w="619" w:type="pct"/>
            <w:noWrap/>
            <w:hideMark/>
          </w:tcPr>
          <w:p w14:paraId="71E84CE1" w14:textId="77777777" w:rsidR="001619ED" w:rsidRPr="00845F40" w:rsidRDefault="001619ED" w:rsidP="001619ED">
            <w:pPr>
              <w:jc w:val="center"/>
              <w:rPr>
                <w:rFonts w:cstheme="minorHAnsi"/>
                <w:sz w:val="18"/>
                <w:szCs w:val="18"/>
              </w:rPr>
            </w:pPr>
            <w:r w:rsidRPr="00845F40">
              <w:rPr>
                <w:rFonts w:cstheme="minorHAnsi"/>
                <w:sz w:val="18"/>
                <w:szCs w:val="18"/>
              </w:rPr>
              <w:t>2.0</w:t>
            </w:r>
          </w:p>
        </w:tc>
        <w:tc>
          <w:tcPr>
            <w:tcW w:w="619" w:type="pct"/>
            <w:noWrap/>
            <w:hideMark/>
          </w:tcPr>
          <w:p w14:paraId="77DA48D9" w14:textId="77777777" w:rsidR="001619ED" w:rsidRPr="00845F40" w:rsidRDefault="001619ED" w:rsidP="001619ED">
            <w:pPr>
              <w:jc w:val="center"/>
              <w:rPr>
                <w:rFonts w:cstheme="minorHAnsi"/>
                <w:sz w:val="18"/>
                <w:szCs w:val="18"/>
              </w:rPr>
            </w:pPr>
            <w:r w:rsidRPr="00845F40">
              <w:rPr>
                <w:rFonts w:cstheme="minorHAnsi"/>
                <w:sz w:val="18"/>
                <w:szCs w:val="18"/>
              </w:rPr>
              <w:t>4.5</w:t>
            </w:r>
          </w:p>
        </w:tc>
        <w:tc>
          <w:tcPr>
            <w:tcW w:w="619" w:type="pct"/>
            <w:noWrap/>
            <w:hideMark/>
          </w:tcPr>
          <w:p w14:paraId="0C29A971" w14:textId="77777777" w:rsidR="001619ED" w:rsidRPr="00845F40" w:rsidRDefault="001619ED" w:rsidP="001619ED">
            <w:pPr>
              <w:jc w:val="center"/>
              <w:rPr>
                <w:rFonts w:cstheme="minorHAnsi"/>
                <w:sz w:val="18"/>
                <w:szCs w:val="18"/>
              </w:rPr>
            </w:pPr>
            <w:r w:rsidRPr="00845F40">
              <w:rPr>
                <w:rFonts w:cstheme="minorHAnsi"/>
                <w:sz w:val="18"/>
                <w:szCs w:val="18"/>
              </w:rPr>
              <w:t>6.7</w:t>
            </w:r>
          </w:p>
        </w:tc>
        <w:tc>
          <w:tcPr>
            <w:tcW w:w="619" w:type="pct"/>
            <w:noWrap/>
            <w:hideMark/>
          </w:tcPr>
          <w:p w14:paraId="35560A3A" w14:textId="77777777" w:rsidR="001619ED" w:rsidRPr="00845F40" w:rsidRDefault="001619ED" w:rsidP="001619ED">
            <w:pPr>
              <w:jc w:val="center"/>
              <w:rPr>
                <w:rFonts w:cstheme="minorHAnsi"/>
                <w:sz w:val="18"/>
                <w:szCs w:val="18"/>
              </w:rPr>
            </w:pPr>
            <w:r w:rsidRPr="00845F40">
              <w:rPr>
                <w:rFonts w:cstheme="minorHAnsi"/>
                <w:sz w:val="18"/>
                <w:szCs w:val="18"/>
              </w:rPr>
              <w:t>10.1</w:t>
            </w:r>
          </w:p>
        </w:tc>
        <w:tc>
          <w:tcPr>
            <w:tcW w:w="616" w:type="pct"/>
            <w:noWrap/>
            <w:hideMark/>
          </w:tcPr>
          <w:p w14:paraId="40D3130F" w14:textId="77777777" w:rsidR="001619ED" w:rsidRPr="00845F40" w:rsidRDefault="001619ED" w:rsidP="001619ED">
            <w:pPr>
              <w:jc w:val="center"/>
              <w:rPr>
                <w:rFonts w:cstheme="minorHAnsi"/>
                <w:sz w:val="18"/>
                <w:szCs w:val="18"/>
              </w:rPr>
            </w:pPr>
            <w:r w:rsidRPr="00845F40">
              <w:rPr>
                <w:rFonts w:cstheme="minorHAnsi"/>
                <w:sz w:val="18"/>
                <w:szCs w:val="18"/>
              </w:rPr>
              <w:t>21.4</w:t>
            </w:r>
          </w:p>
        </w:tc>
      </w:tr>
    </w:tbl>
    <w:p w14:paraId="15BD208A" w14:textId="77777777" w:rsidR="001619ED" w:rsidRDefault="001619ED" w:rsidP="001619ED">
      <w:pPr>
        <w:rPr>
          <w:i/>
          <w:iCs/>
          <w:color w:val="44546A" w:themeColor="text2"/>
          <w:sz w:val="18"/>
          <w:szCs w:val="18"/>
        </w:rPr>
      </w:pPr>
      <w:r w:rsidRPr="00EC1FA9">
        <w:rPr>
          <w:i/>
          <w:iCs/>
          <w:color w:val="44546A" w:themeColor="text2"/>
          <w:sz w:val="18"/>
          <w:szCs w:val="18"/>
        </w:rPr>
        <w:br w:type="page"/>
      </w:r>
    </w:p>
    <w:p w14:paraId="5CEBFF8B" w14:textId="77777777" w:rsidR="00845F40" w:rsidRDefault="00845F40" w:rsidP="0054558C">
      <w:pPr>
        <w:rPr>
          <w:b/>
          <w:bCs/>
        </w:rPr>
        <w:sectPr w:rsidR="00845F40" w:rsidSect="00845F40">
          <w:pgSz w:w="11906" w:h="16838" w:code="9"/>
          <w:pgMar w:top="1440" w:right="1440" w:bottom="1440" w:left="1440" w:header="720" w:footer="720" w:gutter="0"/>
          <w:lnNumType w:countBy="1" w:restart="continuous"/>
          <w:cols w:space="720"/>
          <w:docGrid w:linePitch="360"/>
        </w:sectPr>
      </w:pPr>
    </w:p>
    <w:p w14:paraId="764B8CA7" w14:textId="7CE3AC87" w:rsidR="004E4D3F" w:rsidRPr="00DB43C0" w:rsidRDefault="004E4D3F" w:rsidP="00845F40">
      <w:pPr>
        <w:pStyle w:val="NoSpacing"/>
        <w:rPr>
          <w:b/>
          <w:bCs/>
        </w:rPr>
      </w:pPr>
      <w:bookmarkStart w:id="115" w:name="_Ref9948042"/>
      <w:bookmarkStart w:id="116" w:name="_Toc9940848"/>
      <w:bookmarkStart w:id="117" w:name="_Toc13740716"/>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845F40">
        <w:rPr>
          <w:noProof/>
        </w:rPr>
        <w:t>4</w:t>
      </w:r>
      <w:r w:rsidR="003A36B2">
        <w:rPr>
          <w:noProof/>
        </w:rPr>
        <w:fldChar w:fldCharType="end"/>
      </w:r>
      <w:bookmarkEnd w:id="115"/>
      <w:r w:rsidRPr="00EC1FA9">
        <w:t>: State</w:t>
      </w:r>
      <w:r w:rsidR="00673020">
        <w:t>-</w:t>
      </w:r>
      <w:r w:rsidR="009B2ADE">
        <w:t xml:space="preserve">specific </w:t>
      </w:r>
      <w:r w:rsidRPr="00EC1FA9">
        <w:t>results</w:t>
      </w:r>
      <w:bookmarkEnd w:id="116"/>
      <w:r w:rsidRPr="00EC1FA9">
        <w:t xml:space="preserve"> and comparison</w:t>
      </w:r>
      <w:bookmarkEnd w:id="117"/>
    </w:p>
    <w:tbl>
      <w:tblPr>
        <w:tblW w:w="5992" w:type="pct"/>
        <w:jc w:val="center"/>
        <w:tblLayout w:type="fixed"/>
        <w:tblLook w:val="04A0" w:firstRow="1" w:lastRow="0" w:firstColumn="1" w:lastColumn="0" w:noHBand="0" w:noVBand="1"/>
      </w:tblPr>
      <w:tblGrid>
        <w:gridCol w:w="1438"/>
        <w:gridCol w:w="863"/>
        <w:gridCol w:w="891"/>
        <w:gridCol w:w="784"/>
        <w:gridCol w:w="769"/>
        <w:gridCol w:w="771"/>
        <w:gridCol w:w="774"/>
        <w:gridCol w:w="823"/>
        <w:gridCol w:w="720"/>
        <w:gridCol w:w="676"/>
        <w:gridCol w:w="769"/>
        <w:gridCol w:w="771"/>
        <w:gridCol w:w="756"/>
      </w:tblGrid>
      <w:tr w:rsidR="000F539B" w:rsidRPr="003453AB" w14:paraId="1C54BB06" w14:textId="77777777" w:rsidTr="00CC3C13">
        <w:trPr>
          <w:trHeight w:val="247"/>
          <w:jc w:val="center"/>
        </w:trPr>
        <w:tc>
          <w:tcPr>
            <w:tcW w:w="66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6F6BAC" w14:textId="77777777" w:rsidR="000F539B" w:rsidRPr="003453AB" w:rsidRDefault="000F539B" w:rsidP="000F539B">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 </w:t>
            </w:r>
          </w:p>
        </w:tc>
        <w:tc>
          <w:tcPr>
            <w:tcW w:w="1174" w:type="pct"/>
            <w:gridSpan w:val="3"/>
            <w:tcBorders>
              <w:top w:val="single" w:sz="4" w:space="0" w:color="auto"/>
              <w:left w:val="nil"/>
              <w:bottom w:val="single" w:sz="4" w:space="0" w:color="auto"/>
              <w:right w:val="single" w:sz="4" w:space="0" w:color="auto"/>
            </w:tcBorders>
            <w:shd w:val="clear" w:color="auto" w:fill="auto"/>
            <w:noWrap/>
            <w:vAlign w:val="center"/>
            <w:hideMark/>
          </w:tcPr>
          <w:p w14:paraId="2A8254C4"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Results using flat national-level IR</w:t>
            </w:r>
            <w:r w:rsidRPr="003453AB">
              <w:rPr>
                <w:rFonts w:eastAsia="Times New Roman" w:cstheme="minorHAnsi"/>
                <w:color w:val="000000"/>
                <w:sz w:val="18"/>
                <w:szCs w:val="18"/>
              </w:rPr>
              <w:t> </w:t>
            </w:r>
          </w:p>
        </w:tc>
        <w:tc>
          <w:tcPr>
            <w:tcW w:w="1071" w:type="pct"/>
            <w:gridSpan w:val="3"/>
            <w:tcBorders>
              <w:top w:val="single" w:sz="4" w:space="0" w:color="auto"/>
              <w:left w:val="nil"/>
              <w:bottom w:val="single" w:sz="4" w:space="0" w:color="auto"/>
              <w:right w:val="single" w:sz="4" w:space="0" w:color="auto"/>
            </w:tcBorders>
            <w:shd w:val="clear" w:color="auto" w:fill="auto"/>
            <w:noWrap/>
            <w:vAlign w:val="center"/>
            <w:hideMark/>
          </w:tcPr>
          <w:p w14:paraId="64FAAE48"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Results using state-specific IR</w:t>
            </w:r>
          </w:p>
        </w:tc>
        <w:tc>
          <w:tcPr>
            <w:tcW w:w="1027" w:type="pct"/>
            <w:gridSpan w:val="3"/>
            <w:tcBorders>
              <w:top w:val="single" w:sz="4" w:space="0" w:color="auto"/>
              <w:left w:val="nil"/>
              <w:bottom w:val="single" w:sz="4" w:space="0" w:color="auto"/>
              <w:right w:val="single" w:sz="4" w:space="0" w:color="auto"/>
            </w:tcBorders>
            <w:shd w:val="clear" w:color="auto" w:fill="auto"/>
            <w:noWrap/>
            <w:vAlign w:val="center"/>
            <w:hideMark/>
          </w:tcPr>
          <w:p w14:paraId="7FFCE5A5"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Difference</w:t>
            </w:r>
          </w:p>
        </w:tc>
        <w:tc>
          <w:tcPr>
            <w:tcW w:w="1064" w:type="pct"/>
            <w:gridSpan w:val="3"/>
            <w:tcBorders>
              <w:top w:val="single" w:sz="4" w:space="0" w:color="auto"/>
              <w:left w:val="nil"/>
              <w:bottom w:val="single" w:sz="4" w:space="0" w:color="auto"/>
              <w:right w:val="single" w:sz="4" w:space="0" w:color="auto"/>
            </w:tcBorders>
            <w:shd w:val="clear" w:color="auto" w:fill="auto"/>
            <w:noWrap/>
            <w:vAlign w:val="center"/>
            <w:hideMark/>
          </w:tcPr>
          <w:p w14:paraId="2402D93D"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Difference (%)</w:t>
            </w:r>
          </w:p>
        </w:tc>
      </w:tr>
      <w:tr w:rsidR="000F539B" w:rsidRPr="003453AB" w14:paraId="6D7B709B" w14:textId="77777777" w:rsidTr="00CC3C13">
        <w:trPr>
          <w:trHeight w:val="372"/>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7997A20E" w14:textId="77777777" w:rsidR="000F539B" w:rsidRPr="003453AB" w:rsidRDefault="000F539B" w:rsidP="000F539B">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State</w:t>
            </w:r>
          </w:p>
        </w:tc>
        <w:tc>
          <w:tcPr>
            <w:tcW w:w="399" w:type="pct"/>
            <w:tcBorders>
              <w:top w:val="nil"/>
              <w:left w:val="nil"/>
              <w:bottom w:val="single" w:sz="4" w:space="0" w:color="auto"/>
              <w:right w:val="single" w:sz="4" w:space="0" w:color="auto"/>
            </w:tcBorders>
            <w:shd w:val="clear" w:color="auto" w:fill="auto"/>
            <w:vAlign w:val="center"/>
            <w:hideMark/>
          </w:tcPr>
          <w:p w14:paraId="4930DADD" w14:textId="4FD50D6F" w:rsidR="000F539B" w:rsidRPr="003453AB" w:rsidRDefault="000F539B" w:rsidP="000F539B">
            <w:pPr>
              <w:spacing w:after="0" w:line="240" w:lineRule="auto"/>
              <w:jc w:val="center"/>
              <w:rPr>
                <w:rFonts w:eastAsia="Times New Roman" w:cstheme="minorHAnsi"/>
                <w:b/>
                <w:bCs/>
                <w:color w:val="000000"/>
                <w:sz w:val="16"/>
                <w:szCs w:val="16"/>
              </w:rPr>
            </w:pPr>
            <w:r w:rsidRPr="003453AB">
              <w:rPr>
                <w:rFonts w:eastAsia="Times New Roman" w:cstheme="minorHAnsi"/>
                <w:b/>
                <w:bCs/>
                <w:color w:val="000000"/>
                <w:sz w:val="16"/>
                <w:szCs w:val="16"/>
              </w:rPr>
              <w:t xml:space="preserve">Incident cases </w:t>
            </w:r>
          </w:p>
        </w:tc>
        <w:tc>
          <w:tcPr>
            <w:tcW w:w="412" w:type="pct"/>
            <w:tcBorders>
              <w:top w:val="nil"/>
              <w:left w:val="nil"/>
              <w:bottom w:val="single" w:sz="4" w:space="0" w:color="auto"/>
              <w:right w:val="single" w:sz="4" w:space="0" w:color="auto"/>
            </w:tcBorders>
            <w:shd w:val="clear" w:color="auto" w:fill="auto"/>
            <w:vAlign w:val="center"/>
            <w:hideMark/>
          </w:tcPr>
          <w:p w14:paraId="724919C9"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AC</w:t>
            </w:r>
          </w:p>
        </w:tc>
        <w:tc>
          <w:tcPr>
            <w:tcW w:w="363" w:type="pct"/>
            <w:tcBorders>
              <w:top w:val="nil"/>
              <w:left w:val="nil"/>
              <w:bottom w:val="single" w:sz="4" w:space="0" w:color="auto"/>
              <w:right w:val="single" w:sz="4" w:space="0" w:color="auto"/>
            </w:tcBorders>
            <w:shd w:val="clear" w:color="auto" w:fill="auto"/>
            <w:vAlign w:val="center"/>
            <w:hideMark/>
          </w:tcPr>
          <w:p w14:paraId="796F3B7D"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AF</w:t>
            </w:r>
          </w:p>
        </w:tc>
        <w:tc>
          <w:tcPr>
            <w:tcW w:w="356" w:type="pct"/>
            <w:tcBorders>
              <w:top w:val="nil"/>
              <w:left w:val="nil"/>
              <w:bottom w:val="single" w:sz="4" w:space="0" w:color="auto"/>
              <w:right w:val="single" w:sz="4" w:space="0" w:color="auto"/>
            </w:tcBorders>
            <w:shd w:val="clear" w:color="auto" w:fill="auto"/>
            <w:vAlign w:val="center"/>
            <w:hideMark/>
          </w:tcPr>
          <w:p w14:paraId="3B4A13D6" w14:textId="0BBB7153" w:rsidR="000F539B" w:rsidRPr="003453AB" w:rsidRDefault="000F539B" w:rsidP="000F539B">
            <w:pPr>
              <w:spacing w:after="0" w:line="240" w:lineRule="auto"/>
              <w:jc w:val="center"/>
              <w:rPr>
                <w:rFonts w:eastAsia="Times New Roman" w:cstheme="minorHAnsi"/>
                <w:b/>
                <w:bCs/>
                <w:color w:val="000000"/>
                <w:sz w:val="16"/>
                <w:szCs w:val="16"/>
              </w:rPr>
            </w:pPr>
            <w:r w:rsidRPr="003453AB">
              <w:rPr>
                <w:rFonts w:eastAsia="Times New Roman" w:cstheme="minorHAnsi"/>
                <w:b/>
                <w:bCs/>
                <w:color w:val="000000"/>
                <w:sz w:val="16"/>
                <w:szCs w:val="16"/>
              </w:rPr>
              <w:t>Incident cases</w:t>
            </w:r>
          </w:p>
        </w:tc>
        <w:tc>
          <w:tcPr>
            <w:tcW w:w="357" w:type="pct"/>
            <w:tcBorders>
              <w:top w:val="nil"/>
              <w:left w:val="nil"/>
              <w:bottom w:val="single" w:sz="4" w:space="0" w:color="auto"/>
              <w:right w:val="single" w:sz="4" w:space="0" w:color="auto"/>
            </w:tcBorders>
            <w:shd w:val="clear" w:color="auto" w:fill="auto"/>
            <w:vAlign w:val="center"/>
            <w:hideMark/>
          </w:tcPr>
          <w:p w14:paraId="23E7C219"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AC</w:t>
            </w:r>
          </w:p>
        </w:tc>
        <w:tc>
          <w:tcPr>
            <w:tcW w:w="358" w:type="pct"/>
            <w:tcBorders>
              <w:top w:val="nil"/>
              <w:left w:val="nil"/>
              <w:bottom w:val="single" w:sz="4" w:space="0" w:color="auto"/>
              <w:right w:val="single" w:sz="4" w:space="0" w:color="auto"/>
            </w:tcBorders>
            <w:shd w:val="clear" w:color="auto" w:fill="auto"/>
            <w:vAlign w:val="center"/>
            <w:hideMark/>
          </w:tcPr>
          <w:p w14:paraId="0D0E0C42"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AF</w:t>
            </w:r>
          </w:p>
        </w:tc>
        <w:tc>
          <w:tcPr>
            <w:tcW w:w="381" w:type="pct"/>
            <w:tcBorders>
              <w:top w:val="nil"/>
              <w:left w:val="nil"/>
              <w:bottom w:val="single" w:sz="4" w:space="0" w:color="auto"/>
              <w:right w:val="single" w:sz="4" w:space="0" w:color="auto"/>
            </w:tcBorders>
            <w:shd w:val="clear" w:color="auto" w:fill="auto"/>
            <w:vAlign w:val="center"/>
            <w:hideMark/>
          </w:tcPr>
          <w:p w14:paraId="6EF8E4EA" w14:textId="7291F7C0" w:rsidR="000F539B" w:rsidRPr="00CC3C13" w:rsidRDefault="000F539B" w:rsidP="000F539B">
            <w:pPr>
              <w:spacing w:after="0" w:line="240" w:lineRule="auto"/>
              <w:jc w:val="center"/>
              <w:rPr>
                <w:rFonts w:eastAsia="Times New Roman" w:cstheme="minorHAnsi"/>
                <w:b/>
                <w:bCs/>
                <w:color w:val="000000"/>
                <w:sz w:val="16"/>
                <w:szCs w:val="16"/>
              </w:rPr>
            </w:pPr>
            <w:r w:rsidRPr="00CC3C13">
              <w:rPr>
                <w:rFonts w:eastAsia="Times New Roman" w:cstheme="minorHAnsi"/>
                <w:b/>
                <w:bCs/>
                <w:color w:val="000000"/>
                <w:sz w:val="16"/>
                <w:szCs w:val="16"/>
              </w:rPr>
              <w:t>Incident cases</w:t>
            </w:r>
          </w:p>
        </w:tc>
        <w:tc>
          <w:tcPr>
            <w:tcW w:w="333" w:type="pct"/>
            <w:tcBorders>
              <w:top w:val="nil"/>
              <w:left w:val="nil"/>
              <w:bottom w:val="single" w:sz="4" w:space="0" w:color="auto"/>
              <w:right w:val="single" w:sz="4" w:space="0" w:color="auto"/>
            </w:tcBorders>
            <w:shd w:val="clear" w:color="auto" w:fill="auto"/>
            <w:vAlign w:val="center"/>
            <w:hideMark/>
          </w:tcPr>
          <w:p w14:paraId="5D72D3E6"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AC</w:t>
            </w:r>
          </w:p>
        </w:tc>
        <w:tc>
          <w:tcPr>
            <w:tcW w:w="313" w:type="pct"/>
            <w:tcBorders>
              <w:top w:val="nil"/>
              <w:left w:val="nil"/>
              <w:bottom w:val="single" w:sz="4" w:space="0" w:color="auto"/>
              <w:right w:val="single" w:sz="4" w:space="0" w:color="auto"/>
            </w:tcBorders>
            <w:shd w:val="clear" w:color="auto" w:fill="auto"/>
            <w:noWrap/>
            <w:vAlign w:val="center"/>
            <w:hideMark/>
          </w:tcPr>
          <w:p w14:paraId="1938182A"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AF</w:t>
            </w:r>
          </w:p>
        </w:tc>
        <w:tc>
          <w:tcPr>
            <w:tcW w:w="356" w:type="pct"/>
            <w:tcBorders>
              <w:top w:val="nil"/>
              <w:left w:val="nil"/>
              <w:bottom w:val="single" w:sz="4" w:space="0" w:color="auto"/>
              <w:right w:val="single" w:sz="4" w:space="0" w:color="auto"/>
            </w:tcBorders>
            <w:shd w:val="clear" w:color="auto" w:fill="auto"/>
            <w:vAlign w:val="center"/>
            <w:hideMark/>
          </w:tcPr>
          <w:p w14:paraId="1803D588" w14:textId="588A4436" w:rsidR="000F539B" w:rsidRPr="003453AB" w:rsidRDefault="000F539B" w:rsidP="000F539B">
            <w:pPr>
              <w:spacing w:after="0" w:line="240" w:lineRule="auto"/>
              <w:jc w:val="center"/>
              <w:rPr>
                <w:rFonts w:eastAsia="Times New Roman" w:cstheme="minorHAnsi"/>
                <w:b/>
                <w:bCs/>
                <w:color w:val="000000"/>
                <w:sz w:val="16"/>
                <w:szCs w:val="16"/>
              </w:rPr>
            </w:pPr>
            <w:r w:rsidRPr="003453AB">
              <w:rPr>
                <w:rFonts w:eastAsia="Times New Roman" w:cstheme="minorHAnsi"/>
                <w:b/>
                <w:bCs/>
                <w:color w:val="000000"/>
                <w:sz w:val="16"/>
                <w:szCs w:val="16"/>
              </w:rPr>
              <w:t>Incident cases</w:t>
            </w:r>
          </w:p>
        </w:tc>
        <w:tc>
          <w:tcPr>
            <w:tcW w:w="357" w:type="pct"/>
            <w:tcBorders>
              <w:top w:val="nil"/>
              <w:left w:val="nil"/>
              <w:bottom w:val="single" w:sz="4" w:space="0" w:color="auto"/>
              <w:right w:val="single" w:sz="4" w:space="0" w:color="auto"/>
            </w:tcBorders>
            <w:shd w:val="clear" w:color="auto" w:fill="auto"/>
            <w:vAlign w:val="center"/>
            <w:hideMark/>
          </w:tcPr>
          <w:p w14:paraId="662386D0"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AC</w:t>
            </w:r>
          </w:p>
        </w:tc>
        <w:tc>
          <w:tcPr>
            <w:tcW w:w="351" w:type="pct"/>
            <w:tcBorders>
              <w:top w:val="nil"/>
              <w:left w:val="nil"/>
              <w:bottom w:val="single" w:sz="4" w:space="0" w:color="auto"/>
              <w:right w:val="single" w:sz="4" w:space="0" w:color="auto"/>
            </w:tcBorders>
            <w:shd w:val="clear" w:color="auto" w:fill="auto"/>
            <w:vAlign w:val="center"/>
            <w:hideMark/>
          </w:tcPr>
          <w:p w14:paraId="7BF7D38B" w14:textId="77777777" w:rsidR="000F539B" w:rsidRPr="003453AB" w:rsidRDefault="000F539B" w:rsidP="000F539B">
            <w:pPr>
              <w:spacing w:after="0" w:line="240" w:lineRule="auto"/>
              <w:jc w:val="center"/>
              <w:rPr>
                <w:rFonts w:eastAsia="Times New Roman" w:cstheme="minorHAnsi"/>
                <w:b/>
                <w:bCs/>
                <w:color w:val="000000"/>
                <w:sz w:val="18"/>
                <w:szCs w:val="18"/>
              </w:rPr>
            </w:pPr>
            <w:r w:rsidRPr="003453AB">
              <w:rPr>
                <w:rFonts w:eastAsia="Times New Roman" w:cstheme="minorHAnsi"/>
                <w:b/>
                <w:bCs/>
                <w:color w:val="000000"/>
                <w:sz w:val="18"/>
                <w:szCs w:val="18"/>
              </w:rPr>
              <w:t>AF</w:t>
            </w:r>
          </w:p>
        </w:tc>
      </w:tr>
      <w:tr w:rsidR="00CC3C13" w:rsidRPr="003453AB" w14:paraId="09C2D0EE"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39BE6EA"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Alabama</w:t>
            </w:r>
          </w:p>
        </w:tc>
        <w:tc>
          <w:tcPr>
            <w:tcW w:w="399" w:type="pct"/>
            <w:tcBorders>
              <w:top w:val="nil"/>
              <w:left w:val="nil"/>
              <w:bottom w:val="single" w:sz="4" w:space="0" w:color="auto"/>
              <w:right w:val="single" w:sz="4" w:space="0" w:color="auto"/>
            </w:tcBorders>
            <w:shd w:val="clear" w:color="auto" w:fill="auto"/>
            <w:noWrap/>
            <w:vAlign w:val="bottom"/>
            <w:hideMark/>
          </w:tcPr>
          <w:p w14:paraId="7EF67B8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12,200</w:t>
            </w:r>
          </w:p>
        </w:tc>
        <w:tc>
          <w:tcPr>
            <w:tcW w:w="412" w:type="pct"/>
            <w:tcBorders>
              <w:top w:val="nil"/>
              <w:left w:val="nil"/>
              <w:bottom w:val="single" w:sz="4" w:space="0" w:color="auto"/>
              <w:right w:val="single" w:sz="4" w:space="0" w:color="auto"/>
            </w:tcBorders>
            <w:shd w:val="clear" w:color="auto" w:fill="auto"/>
            <w:noWrap/>
            <w:vAlign w:val="bottom"/>
            <w:hideMark/>
          </w:tcPr>
          <w:p w14:paraId="50EE69D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1,400</w:t>
            </w:r>
          </w:p>
        </w:tc>
        <w:tc>
          <w:tcPr>
            <w:tcW w:w="363" w:type="pct"/>
            <w:tcBorders>
              <w:top w:val="nil"/>
              <w:left w:val="nil"/>
              <w:bottom w:val="single" w:sz="4" w:space="0" w:color="auto"/>
              <w:right w:val="single" w:sz="4" w:space="0" w:color="auto"/>
            </w:tcBorders>
            <w:shd w:val="clear" w:color="auto" w:fill="auto"/>
            <w:noWrap/>
            <w:vAlign w:val="bottom"/>
            <w:hideMark/>
          </w:tcPr>
          <w:p w14:paraId="655F887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11.5%</w:t>
            </w:r>
          </w:p>
        </w:tc>
        <w:tc>
          <w:tcPr>
            <w:tcW w:w="356" w:type="pct"/>
            <w:tcBorders>
              <w:top w:val="nil"/>
              <w:left w:val="nil"/>
              <w:bottom w:val="single" w:sz="4" w:space="0" w:color="auto"/>
              <w:right w:val="single" w:sz="4" w:space="0" w:color="auto"/>
            </w:tcBorders>
            <w:shd w:val="clear" w:color="auto" w:fill="auto"/>
            <w:noWrap/>
            <w:vAlign w:val="center"/>
            <w:hideMark/>
          </w:tcPr>
          <w:p w14:paraId="1D0326E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11,700</w:t>
            </w:r>
          </w:p>
        </w:tc>
        <w:tc>
          <w:tcPr>
            <w:tcW w:w="357" w:type="pct"/>
            <w:tcBorders>
              <w:top w:val="nil"/>
              <w:left w:val="nil"/>
              <w:bottom w:val="single" w:sz="4" w:space="0" w:color="auto"/>
              <w:right w:val="single" w:sz="4" w:space="0" w:color="auto"/>
            </w:tcBorders>
            <w:shd w:val="clear" w:color="auto" w:fill="auto"/>
            <w:noWrap/>
            <w:vAlign w:val="center"/>
            <w:hideMark/>
          </w:tcPr>
          <w:p w14:paraId="1CF763E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1,380</w:t>
            </w:r>
          </w:p>
        </w:tc>
        <w:tc>
          <w:tcPr>
            <w:tcW w:w="358" w:type="pct"/>
            <w:tcBorders>
              <w:top w:val="nil"/>
              <w:left w:val="nil"/>
              <w:bottom w:val="single" w:sz="4" w:space="0" w:color="auto"/>
              <w:right w:val="single" w:sz="4" w:space="0" w:color="auto"/>
            </w:tcBorders>
            <w:shd w:val="clear" w:color="auto" w:fill="auto"/>
            <w:noWrap/>
            <w:vAlign w:val="center"/>
            <w:hideMark/>
          </w:tcPr>
          <w:p w14:paraId="59C13AE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11.8%</w:t>
            </w:r>
          </w:p>
        </w:tc>
        <w:tc>
          <w:tcPr>
            <w:tcW w:w="381" w:type="pct"/>
            <w:tcBorders>
              <w:top w:val="nil"/>
              <w:left w:val="nil"/>
              <w:bottom w:val="single" w:sz="4" w:space="0" w:color="auto"/>
              <w:right w:val="single" w:sz="4" w:space="0" w:color="auto"/>
            </w:tcBorders>
            <w:shd w:val="clear" w:color="auto" w:fill="auto"/>
            <w:noWrap/>
            <w:vAlign w:val="center"/>
            <w:hideMark/>
          </w:tcPr>
          <w:p w14:paraId="64FED9BC" w14:textId="73DC897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-500</w:t>
            </w:r>
          </w:p>
        </w:tc>
        <w:tc>
          <w:tcPr>
            <w:tcW w:w="333" w:type="pct"/>
            <w:tcBorders>
              <w:top w:val="nil"/>
              <w:left w:val="nil"/>
              <w:bottom w:val="single" w:sz="4" w:space="0" w:color="auto"/>
              <w:right w:val="single" w:sz="4" w:space="0" w:color="auto"/>
            </w:tcBorders>
            <w:shd w:val="clear" w:color="auto" w:fill="auto"/>
            <w:noWrap/>
            <w:vAlign w:val="center"/>
            <w:hideMark/>
          </w:tcPr>
          <w:p w14:paraId="1FF3E541" w14:textId="36B23A5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w:t>
            </w:r>
          </w:p>
        </w:tc>
        <w:tc>
          <w:tcPr>
            <w:tcW w:w="313" w:type="pct"/>
            <w:tcBorders>
              <w:top w:val="nil"/>
              <w:left w:val="nil"/>
              <w:bottom w:val="single" w:sz="4" w:space="0" w:color="auto"/>
              <w:right w:val="single" w:sz="4" w:space="0" w:color="auto"/>
            </w:tcBorders>
            <w:shd w:val="clear" w:color="auto" w:fill="auto"/>
            <w:noWrap/>
            <w:vAlign w:val="bottom"/>
            <w:hideMark/>
          </w:tcPr>
          <w:p w14:paraId="6AAEADED" w14:textId="2F315CA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0.3%</w:t>
            </w:r>
          </w:p>
        </w:tc>
        <w:tc>
          <w:tcPr>
            <w:tcW w:w="356" w:type="pct"/>
            <w:tcBorders>
              <w:top w:val="nil"/>
              <w:left w:val="nil"/>
              <w:bottom w:val="single" w:sz="4" w:space="0" w:color="auto"/>
              <w:right w:val="single" w:sz="4" w:space="0" w:color="auto"/>
            </w:tcBorders>
            <w:shd w:val="clear" w:color="auto" w:fill="auto"/>
            <w:noWrap/>
            <w:vAlign w:val="bottom"/>
            <w:hideMark/>
          </w:tcPr>
          <w:p w14:paraId="4A534998" w14:textId="27AAB9E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-4.1%</w:t>
            </w:r>
          </w:p>
        </w:tc>
        <w:tc>
          <w:tcPr>
            <w:tcW w:w="357" w:type="pct"/>
            <w:tcBorders>
              <w:top w:val="nil"/>
              <w:left w:val="nil"/>
              <w:bottom w:val="single" w:sz="4" w:space="0" w:color="auto"/>
              <w:right w:val="single" w:sz="4" w:space="0" w:color="auto"/>
            </w:tcBorders>
            <w:shd w:val="clear" w:color="auto" w:fill="auto"/>
            <w:noWrap/>
            <w:vAlign w:val="bottom"/>
            <w:hideMark/>
          </w:tcPr>
          <w:p w14:paraId="783B26A7" w14:textId="2A0C027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w:t>
            </w:r>
          </w:p>
        </w:tc>
        <w:tc>
          <w:tcPr>
            <w:tcW w:w="351" w:type="pct"/>
            <w:tcBorders>
              <w:top w:val="nil"/>
              <w:left w:val="nil"/>
              <w:bottom w:val="single" w:sz="4" w:space="0" w:color="auto"/>
              <w:right w:val="single" w:sz="4" w:space="0" w:color="auto"/>
            </w:tcBorders>
            <w:shd w:val="clear" w:color="auto" w:fill="auto"/>
            <w:noWrap/>
            <w:vAlign w:val="bottom"/>
            <w:hideMark/>
          </w:tcPr>
          <w:p w14:paraId="1046DE17" w14:textId="67B3E88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2.8%</w:t>
            </w:r>
          </w:p>
        </w:tc>
      </w:tr>
      <w:tr w:rsidR="00CC3C13" w:rsidRPr="003453AB" w14:paraId="7C98F65A"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11D5F342"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Arizona</w:t>
            </w:r>
          </w:p>
        </w:tc>
        <w:tc>
          <w:tcPr>
            <w:tcW w:w="399" w:type="pct"/>
            <w:tcBorders>
              <w:top w:val="nil"/>
              <w:left w:val="nil"/>
              <w:bottom w:val="single" w:sz="4" w:space="0" w:color="auto"/>
              <w:right w:val="single" w:sz="4" w:space="0" w:color="auto"/>
            </w:tcBorders>
            <w:shd w:val="clear" w:color="auto" w:fill="auto"/>
            <w:noWrap/>
            <w:vAlign w:val="bottom"/>
            <w:hideMark/>
          </w:tcPr>
          <w:p w14:paraId="57E1F8A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17,600</w:t>
            </w:r>
          </w:p>
        </w:tc>
        <w:tc>
          <w:tcPr>
            <w:tcW w:w="412" w:type="pct"/>
            <w:tcBorders>
              <w:top w:val="nil"/>
              <w:left w:val="nil"/>
              <w:bottom w:val="single" w:sz="4" w:space="0" w:color="auto"/>
              <w:right w:val="single" w:sz="4" w:space="0" w:color="auto"/>
            </w:tcBorders>
            <w:shd w:val="clear" w:color="auto" w:fill="auto"/>
            <w:noWrap/>
            <w:vAlign w:val="bottom"/>
            <w:hideMark/>
          </w:tcPr>
          <w:p w14:paraId="130DEC8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3,800</w:t>
            </w:r>
          </w:p>
        </w:tc>
        <w:tc>
          <w:tcPr>
            <w:tcW w:w="363" w:type="pct"/>
            <w:tcBorders>
              <w:top w:val="nil"/>
              <w:left w:val="nil"/>
              <w:bottom w:val="single" w:sz="4" w:space="0" w:color="auto"/>
              <w:right w:val="single" w:sz="4" w:space="0" w:color="auto"/>
            </w:tcBorders>
            <w:shd w:val="clear" w:color="auto" w:fill="auto"/>
            <w:noWrap/>
            <w:vAlign w:val="bottom"/>
            <w:hideMark/>
          </w:tcPr>
          <w:p w14:paraId="18389FB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21.6%</w:t>
            </w:r>
          </w:p>
        </w:tc>
        <w:tc>
          <w:tcPr>
            <w:tcW w:w="356" w:type="pct"/>
            <w:tcBorders>
              <w:top w:val="nil"/>
              <w:left w:val="nil"/>
              <w:bottom w:val="single" w:sz="4" w:space="0" w:color="auto"/>
              <w:right w:val="single" w:sz="4" w:space="0" w:color="auto"/>
            </w:tcBorders>
            <w:shd w:val="clear" w:color="auto" w:fill="auto"/>
            <w:noWrap/>
            <w:vAlign w:val="center"/>
            <w:hideMark/>
          </w:tcPr>
          <w:p w14:paraId="4F52DAD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21,500</w:t>
            </w:r>
          </w:p>
        </w:tc>
        <w:tc>
          <w:tcPr>
            <w:tcW w:w="357" w:type="pct"/>
            <w:tcBorders>
              <w:top w:val="nil"/>
              <w:left w:val="nil"/>
              <w:bottom w:val="single" w:sz="4" w:space="0" w:color="auto"/>
              <w:right w:val="single" w:sz="4" w:space="0" w:color="auto"/>
            </w:tcBorders>
            <w:shd w:val="clear" w:color="auto" w:fill="auto"/>
            <w:noWrap/>
            <w:vAlign w:val="center"/>
            <w:hideMark/>
          </w:tcPr>
          <w:p w14:paraId="38A20A8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4,620</w:t>
            </w:r>
          </w:p>
        </w:tc>
        <w:tc>
          <w:tcPr>
            <w:tcW w:w="358" w:type="pct"/>
            <w:tcBorders>
              <w:top w:val="nil"/>
              <w:left w:val="nil"/>
              <w:bottom w:val="single" w:sz="4" w:space="0" w:color="auto"/>
              <w:right w:val="single" w:sz="4" w:space="0" w:color="auto"/>
            </w:tcBorders>
            <w:shd w:val="clear" w:color="auto" w:fill="auto"/>
            <w:noWrap/>
            <w:vAlign w:val="center"/>
            <w:hideMark/>
          </w:tcPr>
          <w:p w14:paraId="3B7B8FA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21.5%</w:t>
            </w:r>
          </w:p>
        </w:tc>
        <w:tc>
          <w:tcPr>
            <w:tcW w:w="381" w:type="pct"/>
            <w:tcBorders>
              <w:top w:val="nil"/>
              <w:left w:val="nil"/>
              <w:bottom w:val="single" w:sz="4" w:space="0" w:color="auto"/>
              <w:right w:val="single" w:sz="4" w:space="0" w:color="auto"/>
            </w:tcBorders>
            <w:shd w:val="clear" w:color="auto" w:fill="auto"/>
            <w:noWrap/>
            <w:vAlign w:val="center"/>
            <w:hideMark/>
          </w:tcPr>
          <w:p w14:paraId="0E42B7A3" w14:textId="540AFE5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3,900</w:t>
            </w:r>
          </w:p>
        </w:tc>
        <w:tc>
          <w:tcPr>
            <w:tcW w:w="333" w:type="pct"/>
            <w:tcBorders>
              <w:top w:val="nil"/>
              <w:left w:val="nil"/>
              <w:bottom w:val="single" w:sz="4" w:space="0" w:color="auto"/>
              <w:right w:val="single" w:sz="4" w:space="0" w:color="auto"/>
            </w:tcBorders>
            <w:shd w:val="clear" w:color="auto" w:fill="auto"/>
            <w:noWrap/>
            <w:vAlign w:val="center"/>
            <w:hideMark/>
          </w:tcPr>
          <w:p w14:paraId="308BA402" w14:textId="60181FE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820</w:t>
            </w:r>
          </w:p>
        </w:tc>
        <w:tc>
          <w:tcPr>
            <w:tcW w:w="313" w:type="pct"/>
            <w:tcBorders>
              <w:top w:val="nil"/>
              <w:left w:val="nil"/>
              <w:bottom w:val="single" w:sz="4" w:space="0" w:color="auto"/>
              <w:right w:val="single" w:sz="4" w:space="0" w:color="auto"/>
            </w:tcBorders>
            <w:shd w:val="clear" w:color="auto" w:fill="auto"/>
            <w:noWrap/>
            <w:vAlign w:val="bottom"/>
            <w:hideMark/>
          </w:tcPr>
          <w:p w14:paraId="781FB89D" w14:textId="5656176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73FA61B5" w14:textId="5770B02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22.2%</w:t>
            </w:r>
          </w:p>
        </w:tc>
        <w:tc>
          <w:tcPr>
            <w:tcW w:w="357" w:type="pct"/>
            <w:tcBorders>
              <w:top w:val="nil"/>
              <w:left w:val="nil"/>
              <w:bottom w:val="single" w:sz="4" w:space="0" w:color="auto"/>
              <w:right w:val="single" w:sz="4" w:space="0" w:color="auto"/>
            </w:tcBorders>
            <w:shd w:val="clear" w:color="auto" w:fill="auto"/>
            <w:noWrap/>
            <w:vAlign w:val="bottom"/>
            <w:hideMark/>
          </w:tcPr>
          <w:p w14:paraId="67835490" w14:textId="7ACC0B9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21.6%</w:t>
            </w:r>
          </w:p>
        </w:tc>
        <w:tc>
          <w:tcPr>
            <w:tcW w:w="351" w:type="pct"/>
            <w:tcBorders>
              <w:top w:val="nil"/>
              <w:left w:val="nil"/>
              <w:bottom w:val="single" w:sz="4" w:space="0" w:color="auto"/>
              <w:right w:val="single" w:sz="4" w:space="0" w:color="auto"/>
            </w:tcBorders>
            <w:shd w:val="clear" w:color="auto" w:fill="auto"/>
            <w:noWrap/>
            <w:vAlign w:val="bottom"/>
            <w:hideMark/>
          </w:tcPr>
          <w:p w14:paraId="3450033C" w14:textId="7972AD5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-0.5%</w:t>
            </w:r>
          </w:p>
        </w:tc>
      </w:tr>
      <w:tr w:rsidR="00CC3C13" w:rsidRPr="003453AB" w14:paraId="4BCBF034"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132FC792"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Arkansas</w:t>
            </w:r>
          </w:p>
        </w:tc>
        <w:tc>
          <w:tcPr>
            <w:tcW w:w="399" w:type="pct"/>
            <w:tcBorders>
              <w:top w:val="nil"/>
              <w:left w:val="nil"/>
              <w:bottom w:val="single" w:sz="4" w:space="0" w:color="auto"/>
              <w:right w:val="single" w:sz="4" w:space="0" w:color="auto"/>
            </w:tcBorders>
            <w:shd w:val="clear" w:color="auto" w:fill="auto"/>
            <w:noWrap/>
            <w:vAlign w:val="bottom"/>
            <w:hideMark/>
          </w:tcPr>
          <w:p w14:paraId="2B07DCA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7,700</w:t>
            </w:r>
          </w:p>
        </w:tc>
        <w:tc>
          <w:tcPr>
            <w:tcW w:w="412" w:type="pct"/>
            <w:tcBorders>
              <w:top w:val="nil"/>
              <w:left w:val="nil"/>
              <w:bottom w:val="single" w:sz="4" w:space="0" w:color="auto"/>
              <w:right w:val="single" w:sz="4" w:space="0" w:color="auto"/>
            </w:tcBorders>
            <w:shd w:val="clear" w:color="auto" w:fill="auto"/>
            <w:noWrap/>
            <w:vAlign w:val="bottom"/>
            <w:hideMark/>
          </w:tcPr>
          <w:p w14:paraId="67A9618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900</w:t>
            </w:r>
          </w:p>
        </w:tc>
        <w:tc>
          <w:tcPr>
            <w:tcW w:w="363" w:type="pct"/>
            <w:tcBorders>
              <w:top w:val="nil"/>
              <w:left w:val="nil"/>
              <w:bottom w:val="single" w:sz="4" w:space="0" w:color="auto"/>
              <w:right w:val="single" w:sz="4" w:space="0" w:color="auto"/>
            </w:tcBorders>
            <w:shd w:val="clear" w:color="auto" w:fill="auto"/>
            <w:noWrap/>
            <w:vAlign w:val="bottom"/>
            <w:hideMark/>
          </w:tcPr>
          <w:p w14:paraId="680FC7A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11.7%</w:t>
            </w:r>
          </w:p>
        </w:tc>
        <w:tc>
          <w:tcPr>
            <w:tcW w:w="356" w:type="pct"/>
            <w:tcBorders>
              <w:top w:val="nil"/>
              <w:left w:val="nil"/>
              <w:bottom w:val="single" w:sz="4" w:space="0" w:color="auto"/>
              <w:right w:val="single" w:sz="4" w:space="0" w:color="auto"/>
            </w:tcBorders>
            <w:shd w:val="clear" w:color="auto" w:fill="auto"/>
            <w:noWrap/>
            <w:vAlign w:val="center"/>
            <w:hideMark/>
          </w:tcPr>
          <w:p w14:paraId="406BD17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7,500</w:t>
            </w:r>
          </w:p>
        </w:tc>
        <w:tc>
          <w:tcPr>
            <w:tcW w:w="357" w:type="pct"/>
            <w:tcBorders>
              <w:top w:val="nil"/>
              <w:left w:val="nil"/>
              <w:bottom w:val="single" w:sz="4" w:space="0" w:color="auto"/>
              <w:right w:val="single" w:sz="4" w:space="0" w:color="auto"/>
            </w:tcBorders>
            <w:shd w:val="clear" w:color="auto" w:fill="auto"/>
            <w:noWrap/>
            <w:vAlign w:val="center"/>
            <w:hideMark/>
          </w:tcPr>
          <w:p w14:paraId="034FED7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860</w:t>
            </w:r>
          </w:p>
        </w:tc>
        <w:tc>
          <w:tcPr>
            <w:tcW w:w="358" w:type="pct"/>
            <w:tcBorders>
              <w:top w:val="nil"/>
              <w:left w:val="nil"/>
              <w:bottom w:val="single" w:sz="4" w:space="0" w:color="auto"/>
              <w:right w:val="single" w:sz="4" w:space="0" w:color="auto"/>
            </w:tcBorders>
            <w:shd w:val="clear" w:color="auto" w:fill="auto"/>
            <w:noWrap/>
            <w:vAlign w:val="center"/>
            <w:hideMark/>
          </w:tcPr>
          <w:p w14:paraId="2C54E3C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11.5%</w:t>
            </w:r>
          </w:p>
        </w:tc>
        <w:tc>
          <w:tcPr>
            <w:tcW w:w="381" w:type="pct"/>
            <w:tcBorders>
              <w:top w:val="nil"/>
              <w:left w:val="nil"/>
              <w:bottom w:val="single" w:sz="4" w:space="0" w:color="auto"/>
              <w:right w:val="single" w:sz="4" w:space="0" w:color="auto"/>
            </w:tcBorders>
            <w:shd w:val="clear" w:color="auto" w:fill="auto"/>
            <w:noWrap/>
            <w:vAlign w:val="center"/>
            <w:hideMark/>
          </w:tcPr>
          <w:p w14:paraId="4FB29645" w14:textId="702BC6A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-200</w:t>
            </w:r>
          </w:p>
        </w:tc>
        <w:tc>
          <w:tcPr>
            <w:tcW w:w="333" w:type="pct"/>
            <w:tcBorders>
              <w:top w:val="nil"/>
              <w:left w:val="nil"/>
              <w:bottom w:val="single" w:sz="4" w:space="0" w:color="auto"/>
              <w:right w:val="single" w:sz="4" w:space="0" w:color="auto"/>
            </w:tcBorders>
            <w:shd w:val="clear" w:color="auto" w:fill="auto"/>
            <w:noWrap/>
            <w:vAlign w:val="center"/>
            <w:hideMark/>
          </w:tcPr>
          <w:p w14:paraId="113BAB2A" w14:textId="4A2FCB6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w:t>
            </w:r>
          </w:p>
        </w:tc>
        <w:tc>
          <w:tcPr>
            <w:tcW w:w="313" w:type="pct"/>
            <w:tcBorders>
              <w:top w:val="nil"/>
              <w:left w:val="nil"/>
              <w:bottom w:val="single" w:sz="4" w:space="0" w:color="auto"/>
              <w:right w:val="single" w:sz="4" w:space="0" w:color="auto"/>
            </w:tcBorders>
            <w:shd w:val="clear" w:color="auto" w:fill="auto"/>
            <w:noWrap/>
            <w:vAlign w:val="bottom"/>
            <w:hideMark/>
          </w:tcPr>
          <w:p w14:paraId="3922126C" w14:textId="11459C3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c>
          <w:tcPr>
            <w:tcW w:w="356" w:type="pct"/>
            <w:tcBorders>
              <w:top w:val="nil"/>
              <w:left w:val="nil"/>
              <w:bottom w:val="single" w:sz="4" w:space="0" w:color="auto"/>
              <w:right w:val="single" w:sz="4" w:space="0" w:color="auto"/>
            </w:tcBorders>
            <w:shd w:val="clear" w:color="auto" w:fill="auto"/>
            <w:noWrap/>
            <w:vAlign w:val="bottom"/>
            <w:hideMark/>
          </w:tcPr>
          <w:p w14:paraId="6B297A7F" w14:textId="7006C7E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-2.6%</w:t>
            </w:r>
          </w:p>
        </w:tc>
        <w:tc>
          <w:tcPr>
            <w:tcW w:w="357" w:type="pct"/>
            <w:tcBorders>
              <w:top w:val="nil"/>
              <w:left w:val="nil"/>
              <w:bottom w:val="single" w:sz="4" w:space="0" w:color="auto"/>
              <w:right w:val="single" w:sz="4" w:space="0" w:color="auto"/>
            </w:tcBorders>
            <w:shd w:val="clear" w:color="auto" w:fill="auto"/>
            <w:noWrap/>
            <w:vAlign w:val="bottom"/>
            <w:hideMark/>
          </w:tcPr>
          <w:p w14:paraId="314D3BFF" w14:textId="1C57484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-4.4%</w:t>
            </w:r>
          </w:p>
        </w:tc>
        <w:tc>
          <w:tcPr>
            <w:tcW w:w="351" w:type="pct"/>
            <w:tcBorders>
              <w:top w:val="nil"/>
              <w:left w:val="nil"/>
              <w:bottom w:val="single" w:sz="4" w:space="0" w:color="auto"/>
              <w:right w:val="single" w:sz="4" w:space="0" w:color="auto"/>
            </w:tcBorders>
            <w:shd w:val="clear" w:color="auto" w:fill="auto"/>
            <w:noWrap/>
            <w:vAlign w:val="bottom"/>
            <w:hideMark/>
          </w:tcPr>
          <w:p w14:paraId="7B0361CD" w14:textId="4F5F8BF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-1.9%</w:t>
            </w:r>
          </w:p>
        </w:tc>
      </w:tr>
      <w:tr w:rsidR="00CC3C13" w:rsidRPr="003453AB" w14:paraId="734DC356"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69CAE91C"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California</w:t>
            </w:r>
          </w:p>
        </w:tc>
        <w:tc>
          <w:tcPr>
            <w:tcW w:w="399" w:type="pct"/>
            <w:tcBorders>
              <w:top w:val="nil"/>
              <w:left w:val="nil"/>
              <w:bottom w:val="single" w:sz="4" w:space="0" w:color="auto"/>
              <w:right w:val="single" w:sz="4" w:space="0" w:color="auto"/>
            </w:tcBorders>
            <w:shd w:val="clear" w:color="auto" w:fill="auto"/>
            <w:noWrap/>
            <w:vAlign w:val="bottom"/>
            <w:hideMark/>
          </w:tcPr>
          <w:p w14:paraId="285DB86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100,300</w:t>
            </w:r>
          </w:p>
        </w:tc>
        <w:tc>
          <w:tcPr>
            <w:tcW w:w="412" w:type="pct"/>
            <w:tcBorders>
              <w:top w:val="nil"/>
              <w:left w:val="nil"/>
              <w:bottom w:val="single" w:sz="4" w:space="0" w:color="auto"/>
              <w:right w:val="single" w:sz="4" w:space="0" w:color="auto"/>
            </w:tcBorders>
            <w:shd w:val="clear" w:color="auto" w:fill="auto"/>
            <w:noWrap/>
            <w:vAlign w:val="bottom"/>
            <w:hideMark/>
          </w:tcPr>
          <w:p w14:paraId="2E7924F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25,400</w:t>
            </w:r>
          </w:p>
        </w:tc>
        <w:tc>
          <w:tcPr>
            <w:tcW w:w="363" w:type="pct"/>
            <w:tcBorders>
              <w:top w:val="nil"/>
              <w:left w:val="nil"/>
              <w:bottom w:val="single" w:sz="4" w:space="0" w:color="auto"/>
              <w:right w:val="single" w:sz="4" w:space="0" w:color="auto"/>
            </w:tcBorders>
            <w:shd w:val="clear" w:color="auto" w:fill="auto"/>
            <w:noWrap/>
            <w:vAlign w:val="bottom"/>
            <w:hideMark/>
          </w:tcPr>
          <w:p w14:paraId="788BB26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25.3%</w:t>
            </w:r>
          </w:p>
        </w:tc>
        <w:tc>
          <w:tcPr>
            <w:tcW w:w="356" w:type="pct"/>
            <w:tcBorders>
              <w:top w:val="nil"/>
              <w:left w:val="nil"/>
              <w:bottom w:val="single" w:sz="4" w:space="0" w:color="auto"/>
              <w:right w:val="single" w:sz="4" w:space="0" w:color="auto"/>
            </w:tcBorders>
            <w:shd w:val="clear" w:color="auto" w:fill="auto"/>
            <w:noWrap/>
            <w:vAlign w:val="center"/>
            <w:hideMark/>
          </w:tcPr>
          <w:p w14:paraId="22480CB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75,800</w:t>
            </w:r>
          </w:p>
        </w:tc>
        <w:tc>
          <w:tcPr>
            <w:tcW w:w="357" w:type="pct"/>
            <w:tcBorders>
              <w:top w:val="nil"/>
              <w:left w:val="nil"/>
              <w:bottom w:val="single" w:sz="4" w:space="0" w:color="auto"/>
              <w:right w:val="single" w:sz="4" w:space="0" w:color="auto"/>
            </w:tcBorders>
            <w:shd w:val="clear" w:color="auto" w:fill="auto"/>
            <w:noWrap/>
            <w:vAlign w:val="center"/>
            <w:hideMark/>
          </w:tcPr>
          <w:p w14:paraId="411D50C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19,200</w:t>
            </w:r>
          </w:p>
        </w:tc>
        <w:tc>
          <w:tcPr>
            <w:tcW w:w="358" w:type="pct"/>
            <w:tcBorders>
              <w:top w:val="nil"/>
              <w:left w:val="nil"/>
              <w:bottom w:val="single" w:sz="4" w:space="0" w:color="auto"/>
              <w:right w:val="single" w:sz="4" w:space="0" w:color="auto"/>
            </w:tcBorders>
            <w:shd w:val="clear" w:color="auto" w:fill="auto"/>
            <w:noWrap/>
            <w:vAlign w:val="center"/>
            <w:hideMark/>
          </w:tcPr>
          <w:p w14:paraId="1CAFC86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25.3%</w:t>
            </w:r>
          </w:p>
        </w:tc>
        <w:tc>
          <w:tcPr>
            <w:tcW w:w="381" w:type="pct"/>
            <w:tcBorders>
              <w:top w:val="nil"/>
              <w:left w:val="nil"/>
              <w:bottom w:val="single" w:sz="4" w:space="0" w:color="auto"/>
              <w:right w:val="single" w:sz="4" w:space="0" w:color="auto"/>
            </w:tcBorders>
            <w:shd w:val="clear" w:color="auto" w:fill="auto"/>
            <w:noWrap/>
            <w:vAlign w:val="center"/>
            <w:hideMark/>
          </w:tcPr>
          <w:p w14:paraId="1EA77AB9" w14:textId="4FAE9D7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-24,500</w:t>
            </w:r>
          </w:p>
        </w:tc>
        <w:tc>
          <w:tcPr>
            <w:tcW w:w="333" w:type="pct"/>
            <w:tcBorders>
              <w:top w:val="nil"/>
              <w:left w:val="nil"/>
              <w:bottom w:val="single" w:sz="4" w:space="0" w:color="auto"/>
              <w:right w:val="single" w:sz="4" w:space="0" w:color="auto"/>
            </w:tcBorders>
            <w:shd w:val="clear" w:color="auto" w:fill="auto"/>
            <w:noWrap/>
            <w:vAlign w:val="center"/>
            <w:hideMark/>
          </w:tcPr>
          <w:p w14:paraId="1A1BCF3F" w14:textId="1783602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-6,200</w:t>
            </w:r>
          </w:p>
        </w:tc>
        <w:tc>
          <w:tcPr>
            <w:tcW w:w="313" w:type="pct"/>
            <w:tcBorders>
              <w:top w:val="nil"/>
              <w:left w:val="nil"/>
              <w:bottom w:val="single" w:sz="4" w:space="0" w:color="auto"/>
              <w:right w:val="single" w:sz="4" w:space="0" w:color="auto"/>
            </w:tcBorders>
            <w:shd w:val="clear" w:color="auto" w:fill="auto"/>
            <w:noWrap/>
            <w:vAlign w:val="bottom"/>
            <w:hideMark/>
          </w:tcPr>
          <w:p w14:paraId="37EA54AA" w14:textId="73B0971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33BEE11D" w14:textId="30B2DF4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-24.4%</w:t>
            </w:r>
          </w:p>
        </w:tc>
        <w:tc>
          <w:tcPr>
            <w:tcW w:w="357" w:type="pct"/>
            <w:tcBorders>
              <w:top w:val="nil"/>
              <w:left w:val="nil"/>
              <w:bottom w:val="single" w:sz="4" w:space="0" w:color="auto"/>
              <w:right w:val="single" w:sz="4" w:space="0" w:color="auto"/>
            </w:tcBorders>
            <w:shd w:val="clear" w:color="auto" w:fill="auto"/>
            <w:noWrap/>
            <w:vAlign w:val="bottom"/>
            <w:hideMark/>
          </w:tcPr>
          <w:p w14:paraId="3CCEE9D4" w14:textId="0D1B5C2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-24.4%</w:t>
            </w:r>
          </w:p>
        </w:tc>
        <w:tc>
          <w:tcPr>
            <w:tcW w:w="351" w:type="pct"/>
            <w:tcBorders>
              <w:top w:val="nil"/>
              <w:left w:val="nil"/>
              <w:bottom w:val="single" w:sz="4" w:space="0" w:color="auto"/>
              <w:right w:val="single" w:sz="4" w:space="0" w:color="auto"/>
            </w:tcBorders>
            <w:shd w:val="clear" w:color="auto" w:fill="auto"/>
            <w:noWrap/>
            <w:vAlign w:val="bottom"/>
            <w:hideMark/>
          </w:tcPr>
          <w:p w14:paraId="68ED511D" w14:textId="29F7FE4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r>
      <w:tr w:rsidR="00CC3C13" w:rsidRPr="003453AB" w14:paraId="732D323A"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94BB979"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Colorado</w:t>
            </w:r>
          </w:p>
        </w:tc>
        <w:tc>
          <w:tcPr>
            <w:tcW w:w="399" w:type="pct"/>
            <w:tcBorders>
              <w:top w:val="nil"/>
              <w:left w:val="nil"/>
              <w:bottom w:val="single" w:sz="4" w:space="0" w:color="auto"/>
              <w:right w:val="single" w:sz="4" w:space="0" w:color="auto"/>
            </w:tcBorders>
            <w:shd w:val="clear" w:color="auto" w:fill="auto"/>
            <w:noWrap/>
            <w:vAlign w:val="bottom"/>
            <w:hideMark/>
          </w:tcPr>
          <w:p w14:paraId="39171AE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13,200</w:t>
            </w:r>
          </w:p>
        </w:tc>
        <w:tc>
          <w:tcPr>
            <w:tcW w:w="412" w:type="pct"/>
            <w:tcBorders>
              <w:top w:val="nil"/>
              <w:left w:val="nil"/>
              <w:bottom w:val="single" w:sz="4" w:space="0" w:color="auto"/>
              <w:right w:val="single" w:sz="4" w:space="0" w:color="auto"/>
            </w:tcBorders>
            <w:shd w:val="clear" w:color="auto" w:fill="auto"/>
            <w:noWrap/>
            <w:vAlign w:val="bottom"/>
            <w:hideMark/>
          </w:tcPr>
          <w:p w14:paraId="4670798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3,100</w:t>
            </w:r>
          </w:p>
        </w:tc>
        <w:tc>
          <w:tcPr>
            <w:tcW w:w="363" w:type="pct"/>
            <w:tcBorders>
              <w:top w:val="nil"/>
              <w:left w:val="nil"/>
              <w:bottom w:val="single" w:sz="4" w:space="0" w:color="auto"/>
              <w:right w:val="single" w:sz="4" w:space="0" w:color="auto"/>
            </w:tcBorders>
            <w:shd w:val="clear" w:color="auto" w:fill="auto"/>
            <w:noWrap/>
            <w:vAlign w:val="bottom"/>
            <w:hideMark/>
          </w:tcPr>
          <w:p w14:paraId="63F3B0F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23.5%</w:t>
            </w:r>
          </w:p>
        </w:tc>
        <w:tc>
          <w:tcPr>
            <w:tcW w:w="356" w:type="pct"/>
            <w:tcBorders>
              <w:top w:val="nil"/>
              <w:left w:val="nil"/>
              <w:bottom w:val="single" w:sz="4" w:space="0" w:color="auto"/>
              <w:right w:val="single" w:sz="4" w:space="0" w:color="auto"/>
            </w:tcBorders>
            <w:shd w:val="clear" w:color="auto" w:fill="auto"/>
            <w:noWrap/>
            <w:vAlign w:val="center"/>
            <w:hideMark/>
          </w:tcPr>
          <w:p w14:paraId="16D9146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12,900</w:t>
            </w:r>
          </w:p>
        </w:tc>
        <w:tc>
          <w:tcPr>
            <w:tcW w:w="357" w:type="pct"/>
            <w:tcBorders>
              <w:top w:val="nil"/>
              <w:left w:val="nil"/>
              <w:bottom w:val="single" w:sz="4" w:space="0" w:color="auto"/>
              <w:right w:val="single" w:sz="4" w:space="0" w:color="auto"/>
            </w:tcBorders>
            <w:shd w:val="clear" w:color="auto" w:fill="auto"/>
            <w:noWrap/>
            <w:vAlign w:val="center"/>
            <w:hideMark/>
          </w:tcPr>
          <w:p w14:paraId="20EF918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3,010</w:t>
            </w:r>
          </w:p>
        </w:tc>
        <w:tc>
          <w:tcPr>
            <w:tcW w:w="358" w:type="pct"/>
            <w:tcBorders>
              <w:top w:val="nil"/>
              <w:left w:val="nil"/>
              <w:bottom w:val="single" w:sz="4" w:space="0" w:color="auto"/>
              <w:right w:val="single" w:sz="4" w:space="0" w:color="auto"/>
            </w:tcBorders>
            <w:shd w:val="clear" w:color="auto" w:fill="auto"/>
            <w:noWrap/>
            <w:vAlign w:val="center"/>
            <w:hideMark/>
          </w:tcPr>
          <w:p w14:paraId="21ADA12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23.3%</w:t>
            </w:r>
          </w:p>
        </w:tc>
        <w:tc>
          <w:tcPr>
            <w:tcW w:w="381" w:type="pct"/>
            <w:tcBorders>
              <w:top w:val="nil"/>
              <w:left w:val="nil"/>
              <w:bottom w:val="single" w:sz="4" w:space="0" w:color="auto"/>
              <w:right w:val="single" w:sz="4" w:space="0" w:color="auto"/>
            </w:tcBorders>
            <w:shd w:val="clear" w:color="auto" w:fill="auto"/>
            <w:noWrap/>
            <w:vAlign w:val="center"/>
            <w:hideMark/>
          </w:tcPr>
          <w:p w14:paraId="1D0D5F12" w14:textId="68D4463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33" w:type="pct"/>
            <w:tcBorders>
              <w:top w:val="nil"/>
              <w:left w:val="nil"/>
              <w:bottom w:val="single" w:sz="4" w:space="0" w:color="auto"/>
              <w:right w:val="single" w:sz="4" w:space="0" w:color="auto"/>
            </w:tcBorders>
            <w:shd w:val="clear" w:color="auto" w:fill="auto"/>
            <w:noWrap/>
            <w:vAlign w:val="center"/>
            <w:hideMark/>
          </w:tcPr>
          <w:p w14:paraId="2504E499" w14:textId="441F8D2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-90</w:t>
            </w:r>
          </w:p>
        </w:tc>
        <w:tc>
          <w:tcPr>
            <w:tcW w:w="313" w:type="pct"/>
            <w:tcBorders>
              <w:top w:val="nil"/>
              <w:left w:val="nil"/>
              <w:bottom w:val="single" w:sz="4" w:space="0" w:color="auto"/>
              <w:right w:val="single" w:sz="4" w:space="0" w:color="auto"/>
            </w:tcBorders>
            <w:shd w:val="clear" w:color="auto" w:fill="auto"/>
            <w:noWrap/>
            <w:vAlign w:val="bottom"/>
            <w:hideMark/>
          </w:tcPr>
          <w:p w14:paraId="47C277C1" w14:textId="4EF8314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c>
          <w:tcPr>
            <w:tcW w:w="356" w:type="pct"/>
            <w:tcBorders>
              <w:top w:val="nil"/>
              <w:left w:val="nil"/>
              <w:bottom w:val="single" w:sz="4" w:space="0" w:color="auto"/>
              <w:right w:val="single" w:sz="4" w:space="0" w:color="auto"/>
            </w:tcBorders>
            <w:shd w:val="clear" w:color="auto" w:fill="auto"/>
            <w:noWrap/>
            <w:vAlign w:val="bottom"/>
            <w:hideMark/>
          </w:tcPr>
          <w:p w14:paraId="0A790D78" w14:textId="4D43EB5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-2.3%</w:t>
            </w:r>
          </w:p>
        </w:tc>
        <w:tc>
          <w:tcPr>
            <w:tcW w:w="357" w:type="pct"/>
            <w:tcBorders>
              <w:top w:val="nil"/>
              <w:left w:val="nil"/>
              <w:bottom w:val="single" w:sz="4" w:space="0" w:color="auto"/>
              <w:right w:val="single" w:sz="4" w:space="0" w:color="auto"/>
            </w:tcBorders>
            <w:shd w:val="clear" w:color="auto" w:fill="auto"/>
            <w:noWrap/>
            <w:vAlign w:val="bottom"/>
            <w:hideMark/>
          </w:tcPr>
          <w:p w14:paraId="61066CB7" w14:textId="7434259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-2.9%</w:t>
            </w:r>
          </w:p>
        </w:tc>
        <w:tc>
          <w:tcPr>
            <w:tcW w:w="351" w:type="pct"/>
            <w:tcBorders>
              <w:top w:val="nil"/>
              <w:left w:val="nil"/>
              <w:bottom w:val="single" w:sz="4" w:space="0" w:color="auto"/>
              <w:right w:val="single" w:sz="4" w:space="0" w:color="auto"/>
            </w:tcBorders>
            <w:shd w:val="clear" w:color="auto" w:fill="auto"/>
            <w:noWrap/>
            <w:vAlign w:val="bottom"/>
            <w:hideMark/>
          </w:tcPr>
          <w:p w14:paraId="4E858431" w14:textId="1B75B52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-0.6%</w:t>
            </w:r>
          </w:p>
        </w:tc>
      </w:tr>
      <w:tr w:rsidR="00CC3C13" w:rsidRPr="003453AB" w14:paraId="4FC54256"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7ECC086"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Connecticut</w:t>
            </w:r>
          </w:p>
        </w:tc>
        <w:tc>
          <w:tcPr>
            <w:tcW w:w="399" w:type="pct"/>
            <w:tcBorders>
              <w:top w:val="nil"/>
              <w:left w:val="nil"/>
              <w:bottom w:val="single" w:sz="4" w:space="0" w:color="auto"/>
              <w:right w:val="single" w:sz="4" w:space="0" w:color="auto"/>
            </w:tcBorders>
            <w:shd w:val="clear" w:color="auto" w:fill="auto"/>
            <w:noWrap/>
            <w:vAlign w:val="bottom"/>
            <w:hideMark/>
          </w:tcPr>
          <w:p w14:paraId="40A2AC6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8,800</w:t>
            </w:r>
          </w:p>
        </w:tc>
        <w:tc>
          <w:tcPr>
            <w:tcW w:w="412" w:type="pct"/>
            <w:tcBorders>
              <w:top w:val="nil"/>
              <w:left w:val="nil"/>
              <w:bottom w:val="single" w:sz="4" w:space="0" w:color="auto"/>
              <w:right w:val="single" w:sz="4" w:space="0" w:color="auto"/>
            </w:tcBorders>
            <w:shd w:val="clear" w:color="auto" w:fill="auto"/>
            <w:noWrap/>
            <w:vAlign w:val="bottom"/>
            <w:hideMark/>
          </w:tcPr>
          <w:p w14:paraId="3BBD799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1,600</w:t>
            </w:r>
          </w:p>
        </w:tc>
        <w:tc>
          <w:tcPr>
            <w:tcW w:w="363" w:type="pct"/>
            <w:tcBorders>
              <w:top w:val="nil"/>
              <w:left w:val="nil"/>
              <w:bottom w:val="single" w:sz="4" w:space="0" w:color="auto"/>
              <w:right w:val="single" w:sz="4" w:space="0" w:color="auto"/>
            </w:tcBorders>
            <w:shd w:val="clear" w:color="auto" w:fill="auto"/>
            <w:noWrap/>
            <w:vAlign w:val="bottom"/>
            <w:hideMark/>
          </w:tcPr>
          <w:p w14:paraId="6EEF2F5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18.2%</w:t>
            </w:r>
          </w:p>
        </w:tc>
        <w:tc>
          <w:tcPr>
            <w:tcW w:w="356" w:type="pct"/>
            <w:tcBorders>
              <w:top w:val="nil"/>
              <w:left w:val="nil"/>
              <w:bottom w:val="single" w:sz="4" w:space="0" w:color="auto"/>
              <w:right w:val="single" w:sz="4" w:space="0" w:color="auto"/>
            </w:tcBorders>
            <w:shd w:val="clear" w:color="auto" w:fill="auto"/>
            <w:noWrap/>
            <w:vAlign w:val="center"/>
            <w:hideMark/>
          </w:tcPr>
          <w:p w14:paraId="68F8C68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8,300</w:t>
            </w:r>
          </w:p>
        </w:tc>
        <w:tc>
          <w:tcPr>
            <w:tcW w:w="357" w:type="pct"/>
            <w:tcBorders>
              <w:top w:val="nil"/>
              <w:left w:val="nil"/>
              <w:bottom w:val="single" w:sz="4" w:space="0" w:color="auto"/>
              <w:right w:val="single" w:sz="4" w:space="0" w:color="auto"/>
            </w:tcBorders>
            <w:shd w:val="clear" w:color="auto" w:fill="auto"/>
            <w:noWrap/>
            <w:vAlign w:val="center"/>
            <w:hideMark/>
          </w:tcPr>
          <w:p w14:paraId="2AE4BDF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1,500</w:t>
            </w:r>
          </w:p>
        </w:tc>
        <w:tc>
          <w:tcPr>
            <w:tcW w:w="358" w:type="pct"/>
            <w:tcBorders>
              <w:top w:val="nil"/>
              <w:left w:val="nil"/>
              <w:bottom w:val="single" w:sz="4" w:space="0" w:color="auto"/>
              <w:right w:val="single" w:sz="4" w:space="0" w:color="auto"/>
            </w:tcBorders>
            <w:shd w:val="clear" w:color="auto" w:fill="auto"/>
            <w:noWrap/>
            <w:vAlign w:val="center"/>
            <w:hideMark/>
          </w:tcPr>
          <w:p w14:paraId="2457E0C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18.1%</w:t>
            </w:r>
          </w:p>
        </w:tc>
        <w:tc>
          <w:tcPr>
            <w:tcW w:w="381" w:type="pct"/>
            <w:tcBorders>
              <w:top w:val="nil"/>
              <w:left w:val="nil"/>
              <w:bottom w:val="single" w:sz="4" w:space="0" w:color="auto"/>
              <w:right w:val="single" w:sz="4" w:space="0" w:color="auto"/>
            </w:tcBorders>
            <w:shd w:val="clear" w:color="auto" w:fill="auto"/>
            <w:noWrap/>
            <w:vAlign w:val="center"/>
            <w:hideMark/>
          </w:tcPr>
          <w:p w14:paraId="5A561EE8" w14:textId="586FD36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-500</w:t>
            </w:r>
          </w:p>
        </w:tc>
        <w:tc>
          <w:tcPr>
            <w:tcW w:w="333" w:type="pct"/>
            <w:tcBorders>
              <w:top w:val="nil"/>
              <w:left w:val="nil"/>
              <w:bottom w:val="single" w:sz="4" w:space="0" w:color="auto"/>
              <w:right w:val="single" w:sz="4" w:space="0" w:color="auto"/>
            </w:tcBorders>
            <w:shd w:val="clear" w:color="auto" w:fill="auto"/>
            <w:noWrap/>
            <w:vAlign w:val="center"/>
            <w:hideMark/>
          </w:tcPr>
          <w:p w14:paraId="34EC9F78" w14:textId="0B0A5EC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13" w:type="pct"/>
            <w:tcBorders>
              <w:top w:val="nil"/>
              <w:left w:val="nil"/>
              <w:bottom w:val="single" w:sz="4" w:space="0" w:color="auto"/>
              <w:right w:val="single" w:sz="4" w:space="0" w:color="auto"/>
            </w:tcBorders>
            <w:shd w:val="clear" w:color="auto" w:fill="auto"/>
            <w:noWrap/>
            <w:vAlign w:val="bottom"/>
            <w:hideMark/>
          </w:tcPr>
          <w:p w14:paraId="74AE9BBA" w14:textId="2128A12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6999264E" w14:textId="0B55C79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-5.7%</w:t>
            </w:r>
          </w:p>
        </w:tc>
        <w:tc>
          <w:tcPr>
            <w:tcW w:w="357" w:type="pct"/>
            <w:tcBorders>
              <w:top w:val="nil"/>
              <w:left w:val="nil"/>
              <w:bottom w:val="single" w:sz="4" w:space="0" w:color="auto"/>
              <w:right w:val="single" w:sz="4" w:space="0" w:color="auto"/>
            </w:tcBorders>
            <w:shd w:val="clear" w:color="auto" w:fill="auto"/>
            <w:noWrap/>
            <w:vAlign w:val="bottom"/>
            <w:hideMark/>
          </w:tcPr>
          <w:p w14:paraId="335F625E" w14:textId="4F08D8C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-6.3%</w:t>
            </w:r>
          </w:p>
        </w:tc>
        <w:tc>
          <w:tcPr>
            <w:tcW w:w="351" w:type="pct"/>
            <w:tcBorders>
              <w:top w:val="nil"/>
              <w:left w:val="nil"/>
              <w:bottom w:val="single" w:sz="4" w:space="0" w:color="auto"/>
              <w:right w:val="single" w:sz="4" w:space="0" w:color="auto"/>
            </w:tcBorders>
            <w:shd w:val="clear" w:color="auto" w:fill="auto"/>
            <w:noWrap/>
            <w:vAlign w:val="bottom"/>
            <w:hideMark/>
          </w:tcPr>
          <w:p w14:paraId="6D4D766E" w14:textId="305B613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-0.6%</w:t>
            </w:r>
          </w:p>
        </w:tc>
      </w:tr>
      <w:tr w:rsidR="00CC3C13" w:rsidRPr="003453AB" w14:paraId="7B379C5B"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5D8EB821"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Delaware</w:t>
            </w:r>
          </w:p>
        </w:tc>
        <w:tc>
          <w:tcPr>
            <w:tcW w:w="399" w:type="pct"/>
            <w:tcBorders>
              <w:top w:val="nil"/>
              <w:left w:val="nil"/>
              <w:bottom w:val="single" w:sz="4" w:space="0" w:color="auto"/>
              <w:right w:val="single" w:sz="4" w:space="0" w:color="auto"/>
            </w:tcBorders>
            <w:shd w:val="clear" w:color="auto" w:fill="auto"/>
            <w:noWrap/>
            <w:vAlign w:val="bottom"/>
            <w:hideMark/>
          </w:tcPr>
          <w:p w14:paraId="473AB07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2,200</w:t>
            </w:r>
          </w:p>
        </w:tc>
        <w:tc>
          <w:tcPr>
            <w:tcW w:w="412" w:type="pct"/>
            <w:tcBorders>
              <w:top w:val="nil"/>
              <w:left w:val="nil"/>
              <w:bottom w:val="single" w:sz="4" w:space="0" w:color="auto"/>
              <w:right w:val="single" w:sz="4" w:space="0" w:color="auto"/>
            </w:tcBorders>
            <w:shd w:val="clear" w:color="auto" w:fill="auto"/>
            <w:noWrap/>
            <w:vAlign w:val="bottom"/>
            <w:hideMark/>
          </w:tcPr>
          <w:p w14:paraId="319197D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400</w:t>
            </w:r>
          </w:p>
        </w:tc>
        <w:tc>
          <w:tcPr>
            <w:tcW w:w="363" w:type="pct"/>
            <w:tcBorders>
              <w:top w:val="nil"/>
              <w:left w:val="nil"/>
              <w:bottom w:val="single" w:sz="4" w:space="0" w:color="auto"/>
              <w:right w:val="single" w:sz="4" w:space="0" w:color="auto"/>
            </w:tcBorders>
            <w:shd w:val="clear" w:color="auto" w:fill="auto"/>
            <w:noWrap/>
            <w:vAlign w:val="bottom"/>
            <w:hideMark/>
          </w:tcPr>
          <w:p w14:paraId="397A99D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18.2%</w:t>
            </w:r>
          </w:p>
        </w:tc>
        <w:tc>
          <w:tcPr>
            <w:tcW w:w="356" w:type="pct"/>
            <w:tcBorders>
              <w:top w:val="nil"/>
              <w:left w:val="nil"/>
              <w:bottom w:val="single" w:sz="4" w:space="0" w:color="auto"/>
              <w:right w:val="single" w:sz="4" w:space="0" w:color="auto"/>
            </w:tcBorders>
            <w:shd w:val="clear" w:color="auto" w:fill="auto"/>
            <w:noWrap/>
            <w:vAlign w:val="center"/>
            <w:hideMark/>
          </w:tcPr>
          <w:p w14:paraId="2F6D010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2,000</w:t>
            </w:r>
          </w:p>
        </w:tc>
        <w:tc>
          <w:tcPr>
            <w:tcW w:w="357" w:type="pct"/>
            <w:tcBorders>
              <w:top w:val="nil"/>
              <w:left w:val="nil"/>
              <w:bottom w:val="single" w:sz="4" w:space="0" w:color="auto"/>
              <w:right w:val="single" w:sz="4" w:space="0" w:color="auto"/>
            </w:tcBorders>
            <w:shd w:val="clear" w:color="auto" w:fill="auto"/>
            <w:noWrap/>
            <w:vAlign w:val="center"/>
            <w:hideMark/>
          </w:tcPr>
          <w:p w14:paraId="03CC882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330</w:t>
            </w:r>
          </w:p>
        </w:tc>
        <w:tc>
          <w:tcPr>
            <w:tcW w:w="358" w:type="pct"/>
            <w:tcBorders>
              <w:top w:val="nil"/>
              <w:left w:val="nil"/>
              <w:bottom w:val="single" w:sz="4" w:space="0" w:color="auto"/>
              <w:right w:val="single" w:sz="4" w:space="0" w:color="auto"/>
            </w:tcBorders>
            <w:shd w:val="clear" w:color="auto" w:fill="auto"/>
            <w:noWrap/>
            <w:vAlign w:val="center"/>
            <w:hideMark/>
          </w:tcPr>
          <w:p w14:paraId="588F7B7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16.5%</w:t>
            </w:r>
          </w:p>
        </w:tc>
        <w:tc>
          <w:tcPr>
            <w:tcW w:w="381" w:type="pct"/>
            <w:tcBorders>
              <w:top w:val="nil"/>
              <w:left w:val="nil"/>
              <w:bottom w:val="single" w:sz="4" w:space="0" w:color="auto"/>
              <w:right w:val="single" w:sz="4" w:space="0" w:color="auto"/>
            </w:tcBorders>
            <w:shd w:val="clear" w:color="auto" w:fill="auto"/>
            <w:noWrap/>
            <w:vAlign w:val="center"/>
            <w:hideMark/>
          </w:tcPr>
          <w:p w14:paraId="1380220E" w14:textId="612B877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-200</w:t>
            </w:r>
          </w:p>
        </w:tc>
        <w:tc>
          <w:tcPr>
            <w:tcW w:w="333" w:type="pct"/>
            <w:tcBorders>
              <w:top w:val="nil"/>
              <w:left w:val="nil"/>
              <w:bottom w:val="single" w:sz="4" w:space="0" w:color="auto"/>
              <w:right w:val="single" w:sz="4" w:space="0" w:color="auto"/>
            </w:tcBorders>
            <w:shd w:val="clear" w:color="auto" w:fill="auto"/>
            <w:noWrap/>
            <w:vAlign w:val="center"/>
            <w:hideMark/>
          </w:tcPr>
          <w:p w14:paraId="35A731CD" w14:textId="55D19DD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-70</w:t>
            </w:r>
          </w:p>
        </w:tc>
        <w:tc>
          <w:tcPr>
            <w:tcW w:w="313" w:type="pct"/>
            <w:tcBorders>
              <w:top w:val="nil"/>
              <w:left w:val="nil"/>
              <w:bottom w:val="single" w:sz="4" w:space="0" w:color="auto"/>
              <w:right w:val="single" w:sz="4" w:space="0" w:color="auto"/>
            </w:tcBorders>
            <w:shd w:val="clear" w:color="auto" w:fill="auto"/>
            <w:noWrap/>
            <w:vAlign w:val="bottom"/>
            <w:hideMark/>
          </w:tcPr>
          <w:p w14:paraId="6A2E6095" w14:textId="70D2C4B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-1.7%</w:t>
            </w:r>
          </w:p>
        </w:tc>
        <w:tc>
          <w:tcPr>
            <w:tcW w:w="356" w:type="pct"/>
            <w:tcBorders>
              <w:top w:val="nil"/>
              <w:left w:val="nil"/>
              <w:bottom w:val="single" w:sz="4" w:space="0" w:color="auto"/>
              <w:right w:val="single" w:sz="4" w:space="0" w:color="auto"/>
            </w:tcBorders>
            <w:shd w:val="clear" w:color="auto" w:fill="auto"/>
            <w:noWrap/>
            <w:vAlign w:val="bottom"/>
            <w:hideMark/>
          </w:tcPr>
          <w:p w14:paraId="103C2F8A" w14:textId="0564B6D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-9.1%</w:t>
            </w:r>
          </w:p>
        </w:tc>
        <w:tc>
          <w:tcPr>
            <w:tcW w:w="357" w:type="pct"/>
            <w:tcBorders>
              <w:top w:val="nil"/>
              <w:left w:val="nil"/>
              <w:bottom w:val="single" w:sz="4" w:space="0" w:color="auto"/>
              <w:right w:val="single" w:sz="4" w:space="0" w:color="auto"/>
            </w:tcBorders>
            <w:shd w:val="clear" w:color="auto" w:fill="auto"/>
            <w:noWrap/>
            <w:vAlign w:val="bottom"/>
            <w:hideMark/>
          </w:tcPr>
          <w:p w14:paraId="6FF87AD3" w14:textId="2CD7C8E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-17.5%</w:t>
            </w:r>
          </w:p>
        </w:tc>
        <w:tc>
          <w:tcPr>
            <w:tcW w:w="351" w:type="pct"/>
            <w:tcBorders>
              <w:top w:val="nil"/>
              <w:left w:val="nil"/>
              <w:bottom w:val="single" w:sz="4" w:space="0" w:color="auto"/>
              <w:right w:val="single" w:sz="4" w:space="0" w:color="auto"/>
            </w:tcBorders>
            <w:shd w:val="clear" w:color="auto" w:fill="auto"/>
            <w:noWrap/>
            <w:vAlign w:val="bottom"/>
            <w:hideMark/>
          </w:tcPr>
          <w:p w14:paraId="2A8CEB9C" w14:textId="1C71C4F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-9.3%</w:t>
            </w:r>
          </w:p>
        </w:tc>
      </w:tr>
      <w:tr w:rsidR="00CC3C13" w:rsidRPr="003453AB" w14:paraId="44F80F53"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1F76435A"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D.C.</w:t>
            </w:r>
          </w:p>
        </w:tc>
        <w:tc>
          <w:tcPr>
            <w:tcW w:w="399" w:type="pct"/>
            <w:tcBorders>
              <w:top w:val="nil"/>
              <w:left w:val="nil"/>
              <w:bottom w:val="single" w:sz="4" w:space="0" w:color="auto"/>
              <w:right w:val="single" w:sz="4" w:space="0" w:color="auto"/>
            </w:tcBorders>
            <w:shd w:val="clear" w:color="auto" w:fill="auto"/>
            <w:noWrap/>
            <w:vAlign w:val="bottom"/>
            <w:hideMark/>
          </w:tcPr>
          <w:p w14:paraId="1702839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1,100</w:t>
            </w:r>
          </w:p>
        </w:tc>
        <w:tc>
          <w:tcPr>
            <w:tcW w:w="412" w:type="pct"/>
            <w:tcBorders>
              <w:top w:val="nil"/>
              <w:left w:val="nil"/>
              <w:bottom w:val="single" w:sz="4" w:space="0" w:color="auto"/>
              <w:right w:val="single" w:sz="4" w:space="0" w:color="auto"/>
            </w:tcBorders>
            <w:shd w:val="clear" w:color="auto" w:fill="auto"/>
            <w:noWrap/>
            <w:vAlign w:val="bottom"/>
            <w:hideMark/>
          </w:tcPr>
          <w:p w14:paraId="567E7AD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300</w:t>
            </w:r>
          </w:p>
        </w:tc>
        <w:tc>
          <w:tcPr>
            <w:tcW w:w="363" w:type="pct"/>
            <w:tcBorders>
              <w:top w:val="nil"/>
              <w:left w:val="nil"/>
              <w:bottom w:val="single" w:sz="4" w:space="0" w:color="auto"/>
              <w:right w:val="single" w:sz="4" w:space="0" w:color="auto"/>
            </w:tcBorders>
            <w:shd w:val="clear" w:color="auto" w:fill="auto"/>
            <w:noWrap/>
            <w:vAlign w:val="bottom"/>
            <w:hideMark/>
          </w:tcPr>
          <w:p w14:paraId="4D3C4FA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27.3%</w:t>
            </w:r>
          </w:p>
        </w:tc>
        <w:tc>
          <w:tcPr>
            <w:tcW w:w="356" w:type="pct"/>
            <w:tcBorders>
              <w:top w:val="nil"/>
              <w:left w:val="nil"/>
              <w:bottom w:val="single" w:sz="4" w:space="0" w:color="auto"/>
              <w:right w:val="single" w:sz="4" w:space="0" w:color="auto"/>
            </w:tcBorders>
            <w:shd w:val="clear" w:color="auto" w:fill="auto"/>
            <w:noWrap/>
            <w:vAlign w:val="center"/>
            <w:hideMark/>
          </w:tcPr>
          <w:p w14:paraId="1DC935B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1,400</w:t>
            </w:r>
          </w:p>
        </w:tc>
        <w:tc>
          <w:tcPr>
            <w:tcW w:w="357" w:type="pct"/>
            <w:tcBorders>
              <w:top w:val="nil"/>
              <w:left w:val="nil"/>
              <w:bottom w:val="single" w:sz="4" w:space="0" w:color="auto"/>
              <w:right w:val="single" w:sz="4" w:space="0" w:color="auto"/>
            </w:tcBorders>
            <w:shd w:val="clear" w:color="auto" w:fill="auto"/>
            <w:noWrap/>
            <w:vAlign w:val="center"/>
            <w:hideMark/>
          </w:tcPr>
          <w:p w14:paraId="4B1EFBE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390</w:t>
            </w:r>
          </w:p>
        </w:tc>
        <w:tc>
          <w:tcPr>
            <w:tcW w:w="358" w:type="pct"/>
            <w:tcBorders>
              <w:top w:val="nil"/>
              <w:left w:val="nil"/>
              <w:bottom w:val="single" w:sz="4" w:space="0" w:color="auto"/>
              <w:right w:val="single" w:sz="4" w:space="0" w:color="auto"/>
            </w:tcBorders>
            <w:shd w:val="clear" w:color="auto" w:fill="auto"/>
            <w:noWrap/>
            <w:vAlign w:val="center"/>
            <w:hideMark/>
          </w:tcPr>
          <w:p w14:paraId="7EB2DD3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27.9%</w:t>
            </w:r>
          </w:p>
        </w:tc>
        <w:tc>
          <w:tcPr>
            <w:tcW w:w="381" w:type="pct"/>
            <w:tcBorders>
              <w:top w:val="nil"/>
              <w:left w:val="nil"/>
              <w:bottom w:val="single" w:sz="4" w:space="0" w:color="auto"/>
              <w:right w:val="single" w:sz="4" w:space="0" w:color="auto"/>
            </w:tcBorders>
            <w:shd w:val="clear" w:color="auto" w:fill="auto"/>
            <w:noWrap/>
            <w:vAlign w:val="center"/>
            <w:hideMark/>
          </w:tcPr>
          <w:p w14:paraId="2EDDF421" w14:textId="45A95F5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33" w:type="pct"/>
            <w:tcBorders>
              <w:top w:val="nil"/>
              <w:left w:val="nil"/>
              <w:bottom w:val="single" w:sz="4" w:space="0" w:color="auto"/>
              <w:right w:val="single" w:sz="4" w:space="0" w:color="auto"/>
            </w:tcBorders>
            <w:shd w:val="clear" w:color="auto" w:fill="auto"/>
            <w:noWrap/>
            <w:vAlign w:val="center"/>
            <w:hideMark/>
          </w:tcPr>
          <w:p w14:paraId="13EB6BC9" w14:textId="520C414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90</w:t>
            </w:r>
          </w:p>
        </w:tc>
        <w:tc>
          <w:tcPr>
            <w:tcW w:w="313" w:type="pct"/>
            <w:tcBorders>
              <w:top w:val="nil"/>
              <w:left w:val="nil"/>
              <w:bottom w:val="single" w:sz="4" w:space="0" w:color="auto"/>
              <w:right w:val="single" w:sz="4" w:space="0" w:color="auto"/>
            </w:tcBorders>
            <w:shd w:val="clear" w:color="auto" w:fill="auto"/>
            <w:noWrap/>
            <w:vAlign w:val="bottom"/>
            <w:hideMark/>
          </w:tcPr>
          <w:p w14:paraId="4992B0AC" w14:textId="1293874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0.6%</w:t>
            </w:r>
          </w:p>
        </w:tc>
        <w:tc>
          <w:tcPr>
            <w:tcW w:w="356" w:type="pct"/>
            <w:tcBorders>
              <w:top w:val="nil"/>
              <w:left w:val="nil"/>
              <w:bottom w:val="single" w:sz="4" w:space="0" w:color="auto"/>
              <w:right w:val="single" w:sz="4" w:space="0" w:color="auto"/>
            </w:tcBorders>
            <w:shd w:val="clear" w:color="auto" w:fill="auto"/>
            <w:noWrap/>
            <w:vAlign w:val="bottom"/>
            <w:hideMark/>
          </w:tcPr>
          <w:p w14:paraId="1B90883C" w14:textId="3A17789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27.3%</w:t>
            </w:r>
          </w:p>
        </w:tc>
        <w:tc>
          <w:tcPr>
            <w:tcW w:w="357" w:type="pct"/>
            <w:tcBorders>
              <w:top w:val="nil"/>
              <w:left w:val="nil"/>
              <w:bottom w:val="single" w:sz="4" w:space="0" w:color="auto"/>
              <w:right w:val="single" w:sz="4" w:space="0" w:color="auto"/>
            </w:tcBorders>
            <w:shd w:val="clear" w:color="auto" w:fill="auto"/>
            <w:noWrap/>
            <w:vAlign w:val="bottom"/>
            <w:hideMark/>
          </w:tcPr>
          <w:p w14:paraId="12C71FCB" w14:textId="2CEDD03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51" w:type="pct"/>
            <w:tcBorders>
              <w:top w:val="nil"/>
              <w:left w:val="nil"/>
              <w:bottom w:val="single" w:sz="4" w:space="0" w:color="auto"/>
              <w:right w:val="single" w:sz="4" w:space="0" w:color="auto"/>
            </w:tcBorders>
            <w:shd w:val="clear" w:color="auto" w:fill="auto"/>
            <w:noWrap/>
            <w:vAlign w:val="bottom"/>
            <w:hideMark/>
          </w:tcPr>
          <w:p w14:paraId="7C1B78D9" w14:textId="4322785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2.1%</w:t>
            </w:r>
          </w:p>
        </w:tc>
      </w:tr>
      <w:tr w:rsidR="00CC3C13" w:rsidRPr="003453AB" w14:paraId="7441E2B8"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7B70AB9B"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Florida</w:t>
            </w:r>
          </w:p>
        </w:tc>
        <w:tc>
          <w:tcPr>
            <w:tcW w:w="399" w:type="pct"/>
            <w:tcBorders>
              <w:top w:val="nil"/>
              <w:left w:val="nil"/>
              <w:bottom w:val="single" w:sz="4" w:space="0" w:color="auto"/>
              <w:right w:val="single" w:sz="4" w:space="0" w:color="auto"/>
            </w:tcBorders>
            <w:shd w:val="clear" w:color="auto" w:fill="auto"/>
            <w:noWrap/>
            <w:vAlign w:val="bottom"/>
            <w:hideMark/>
          </w:tcPr>
          <w:p w14:paraId="2C744BF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43,200</w:t>
            </w:r>
          </w:p>
        </w:tc>
        <w:tc>
          <w:tcPr>
            <w:tcW w:w="412" w:type="pct"/>
            <w:tcBorders>
              <w:top w:val="nil"/>
              <w:left w:val="nil"/>
              <w:bottom w:val="single" w:sz="4" w:space="0" w:color="auto"/>
              <w:right w:val="single" w:sz="4" w:space="0" w:color="auto"/>
            </w:tcBorders>
            <w:shd w:val="clear" w:color="auto" w:fill="auto"/>
            <w:noWrap/>
            <w:vAlign w:val="bottom"/>
            <w:hideMark/>
          </w:tcPr>
          <w:p w14:paraId="04927FD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5,500</w:t>
            </w:r>
          </w:p>
        </w:tc>
        <w:tc>
          <w:tcPr>
            <w:tcW w:w="363" w:type="pct"/>
            <w:tcBorders>
              <w:top w:val="nil"/>
              <w:left w:val="nil"/>
              <w:bottom w:val="single" w:sz="4" w:space="0" w:color="auto"/>
              <w:right w:val="single" w:sz="4" w:space="0" w:color="auto"/>
            </w:tcBorders>
            <w:shd w:val="clear" w:color="auto" w:fill="auto"/>
            <w:noWrap/>
            <w:vAlign w:val="bottom"/>
            <w:hideMark/>
          </w:tcPr>
          <w:p w14:paraId="033E6D4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12.7%</w:t>
            </w:r>
          </w:p>
        </w:tc>
        <w:tc>
          <w:tcPr>
            <w:tcW w:w="356" w:type="pct"/>
            <w:tcBorders>
              <w:top w:val="nil"/>
              <w:left w:val="nil"/>
              <w:bottom w:val="single" w:sz="4" w:space="0" w:color="auto"/>
              <w:right w:val="single" w:sz="4" w:space="0" w:color="auto"/>
            </w:tcBorders>
            <w:shd w:val="clear" w:color="auto" w:fill="auto"/>
            <w:noWrap/>
            <w:vAlign w:val="center"/>
            <w:hideMark/>
          </w:tcPr>
          <w:p w14:paraId="0CF2723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42,100</w:t>
            </w:r>
          </w:p>
        </w:tc>
        <w:tc>
          <w:tcPr>
            <w:tcW w:w="357" w:type="pct"/>
            <w:tcBorders>
              <w:top w:val="nil"/>
              <w:left w:val="nil"/>
              <w:bottom w:val="single" w:sz="4" w:space="0" w:color="auto"/>
              <w:right w:val="single" w:sz="4" w:space="0" w:color="auto"/>
            </w:tcBorders>
            <w:shd w:val="clear" w:color="auto" w:fill="auto"/>
            <w:noWrap/>
            <w:vAlign w:val="center"/>
            <w:hideMark/>
          </w:tcPr>
          <w:p w14:paraId="4C15724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5,360</w:t>
            </w:r>
          </w:p>
        </w:tc>
        <w:tc>
          <w:tcPr>
            <w:tcW w:w="358" w:type="pct"/>
            <w:tcBorders>
              <w:top w:val="nil"/>
              <w:left w:val="nil"/>
              <w:bottom w:val="single" w:sz="4" w:space="0" w:color="auto"/>
              <w:right w:val="single" w:sz="4" w:space="0" w:color="auto"/>
            </w:tcBorders>
            <w:shd w:val="clear" w:color="auto" w:fill="auto"/>
            <w:noWrap/>
            <w:vAlign w:val="center"/>
            <w:hideMark/>
          </w:tcPr>
          <w:p w14:paraId="6DCD7EF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12.7%</w:t>
            </w:r>
          </w:p>
        </w:tc>
        <w:tc>
          <w:tcPr>
            <w:tcW w:w="381" w:type="pct"/>
            <w:tcBorders>
              <w:top w:val="nil"/>
              <w:left w:val="nil"/>
              <w:bottom w:val="single" w:sz="4" w:space="0" w:color="auto"/>
              <w:right w:val="single" w:sz="4" w:space="0" w:color="auto"/>
            </w:tcBorders>
            <w:shd w:val="clear" w:color="auto" w:fill="auto"/>
            <w:noWrap/>
            <w:vAlign w:val="center"/>
            <w:hideMark/>
          </w:tcPr>
          <w:p w14:paraId="7F8BFC2D" w14:textId="79FCABC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-1,100</w:t>
            </w:r>
          </w:p>
        </w:tc>
        <w:tc>
          <w:tcPr>
            <w:tcW w:w="333" w:type="pct"/>
            <w:tcBorders>
              <w:top w:val="nil"/>
              <w:left w:val="nil"/>
              <w:bottom w:val="single" w:sz="4" w:space="0" w:color="auto"/>
              <w:right w:val="single" w:sz="4" w:space="0" w:color="auto"/>
            </w:tcBorders>
            <w:shd w:val="clear" w:color="auto" w:fill="auto"/>
            <w:noWrap/>
            <w:vAlign w:val="center"/>
            <w:hideMark/>
          </w:tcPr>
          <w:p w14:paraId="38564AB3" w14:textId="69AD12D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-140</w:t>
            </w:r>
          </w:p>
        </w:tc>
        <w:tc>
          <w:tcPr>
            <w:tcW w:w="313" w:type="pct"/>
            <w:tcBorders>
              <w:top w:val="nil"/>
              <w:left w:val="nil"/>
              <w:bottom w:val="single" w:sz="4" w:space="0" w:color="auto"/>
              <w:right w:val="single" w:sz="4" w:space="0" w:color="auto"/>
            </w:tcBorders>
            <w:shd w:val="clear" w:color="auto" w:fill="auto"/>
            <w:noWrap/>
            <w:vAlign w:val="bottom"/>
            <w:hideMark/>
          </w:tcPr>
          <w:p w14:paraId="617C94B6" w14:textId="53E2570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0361E23D" w14:textId="58D1283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-2.5%</w:t>
            </w:r>
          </w:p>
        </w:tc>
        <w:tc>
          <w:tcPr>
            <w:tcW w:w="357" w:type="pct"/>
            <w:tcBorders>
              <w:top w:val="nil"/>
              <w:left w:val="nil"/>
              <w:bottom w:val="single" w:sz="4" w:space="0" w:color="auto"/>
              <w:right w:val="single" w:sz="4" w:space="0" w:color="auto"/>
            </w:tcBorders>
            <w:shd w:val="clear" w:color="auto" w:fill="auto"/>
            <w:noWrap/>
            <w:vAlign w:val="bottom"/>
            <w:hideMark/>
          </w:tcPr>
          <w:p w14:paraId="5D30E2A6" w14:textId="427C1E8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-2.5%</w:t>
            </w:r>
          </w:p>
        </w:tc>
        <w:tc>
          <w:tcPr>
            <w:tcW w:w="351" w:type="pct"/>
            <w:tcBorders>
              <w:top w:val="nil"/>
              <w:left w:val="nil"/>
              <w:bottom w:val="single" w:sz="4" w:space="0" w:color="auto"/>
              <w:right w:val="single" w:sz="4" w:space="0" w:color="auto"/>
            </w:tcBorders>
            <w:shd w:val="clear" w:color="auto" w:fill="auto"/>
            <w:noWrap/>
            <w:vAlign w:val="bottom"/>
            <w:hideMark/>
          </w:tcPr>
          <w:p w14:paraId="3773E5C1" w14:textId="1D53364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r>
      <w:tr w:rsidR="00CC3C13" w:rsidRPr="003453AB" w14:paraId="416FB473"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1EA3A33C"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Georgia</w:t>
            </w:r>
          </w:p>
        </w:tc>
        <w:tc>
          <w:tcPr>
            <w:tcW w:w="399" w:type="pct"/>
            <w:tcBorders>
              <w:top w:val="nil"/>
              <w:left w:val="nil"/>
              <w:bottom w:val="single" w:sz="4" w:space="0" w:color="auto"/>
              <w:right w:val="single" w:sz="4" w:space="0" w:color="auto"/>
            </w:tcBorders>
            <w:shd w:val="clear" w:color="auto" w:fill="auto"/>
            <w:noWrap/>
            <w:vAlign w:val="bottom"/>
            <w:hideMark/>
          </w:tcPr>
          <w:p w14:paraId="06B9E7F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26,900</w:t>
            </w:r>
          </w:p>
        </w:tc>
        <w:tc>
          <w:tcPr>
            <w:tcW w:w="412" w:type="pct"/>
            <w:tcBorders>
              <w:top w:val="nil"/>
              <w:left w:val="nil"/>
              <w:bottom w:val="single" w:sz="4" w:space="0" w:color="auto"/>
              <w:right w:val="single" w:sz="4" w:space="0" w:color="auto"/>
            </w:tcBorders>
            <w:shd w:val="clear" w:color="auto" w:fill="auto"/>
            <w:noWrap/>
            <w:vAlign w:val="bottom"/>
            <w:hideMark/>
          </w:tcPr>
          <w:p w14:paraId="2505179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3,900</w:t>
            </w:r>
          </w:p>
        </w:tc>
        <w:tc>
          <w:tcPr>
            <w:tcW w:w="363" w:type="pct"/>
            <w:tcBorders>
              <w:top w:val="nil"/>
              <w:left w:val="nil"/>
              <w:bottom w:val="single" w:sz="4" w:space="0" w:color="auto"/>
              <w:right w:val="single" w:sz="4" w:space="0" w:color="auto"/>
            </w:tcBorders>
            <w:shd w:val="clear" w:color="auto" w:fill="auto"/>
            <w:noWrap/>
            <w:vAlign w:val="bottom"/>
            <w:hideMark/>
          </w:tcPr>
          <w:p w14:paraId="4F67F24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14.5%</w:t>
            </w:r>
          </w:p>
        </w:tc>
        <w:tc>
          <w:tcPr>
            <w:tcW w:w="356" w:type="pct"/>
            <w:tcBorders>
              <w:top w:val="nil"/>
              <w:left w:val="nil"/>
              <w:bottom w:val="single" w:sz="4" w:space="0" w:color="auto"/>
              <w:right w:val="single" w:sz="4" w:space="0" w:color="auto"/>
            </w:tcBorders>
            <w:shd w:val="clear" w:color="auto" w:fill="auto"/>
            <w:noWrap/>
            <w:vAlign w:val="center"/>
            <w:hideMark/>
          </w:tcPr>
          <w:p w14:paraId="61C6342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19,200</w:t>
            </w:r>
          </w:p>
        </w:tc>
        <w:tc>
          <w:tcPr>
            <w:tcW w:w="357" w:type="pct"/>
            <w:tcBorders>
              <w:top w:val="nil"/>
              <w:left w:val="nil"/>
              <w:bottom w:val="single" w:sz="4" w:space="0" w:color="auto"/>
              <w:right w:val="single" w:sz="4" w:space="0" w:color="auto"/>
            </w:tcBorders>
            <w:shd w:val="clear" w:color="auto" w:fill="auto"/>
            <w:noWrap/>
            <w:vAlign w:val="center"/>
            <w:hideMark/>
          </w:tcPr>
          <w:p w14:paraId="0BCBBC6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2,770</w:t>
            </w:r>
          </w:p>
        </w:tc>
        <w:tc>
          <w:tcPr>
            <w:tcW w:w="358" w:type="pct"/>
            <w:tcBorders>
              <w:top w:val="nil"/>
              <w:left w:val="nil"/>
              <w:bottom w:val="single" w:sz="4" w:space="0" w:color="auto"/>
              <w:right w:val="single" w:sz="4" w:space="0" w:color="auto"/>
            </w:tcBorders>
            <w:shd w:val="clear" w:color="auto" w:fill="auto"/>
            <w:noWrap/>
            <w:vAlign w:val="center"/>
            <w:hideMark/>
          </w:tcPr>
          <w:p w14:paraId="22065A3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14.4%</w:t>
            </w:r>
          </w:p>
        </w:tc>
        <w:tc>
          <w:tcPr>
            <w:tcW w:w="381" w:type="pct"/>
            <w:tcBorders>
              <w:top w:val="nil"/>
              <w:left w:val="nil"/>
              <w:bottom w:val="single" w:sz="4" w:space="0" w:color="auto"/>
              <w:right w:val="single" w:sz="4" w:space="0" w:color="auto"/>
            </w:tcBorders>
            <w:shd w:val="clear" w:color="auto" w:fill="auto"/>
            <w:noWrap/>
            <w:vAlign w:val="center"/>
            <w:hideMark/>
          </w:tcPr>
          <w:p w14:paraId="68BE9676" w14:textId="01E6A86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-7,700</w:t>
            </w:r>
          </w:p>
        </w:tc>
        <w:tc>
          <w:tcPr>
            <w:tcW w:w="333" w:type="pct"/>
            <w:tcBorders>
              <w:top w:val="nil"/>
              <w:left w:val="nil"/>
              <w:bottom w:val="single" w:sz="4" w:space="0" w:color="auto"/>
              <w:right w:val="single" w:sz="4" w:space="0" w:color="auto"/>
            </w:tcBorders>
            <w:shd w:val="clear" w:color="auto" w:fill="auto"/>
            <w:noWrap/>
            <w:vAlign w:val="center"/>
            <w:hideMark/>
          </w:tcPr>
          <w:p w14:paraId="729F2174" w14:textId="6FB5D19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-1,130</w:t>
            </w:r>
          </w:p>
        </w:tc>
        <w:tc>
          <w:tcPr>
            <w:tcW w:w="313" w:type="pct"/>
            <w:tcBorders>
              <w:top w:val="nil"/>
              <w:left w:val="nil"/>
              <w:bottom w:val="single" w:sz="4" w:space="0" w:color="auto"/>
              <w:right w:val="single" w:sz="4" w:space="0" w:color="auto"/>
            </w:tcBorders>
            <w:shd w:val="clear" w:color="auto" w:fill="auto"/>
            <w:noWrap/>
            <w:vAlign w:val="bottom"/>
            <w:hideMark/>
          </w:tcPr>
          <w:p w14:paraId="5DD35141" w14:textId="22AC177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0EE11D08" w14:textId="7CFB8AF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-28.6%</w:t>
            </w:r>
          </w:p>
        </w:tc>
        <w:tc>
          <w:tcPr>
            <w:tcW w:w="357" w:type="pct"/>
            <w:tcBorders>
              <w:top w:val="nil"/>
              <w:left w:val="nil"/>
              <w:bottom w:val="single" w:sz="4" w:space="0" w:color="auto"/>
              <w:right w:val="single" w:sz="4" w:space="0" w:color="auto"/>
            </w:tcBorders>
            <w:shd w:val="clear" w:color="auto" w:fill="auto"/>
            <w:noWrap/>
            <w:vAlign w:val="bottom"/>
            <w:hideMark/>
          </w:tcPr>
          <w:p w14:paraId="6D237D64" w14:textId="2D390F5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-29.0%</w:t>
            </w:r>
          </w:p>
        </w:tc>
        <w:tc>
          <w:tcPr>
            <w:tcW w:w="351" w:type="pct"/>
            <w:tcBorders>
              <w:top w:val="nil"/>
              <w:left w:val="nil"/>
              <w:bottom w:val="single" w:sz="4" w:space="0" w:color="auto"/>
              <w:right w:val="single" w:sz="4" w:space="0" w:color="auto"/>
            </w:tcBorders>
            <w:shd w:val="clear" w:color="auto" w:fill="auto"/>
            <w:noWrap/>
            <w:vAlign w:val="bottom"/>
            <w:hideMark/>
          </w:tcPr>
          <w:p w14:paraId="058E5C18" w14:textId="1B4B654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-0.5%</w:t>
            </w:r>
          </w:p>
        </w:tc>
      </w:tr>
      <w:tr w:rsidR="00CC3C13" w:rsidRPr="003453AB" w14:paraId="40408698"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756A6E4D"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Idaho</w:t>
            </w:r>
          </w:p>
        </w:tc>
        <w:tc>
          <w:tcPr>
            <w:tcW w:w="399" w:type="pct"/>
            <w:tcBorders>
              <w:top w:val="nil"/>
              <w:left w:val="nil"/>
              <w:bottom w:val="single" w:sz="4" w:space="0" w:color="auto"/>
              <w:right w:val="single" w:sz="4" w:space="0" w:color="auto"/>
            </w:tcBorders>
            <w:shd w:val="clear" w:color="auto" w:fill="auto"/>
            <w:noWrap/>
            <w:vAlign w:val="bottom"/>
            <w:hideMark/>
          </w:tcPr>
          <w:p w14:paraId="0F16679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4,600</w:t>
            </w:r>
          </w:p>
        </w:tc>
        <w:tc>
          <w:tcPr>
            <w:tcW w:w="412" w:type="pct"/>
            <w:tcBorders>
              <w:top w:val="nil"/>
              <w:left w:val="nil"/>
              <w:bottom w:val="single" w:sz="4" w:space="0" w:color="auto"/>
              <w:right w:val="single" w:sz="4" w:space="0" w:color="auto"/>
            </w:tcBorders>
            <w:shd w:val="clear" w:color="auto" w:fill="auto"/>
            <w:noWrap/>
            <w:vAlign w:val="bottom"/>
            <w:hideMark/>
          </w:tcPr>
          <w:p w14:paraId="69913A8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600</w:t>
            </w:r>
          </w:p>
        </w:tc>
        <w:tc>
          <w:tcPr>
            <w:tcW w:w="363" w:type="pct"/>
            <w:tcBorders>
              <w:top w:val="nil"/>
              <w:left w:val="nil"/>
              <w:bottom w:val="single" w:sz="4" w:space="0" w:color="auto"/>
              <w:right w:val="single" w:sz="4" w:space="0" w:color="auto"/>
            </w:tcBorders>
            <w:shd w:val="clear" w:color="auto" w:fill="auto"/>
            <w:noWrap/>
            <w:vAlign w:val="bottom"/>
            <w:hideMark/>
          </w:tcPr>
          <w:p w14:paraId="037E9CF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w:t>
            </w:r>
          </w:p>
        </w:tc>
        <w:tc>
          <w:tcPr>
            <w:tcW w:w="356" w:type="pct"/>
            <w:tcBorders>
              <w:top w:val="nil"/>
              <w:left w:val="nil"/>
              <w:bottom w:val="single" w:sz="4" w:space="0" w:color="auto"/>
              <w:right w:val="single" w:sz="4" w:space="0" w:color="auto"/>
            </w:tcBorders>
            <w:shd w:val="clear" w:color="auto" w:fill="auto"/>
            <w:noWrap/>
            <w:vAlign w:val="center"/>
            <w:hideMark/>
          </w:tcPr>
          <w:p w14:paraId="2B578BD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4,700</w:t>
            </w:r>
          </w:p>
        </w:tc>
        <w:tc>
          <w:tcPr>
            <w:tcW w:w="357" w:type="pct"/>
            <w:tcBorders>
              <w:top w:val="nil"/>
              <w:left w:val="nil"/>
              <w:bottom w:val="single" w:sz="4" w:space="0" w:color="auto"/>
              <w:right w:val="single" w:sz="4" w:space="0" w:color="auto"/>
            </w:tcBorders>
            <w:shd w:val="clear" w:color="auto" w:fill="auto"/>
            <w:noWrap/>
            <w:vAlign w:val="center"/>
            <w:hideMark/>
          </w:tcPr>
          <w:p w14:paraId="589D6D9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590</w:t>
            </w:r>
          </w:p>
        </w:tc>
        <w:tc>
          <w:tcPr>
            <w:tcW w:w="358" w:type="pct"/>
            <w:tcBorders>
              <w:top w:val="nil"/>
              <w:left w:val="nil"/>
              <w:bottom w:val="single" w:sz="4" w:space="0" w:color="auto"/>
              <w:right w:val="single" w:sz="4" w:space="0" w:color="auto"/>
            </w:tcBorders>
            <w:shd w:val="clear" w:color="auto" w:fill="auto"/>
            <w:noWrap/>
            <w:vAlign w:val="center"/>
            <w:hideMark/>
          </w:tcPr>
          <w:p w14:paraId="2A82C8B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12.6%</w:t>
            </w:r>
          </w:p>
        </w:tc>
        <w:tc>
          <w:tcPr>
            <w:tcW w:w="381" w:type="pct"/>
            <w:tcBorders>
              <w:top w:val="nil"/>
              <w:left w:val="nil"/>
              <w:bottom w:val="single" w:sz="4" w:space="0" w:color="auto"/>
              <w:right w:val="single" w:sz="4" w:space="0" w:color="auto"/>
            </w:tcBorders>
            <w:shd w:val="clear" w:color="auto" w:fill="auto"/>
            <w:noWrap/>
            <w:vAlign w:val="center"/>
            <w:hideMark/>
          </w:tcPr>
          <w:p w14:paraId="765B2CE2" w14:textId="71BA04D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33" w:type="pct"/>
            <w:tcBorders>
              <w:top w:val="nil"/>
              <w:left w:val="nil"/>
              <w:bottom w:val="single" w:sz="4" w:space="0" w:color="auto"/>
              <w:right w:val="single" w:sz="4" w:space="0" w:color="auto"/>
            </w:tcBorders>
            <w:shd w:val="clear" w:color="auto" w:fill="auto"/>
            <w:noWrap/>
            <w:vAlign w:val="center"/>
            <w:hideMark/>
          </w:tcPr>
          <w:p w14:paraId="22D5C57A" w14:textId="465C8F2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w:t>
            </w:r>
          </w:p>
        </w:tc>
        <w:tc>
          <w:tcPr>
            <w:tcW w:w="313" w:type="pct"/>
            <w:tcBorders>
              <w:top w:val="nil"/>
              <w:left w:val="nil"/>
              <w:bottom w:val="single" w:sz="4" w:space="0" w:color="auto"/>
              <w:right w:val="single" w:sz="4" w:space="0" w:color="auto"/>
            </w:tcBorders>
            <w:shd w:val="clear" w:color="auto" w:fill="auto"/>
            <w:noWrap/>
            <w:vAlign w:val="bottom"/>
            <w:hideMark/>
          </w:tcPr>
          <w:p w14:paraId="7E059808" w14:textId="6D2F5FE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-0.5%</w:t>
            </w:r>
          </w:p>
        </w:tc>
        <w:tc>
          <w:tcPr>
            <w:tcW w:w="356" w:type="pct"/>
            <w:tcBorders>
              <w:top w:val="nil"/>
              <w:left w:val="nil"/>
              <w:bottom w:val="single" w:sz="4" w:space="0" w:color="auto"/>
              <w:right w:val="single" w:sz="4" w:space="0" w:color="auto"/>
            </w:tcBorders>
            <w:shd w:val="clear" w:color="auto" w:fill="auto"/>
            <w:noWrap/>
            <w:vAlign w:val="bottom"/>
            <w:hideMark/>
          </w:tcPr>
          <w:p w14:paraId="37A66C62" w14:textId="41745FD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2.2%</w:t>
            </w:r>
          </w:p>
        </w:tc>
        <w:tc>
          <w:tcPr>
            <w:tcW w:w="357" w:type="pct"/>
            <w:tcBorders>
              <w:top w:val="nil"/>
              <w:left w:val="nil"/>
              <w:bottom w:val="single" w:sz="4" w:space="0" w:color="auto"/>
              <w:right w:val="single" w:sz="4" w:space="0" w:color="auto"/>
            </w:tcBorders>
            <w:shd w:val="clear" w:color="auto" w:fill="auto"/>
            <w:noWrap/>
            <w:vAlign w:val="bottom"/>
            <w:hideMark/>
          </w:tcPr>
          <w:p w14:paraId="0698C0A6" w14:textId="7CB7709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-1.7%</w:t>
            </w:r>
          </w:p>
        </w:tc>
        <w:tc>
          <w:tcPr>
            <w:tcW w:w="351" w:type="pct"/>
            <w:tcBorders>
              <w:top w:val="nil"/>
              <w:left w:val="nil"/>
              <w:bottom w:val="single" w:sz="4" w:space="0" w:color="auto"/>
              <w:right w:val="single" w:sz="4" w:space="0" w:color="auto"/>
            </w:tcBorders>
            <w:shd w:val="clear" w:color="auto" w:fill="auto"/>
            <w:noWrap/>
            <w:vAlign w:val="bottom"/>
            <w:hideMark/>
          </w:tcPr>
          <w:p w14:paraId="2D235A00" w14:textId="7FB04C8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-3.8%</w:t>
            </w:r>
          </w:p>
        </w:tc>
      </w:tr>
      <w:tr w:rsidR="00CC3C13" w:rsidRPr="003453AB" w14:paraId="7402DB15"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67851D5"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Illinois</w:t>
            </w:r>
          </w:p>
        </w:tc>
        <w:tc>
          <w:tcPr>
            <w:tcW w:w="399" w:type="pct"/>
            <w:tcBorders>
              <w:top w:val="nil"/>
              <w:left w:val="nil"/>
              <w:bottom w:val="single" w:sz="4" w:space="0" w:color="auto"/>
              <w:right w:val="single" w:sz="4" w:space="0" w:color="auto"/>
            </w:tcBorders>
            <w:shd w:val="clear" w:color="auto" w:fill="auto"/>
            <w:noWrap/>
            <w:vAlign w:val="bottom"/>
            <w:hideMark/>
          </w:tcPr>
          <w:p w14:paraId="50E81F5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33,800</w:t>
            </w:r>
          </w:p>
        </w:tc>
        <w:tc>
          <w:tcPr>
            <w:tcW w:w="412" w:type="pct"/>
            <w:tcBorders>
              <w:top w:val="nil"/>
              <w:left w:val="nil"/>
              <w:bottom w:val="single" w:sz="4" w:space="0" w:color="auto"/>
              <w:right w:val="single" w:sz="4" w:space="0" w:color="auto"/>
            </w:tcBorders>
            <w:shd w:val="clear" w:color="auto" w:fill="auto"/>
            <w:noWrap/>
            <w:vAlign w:val="bottom"/>
            <w:hideMark/>
          </w:tcPr>
          <w:p w14:paraId="7407009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8,300</w:t>
            </w:r>
          </w:p>
        </w:tc>
        <w:tc>
          <w:tcPr>
            <w:tcW w:w="363" w:type="pct"/>
            <w:tcBorders>
              <w:top w:val="nil"/>
              <w:left w:val="nil"/>
              <w:bottom w:val="single" w:sz="4" w:space="0" w:color="auto"/>
              <w:right w:val="single" w:sz="4" w:space="0" w:color="auto"/>
            </w:tcBorders>
            <w:shd w:val="clear" w:color="auto" w:fill="auto"/>
            <w:noWrap/>
            <w:vAlign w:val="bottom"/>
            <w:hideMark/>
          </w:tcPr>
          <w:p w14:paraId="4BAF166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24.6%</w:t>
            </w:r>
          </w:p>
        </w:tc>
        <w:tc>
          <w:tcPr>
            <w:tcW w:w="356" w:type="pct"/>
            <w:tcBorders>
              <w:top w:val="nil"/>
              <w:left w:val="nil"/>
              <w:bottom w:val="single" w:sz="4" w:space="0" w:color="auto"/>
              <w:right w:val="single" w:sz="4" w:space="0" w:color="auto"/>
            </w:tcBorders>
            <w:shd w:val="clear" w:color="auto" w:fill="auto"/>
            <w:noWrap/>
            <w:vAlign w:val="center"/>
            <w:hideMark/>
          </w:tcPr>
          <w:p w14:paraId="16FB03A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18,300</w:t>
            </w:r>
          </w:p>
        </w:tc>
        <w:tc>
          <w:tcPr>
            <w:tcW w:w="357" w:type="pct"/>
            <w:tcBorders>
              <w:top w:val="nil"/>
              <w:left w:val="nil"/>
              <w:bottom w:val="single" w:sz="4" w:space="0" w:color="auto"/>
              <w:right w:val="single" w:sz="4" w:space="0" w:color="auto"/>
            </w:tcBorders>
            <w:shd w:val="clear" w:color="auto" w:fill="auto"/>
            <w:noWrap/>
            <w:vAlign w:val="center"/>
            <w:hideMark/>
          </w:tcPr>
          <w:p w14:paraId="36C8B54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4,510</w:t>
            </w:r>
          </w:p>
        </w:tc>
        <w:tc>
          <w:tcPr>
            <w:tcW w:w="358" w:type="pct"/>
            <w:tcBorders>
              <w:top w:val="nil"/>
              <w:left w:val="nil"/>
              <w:bottom w:val="single" w:sz="4" w:space="0" w:color="auto"/>
              <w:right w:val="single" w:sz="4" w:space="0" w:color="auto"/>
            </w:tcBorders>
            <w:shd w:val="clear" w:color="auto" w:fill="auto"/>
            <w:noWrap/>
            <w:vAlign w:val="center"/>
            <w:hideMark/>
          </w:tcPr>
          <w:p w14:paraId="4CE0205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24.6%</w:t>
            </w:r>
          </w:p>
        </w:tc>
        <w:tc>
          <w:tcPr>
            <w:tcW w:w="381" w:type="pct"/>
            <w:tcBorders>
              <w:top w:val="nil"/>
              <w:left w:val="nil"/>
              <w:bottom w:val="single" w:sz="4" w:space="0" w:color="auto"/>
              <w:right w:val="single" w:sz="4" w:space="0" w:color="auto"/>
            </w:tcBorders>
            <w:shd w:val="clear" w:color="auto" w:fill="auto"/>
            <w:noWrap/>
            <w:vAlign w:val="center"/>
            <w:hideMark/>
          </w:tcPr>
          <w:p w14:paraId="4D4498FE" w14:textId="0640D1D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-15,500</w:t>
            </w:r>
          </w:p>
        </w:tc>
        <w:tc>
          <w:tcPr>
            <w:tcW w:w="333" w:type="pct"/>
            <w:tcBorders>
              <w:top w:val="nil"/>
              <w:left w:val="nil"/>
              <w:bottom w:val="single" w:sz="4" w:space="0" w:color="auto"/>
              <w:right w:val="single" w:sz="4" w:space="0" w:color="auto"/>
            </w:tcBorders>
            <w:shd w:val="clear" w:color="auto" w:fill="auto"/>
            <w:noWrap/>
            <w:vAlign w:val="center"/>
            <w:hideMark/>
          </w:tcPr>
          <w:p w14:paraId="5BAE32BF" w14:textId="0526B05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-3,790</w:t>
            </w:r>
          </w:p>
        </w:tc>
        <w:tc>
          <w:tcPr>
            <w:tcW w:w="313" w:type="pct"/>
            <w:tcBorders>
              <w:top w:val="nil"/>
              <w:left w:val="nil"/>
              <w:bottom w:val="single" w:sz="4" w:space="0" w:color="auto"/>
              <w:right w:val="single" w:sz="4" w:space="0" w:color="auto"/>
            </w:tcBorders>
            <w:shd w:val="clear" w:color="auto" w:fill="auto"/>
            <w:noWrap/>
            <w:vAlign w:val="bottom"/>
            <w:hideMark/>
          </w:tcPr>
          <w:p w14:paraId="44DDA77F" w14:textId="451AA63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066F9260" w14:textId="64AA140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-45.9%</w:t>
            </w:r>
          </w:p>
        </w:tc>
        <w:tc>
          <w:tcPr>
            <w:tcW w:w="357" w:type="pct"/>
            <w:tcBorders>
              <w:top w:val="nil"/>
              <w:left w:val="nil"/>
              <w:bottom w:val="single" w:sz="4" w:space="0" w:color="auto"/>
              <w:right w:val="single" w:sz="4" w:space="0" w:color="auto"/>
            </w:tcBorders>
            <w:shd w:val="clear" w:color="auto" w:fill="auto"/>
            <w:noWrap/>
            <w:vAlign w:val="bottom"/>
            <w:hideMark/>
          </w:tcPr>
          <w:p w14:paraId="014F1B2F" w14:textId="771DAA1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-45.7%</w:t>
            </w:r>
          </w:p>
        </w:tc>
        <w:tc>
          <w:tcPr>
            <w:tcW w:w="351" w:type="pct"/>
            <w:tcBorders>
              <w:top w:val="nil"/>
              <w:left w:val="nil"/>
              <w:bottom w:val="single" w:sz="4" w:space="0" w:color="auto"/>
              <w:right w:val="single" w:sz="4" w:space="0" w:color="auto"/>
            </w:tcBorders>
            <w:shd w:val="clear" w:color="auto" w:fill="auto"/>
            <w:noWrap/>
            <w:vAlign w:val="bottom"/>
            <w:hideMark/>
          </w:tcPr>
          <w:p w14:paraId="52D2974A" w14:textId="328F7A0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0.4%</w:t>
            </w:r>
          </w:p>
        </w:tc>
      </w:tr>
      <w:tr w:rsidR="00CC3C13" w:rsidRPr="003453AB" w14:paraId="1910C217"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C9B9AD5"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Indiana</w:t>
            </w:r>
          </w:p>
        </w:tc>
        <w:tc>
          <w:tcPr>
            <w:tcW w:w="399" w:type="pct"/>
            <w:tcBorders>
              <w:top w:val="nil"/>
              <w:left w:val="nil"/>
              <w:bottom w:val="single" w:sz="4" w:space="0" w:color="auto"/>
              <w:right w:val="single" w:sz="4" w:space="0" w:color="auto"/>
            </w:tcBorders>
            <w:shd w:val="clear" w:color="auto" w:fill="auto"/>
            <w:noWrap/>
            <w:vAlign w:val="bottom"/>
            <w:hideMark/>
          </w:tcPr>
          <w:p w14:paraId="688FADE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17,300</w:t>
            </w:r>
          </w:p>
        </w:tc>
        <w:tc>
          <w:tcPr>
            <w:tcW w:w="412" w:type="pct"/>
            <w:tcBorders>
              <w:top w:val="nil"/>
              <w:left w:val="nil"/>
              <w:bottom w:val="single" w:sz="4" w:space="0" w:color="auto"/>
              <w:right w:val="single" w:sz="4" w:space="0" w:color="auto"/>
            </w:tcBorders>
            <w:shd w:val="clear" w:color="auto" w:fill="auto"/>
            <w:noWrap/>
            <w:vAlign w:val="bottom"/>
            <w:hideMark/>
          </w:tcPr>
          <w:p w14:paraId="6B10410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3,100</w:t>
            </w:r>
          </w:p>
        </w:tc>
        <w:tc>
          <w:tcPr>
            <w:tcW w:w="363" w:type="pct"/>
            <w:tcBorders>
              <w:top w:val="nil"/>
              <w:left w:val="nil"/>
              <w:bottom w:val="single" w:sz="4" w:space="0" w:color="auto"/>
              <w:right w:val="single" w:sz="4" w:space="0" w:color="auto"/>
            </w:tcBorders>
            <w:shd w:val="clear" w:color="auto" w:fill="auto"/>
            <w:noWrap/>
            <w:vAlign w:val="bottom"/>
            <w:hideMark/>
          </w:tcPr>
          <w:p w14:paraId="699C756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17.9%</w:t>
            </w:r>
          </w:p>
        </w:tc>
        <w:tc>
          <w:tcPr>
            <w:tcW w:w="356" w:type="pct"/>
            <w:tcBorders>
              <w:top w:val="nil"/>
              <w:left w:val="nil"/>
              <w:bottom w:val="single" w:sz="4" w:space="0" w:color="auto"/>
              <w:right w:val="single" w:sz="4" w:space="0" w:color="auto"/>
            </w:tcBorders>
            <w:shd w:val="clear" w:color="auto" w:fill="auto"/>
            <w:noWrap/>
            <w:vAlign w:val="center"/>
            <w:hideMark/>
          </w:tcPr>
          <w:p w14:paraId="3250B6A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21,300</w:t>
            </w:r>
          </w:p>
        </w:tc>
        <w:tc>
          <w:tcPr>
            <w:tcW w:w="357" w:type="pct"/>
            <w:tcBorders>
              <w:top w:val="nil"/>
              <w:left w:val="nil"/>
              <w:bottom w:val="single" w:sz="4" w:space="0" w:color="auto"/>
              <w:right w:val="single" w:sz="4" w:space="0" w:color="auto"/>
            </w:tcBorders>
            <w:shd w:val="clear" w:color="auto" w:fill="auto"/>
            <w:noWrap/>
            <w:vAlign w:val="center"/>
            <w:hideMark/>
          </w:tcPr>
          <w:p w14:paraId="5D7AF98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3,850</w:t>
            </w:r>
          </w:p>
        </w:tc>
        <w:tc>
          <w:tcPr>
            <w:tcW w:w="358" w:type="pct"/>
            <w:tcBorders>
              <w:top w:val="nil"/>
              <w:left w:val="nil"/>
              <w:bottom w:val="single" w:sz="4" w:space="0" w:color="auto"/>
              <w:right w:val="single" w:sz="4" w:space="0" w:color="auto"/>
            </w:tcBorders>
            <w:shd w:val="clear" w:color="auto" w:fill="auto"/>
            <w:noWrap/>
            <w:vAlign w:val="center"/>
            <w:hideMark/>
          </w:tcPr>
          <w:p w14:paraId="51C3B55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18.1%</w:t>
            </w:r>
          </w:p>
        </w:tc>
        <w:tc>
          <w:tcPr>
            <w:tcW w:w="381" w:type="pct"/>
            <w:tcBorders>
              <w:top w:val="nil"/>
              <w:left w:val="nil"/>
              <w:bottom w:val="single" w:sz="4" w:space="0" w:color="auto"/>
              <w:right w:val="single" w:sz="4" w:space="0" w:color="auto"/>
            </w:tcBorders>
            <w:shd w:val="clear" w:color="auto" w:fill="auto"/>
            <w:noWrap/>
            <w:vAlign w:val="center"/>
            <w:hideMark/>
          </w:tcPr>
          <w:p w14:paraId="5C10A9C3" w14:textId="1ADB6E5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4,000</w:t>
            </w:r>
          </w:p>
        </w:tc>
        <w:tc>
          <w:tcPr>
            <w:tcW w:w="333" w:type="pct"/>
            <w:tcBorders>
              <w:top w:val="nil"/>
              <w:left w:val="nil"/>
              <w:bottom w:val="single" w:sz="4" w:space="0" w:color="auto"/>
              <w:right w:val="single" w:sz="4" w:space="0" w:color="auto"/>
            </w:tcBorders>
            <w:shd w:val="clear" w:color="auto" w:fill="auto"/>
            <w:noWrap/>
            <w:vAlign w:val="center"/>
            <w:hideMark/>
          </w:tcPr>
          <w:p w14:paraId="064D91E8" w14:textId="4CA65E0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750</w:t>
            </w:r>
          </w:p>
        </w:tc>
        <w:tc>
          <w:tcPr>
            <w:tcW w:w="313" w:type="pct"/>
            <w:tcBorders>
              <w:top w:val="nil"/>
              <w:left w:val="nil"/>
              <w:bottom w:val="single" w:sz="4" w:space="0" w:color="auto"/>
              <w:right w:val="single" w:sz="4" w:space="0" w:color="auto"/>
            </w:tcBorders>
            <w:shd w:val="clear" w:color="auto" w:fill="auto"/>
            <w:noWrap/>
            <w:vAlign w:val="bottom"/>
            <w:hideMark/>
          </w:tcPr>
          <w:p w14:paraId="68E3329E" w14:textId="0AA9794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c>
          <w:tcPr>
            <w:tcW w:w="356" w:type="pct"/>
            <w:tcBorders>
              <w:top w:val="nil"/>
              <w:left w:val="nil"/>
              <w:bottom w:val="single" w:sz="4" w:space="0" w:color="auto"/>
              <w:right w:val="single" w:sz="4" w:space="0" w:color="auto"/>
            </w:tcBorders>
            <w:shd w:val="clear" w:color="auto" w:fill="auto"/>
            <w:noWrap/>
            <w:vAlign w:val="bottom"/>
            <w:hideMark/>
          </w:tcPr>
          <w:p w14:paraId="6F19C038" w14:textId="2D3A0C3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23.1%</w:t>
            </w:r>
          </w:p>
        </w:tc>
        <w:tc>
          <w:tcPr>
            <w:tcW w:w="357" w:type="pct"/>
            <w:tcBorders>
              <w:top w:val="nil"/>
              <w:left w:val="nil"/>
              <w:bottom w:val="single" w:sz="4" w:space="0" w:color="auto"/>
              <w:right w:val="single" w:sz="4" w:space="0" w:color="auto"/>
            </w:tcBorders>
            <w:shd w:val="clear" w:color="auto" w:fill="auto"/>
            <w:noWrap/>
            <w:vAlign w:val="bottom"/>
            <w:hideMark/>
          </w:tcPr>
          <w:p w14:paraId="49F028F7" w14:textId="086F753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24.2%</w:t>
            </w:r>
          </w:p>
        </w:tc>
        <w:tc>
          <w:tcPr>
            <w:tcW w:w="351" w:type="pct"/>
            <w:tcBorders>
              <w:top w:val="nil"/>
              <w:left w:val="nil"/>
              <w:bottom w:val="single" w:sz="4" w:space="0" w:color="auto"/>
              <w:right w:val="single" w:sz="4" w:space="0" w:color="auto"/>
            </w:tcBorders>
            <w:shd w:val="clear" w:color="auto" w:fill="auto"/>
            <w:noWrap/>
            <w:vAlign w:val="bottom"/>
            <w:hideMark/>
          </w:tcPr>
          <w:p w14:paraId="1D60790E" w14:textId="1EA6145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0.9%</w:t>
            </w:r>
          </w:p>
        </w:tc>
      </w:tr>
      <w:tr w:rsidR="00CC3C13" w:rsidRPr="003453AB" w14:paraId="5271307F"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2F2A215"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Iowa</w:t>
            </w:r>
          </w:p>
        </w:tc>
        <w:tc>
          <w:tcPr>
            <w:tcW w:w="399" w:type="pct"/>
            <w:tcBorders>
              <w:top w:val="nil"/>
              <w:left w:val="nil"/>
              <w:bottom w:val="single" w:sz="4" w:space="0" w:color="auto"/>
              <w:right w:val="single" w:sz="4" w:space="0" w:color="auto"/>
            </w:tcBorders>
            <w:shd w:val="clear" w:color="auto" w:fill="auto"/>
            <w:noWrap/>
            <w:vAlign w:val="bottom"/>
            <w:hideMark/>
          </w:tcPr>
          <w:p w14:paraId="2140BC2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7,900</w:t>
            </w:r>
          </w:p>
        </w:tc>
        <w:tc>
          <w:tcPr>
            <w:tcW w:w="412" w:type="pct"/>
            <w:tcBorders>
              <w:top w:val="nil"/>
              <w:left w:val="nil"/>
              <w:bottom w:val="single" w:sz="4" w:space="0" w:color="auto"/>
              <w:right w:val="single" w:sz="4" w:space="0" w:color="auto"/>
            </w:tcBorders>
            <w:shd w:val="clear" w:color="auto" w:fill="auto"/>
            <w:noWrap/>
            <w:vAlign w:val="bottom"/>
            <w:hideMark/>
          </w:tcPr>
          <w:p w14:paraId="4B7FB4D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1,000</w:t>
            </w:r>
          </w:p>
        </w:tc>
        <w:tc>
          <w:tcPr>
            <w:tcW w:w="363" w:type="pct"/>
            <w:tcBorders>
              <w:top w:val="nil"/>
              <w:left w:val="nil"/>
              <w:bottom w:val="single" w:sz="4" w:space="0" w:color="auto"/>
              <w:right w:val="single" w:sz="4" w:space="0" w:color="auto"/>
            </w:tcBorders>
            <w:shd w:val="clear" w:color="auto" w:fill="auto"/>
            <w:noWrap/>
            <w:vAlign w:val="bottom"/>
            <w:hideMark/>
          </w:tcPr>
          <w:p w14:paraId="7D4928D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12.7%</w:t>
            </w:r>
          </w:p>
        </w:tc>
        <w:tc>
          <w:tcPr>
            <w:tcW w:w="356" w:type="pct"/>
            <w:tcBorders>
              <w:top w:val="nil"/>
              <w:left w:val="nil"/>
              <w:bottom w:val="single" w:sz="4" w:space="0" w:color="auto"/>
              <w:right w:val="single" w:sz="4" w:space="0" w:color="auto"/>
            </w:tcBorders>
            <w:shd w:val="clear" w:color="auto" w:fill="auto"/>
            <w:noWrap/>
            <w:vAlign w:val="center"/>
            <w:hideMark/>
          </w:tcPr>
          <w:p w14:paraId="7AB0BBA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4,200</w:t>
            </w:r>
          </w:p>
        </w:tc>
        <w:tc>
          <w:tcPr>
            <w:tcW w:w="357" w:type="pct"/>
            <w:tcBorders>
              <w:top w:val="nil"/>
              <w:left w:val="nil"/>
              <w:bottom w:val="single" w:sz="4" w:space="0" w:color="auto"/>
              <w:right w:val="single" w:sz="4" w:space="0" w:color="auto"/>
            </w:tcBorders>
            <w:shd w:val="clear" w:color="auto" w:fill="auto"/>
            <w:noWrap/>
            <w:vAlign w:val="center"/>
            <w:hideMark/>
          </w:tcPr>
          <w:p w14:paraId="691C307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520</w:t>
            </w:r>
          </w:p>
        </w:tc>
        <w:tc>
          <w:tcPr>
            <w:tcW w:w="358" w:type="pct"/>
            <w:tcBorders>
              <w:top w:val="nil"/>
              <w:left w:val="nil"/>
              <w:bottom w:val="single" w:sz="4" w:space="0" w:color="auto"/>
              <w:right w:val="single" w:sz="4" w:space="0" w:color="auto"/>
            </w:tcBorders>
            <w:shd w:val="clear" w:color="auto" w:fill="auto"/>
            <w:noWrap/>
            <w:vAlign w:val="center"/>
            <w:hideMark/>
          </w:tcPr>
          <w:p w14:paraId="797C189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12.4%</w:t>
            </w:r>
          </w:p>
        </w:tc>
        <w:tc>
          <w:tcPr>
            <w:tcW w:w="381" w:type="pct"/>
            <w:tcBorders>
              <w:top w:val="nil"/>
              <w:left w:val="nil"/>
              <w:bottom w:val="single" w:sz="4" w:space="0" w:color="auto"/>
              <w:right w:val="single" w:sz="4" w:space="0" w:color="auto"/>
            </w:tcBorders>
            <w:shd w:val="clear" w:color="auto" w:fill="auto"/>
            <w:noWrap/>
            <w:vAlign w:val="center"/>
            <w:hideMark/>
          </w:tcPr>
          <w:p w14:paraId="28C99256" w14:textId="38688C8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-3,700</w:t>
            </w:r>
          </w:p>
        </w:tc>
        <w:tc>
          <w:tcPr>
            <w:tcW w:w="333" w:type="pct"/>
            <w:tcBorders>
              <w:top w:val="nil"/>
              <w:left w:val="nil"/>
              <w:bottom w:val="single" w:sz="4" w:space="0" w:color="auto"/>
              <w:right w:val="single" w:sz="4" w:space="0" w:color="auto"/>
            </w:tcBorders>
            <w:shd w:val="clear" w:color="auto" w:fill="auto"/>
            <w:noWrap/>
            <w:vAlign w:val="center"/>
            <w:hideMark/>
          </w:tcPr>
          <w:p w14:paraId="57FFA969" w14:textId="4A9D36C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-480</w:t>
            </w:r>
          </w:p>
        </w:tc>
        <w:tc>
          <w:tcPr>
            <w:tcW w:w="313" w:type="pct"/>
            <w:tcBorders>
              <w:top w:val="nil"/>
              <w:left w:val="nil"/>
              <w:bottom w:val="single" w:sz="4" w:space="0" w:color="auto"/>
              <w:right w:val="single" w:sz="4" w:space="0" w:color="auto"/>
            </w:tcBorders>
            <w:shd w:val="clear" w:color="auto" w:fill="auto"/>
            <w:noWrap/>
            <w:vAlign w:val="bottom"/>
            <w:hideMark/>
          </w:tcPr>
          <w:p w14:paraId="0612F585" w14:textId="5707BBE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-0.3%</w:t>
            </w:r>
          </w:p>
        </w:tc>
        <w:tc>
          <w:tcPr>
            <w:tcW w:w="356" w:type="pct"/>
            <w:tcBorders>
              <w:top w:val="nil"/>
              <w:left w:val="nil"/>
              <w:bottom w:val="single" w:sz="4" w:space="0" w:color="auto"/>
              <w:right w:val="single" w:sz="4" w:space="0" w:color="auto"/>
            </w:tcBorders>
            <w:shd w:val="clear" w:color="auto" w:fill="auto"/>
            <w:noWrap/>
            <w:vAlign w:val="bottom"/>
            <w:hideMark/>
          </w:tcPr>
          <w:p w14:paraId="206190A9" w14:textId="32C968E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-46.8%</w:t>
            </w:r>
          </w:p>
        </w:tc>
        <w:tc>
          <w:tcPr>
            <w:tcW w:w="357" w:type="pct"/>
            <w:tcBorders>
              <w:top w:val="nil"/>
              <w:left w:val="nil"/>
              <w:bottom w:val="single" w:sz="4" w:space="0" w:color="auto"/>
              <w:right w:val="single" w:sz="4" w:space="0" w:color="auto"/>
            </w:tcBorders>
            <w:shd w:val="clear" w:color="auto" w:fill="auto"/>
            <w:noWrap/>
            <w:vAlign w:val="bottom"/>
            <w:hideMark/>
          </w:tcPr>
          <w:p w14:paraId="59F776B7" w14:textId="171271A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-48.0%</w:t>
            </w:r>
          </w:p>
        </w:tc>
        <w:tc>
          <w:tcPr>
            <w:tcW w:w="351" w:type="pct"/>
            <w:tcBorders>
              <w:top w:val="nil"/>
              <w:left w:val="nil"/>
              <w:bottom w:val="single" w:sz="4" w:space="0" w:color="auto"/>
              <w:right w:val="single" w:sz="4" w:space="0" w:color="auto"/>
            </w:tcBorders>
            <w:shd w:val="clear" w:color="auto" w:fill="auto"/>
            <w:noWrap/>
            <w:vAlign w:val="bottom"/>
            <w:hideMark/>
          </w:tcPr>
          <w:p w14:paraId="059223B9" w14:textId="03D8B62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-2.2%</w:t>
            </w:r>
          </w:p>
        </w:tc>
      </w:tr>
      <w:tr w:rsidR="00CC3C13" w:rsidRPr="003453AB" w14:paraId="371F8466"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5B5E4C21"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Kansas</w:t>
            </w:r>
          </w:p>
        </w:tc>
        <w:tc>
          <w:tcPr>
            <w:tcW w:w="399" w:type="pct"/>
            <w:tcBorders>
              <w:top w:val="nil"/>
              <w:left w:val="nil"/>
              <w:bottom w:val="single" w:sz="4" w:space="0" w:color="auto"/>
              <w:right w:val="single" w:sz="4" w:space="0" w:color="auto"/>
            </w:tcBorders>
            <w:shd w:val="clear" w:color="auto" w:fill="auto"/>
            <w:noWrap/>
            <w:vAlign w:val="bottom"/>
            <w:hideMark/>
          </w:tcPr>
          <w:p w14:paraId="4B9B7F9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7,800</w:t>
            </w:r>
          </w:p>
        </w:tc>
        <w:tc>
          <w:tcPr>
            <w:tcW w:w="412" w:type="pct"/>
            <w:tcBorders>
              <w:top w:val="nil"/>
              <w:left w:val="nil"/>
              <w:bottom w:val="single" w:sz="4" w:space="0" w:color="auto"/>
              <w:right w:val="single" w:sz="4" w:space="0" w:color="auto"/>
            </w:tcBorders>
            <w:shd w:val="clear" w:color="auto" w:fill="auto"/>
            <w:noWrap/>
            <w:vAlign w:val="bottom"/>
            <w:hideMark/>
          </w:tcPr>
          <w:p w14:paraId="277A38B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1,100</w:t>
            </w:r>
          </w:p>
        </w:tc>
        <w:tc>
          <w:tcPr>
            <w:tcW w:w="363" w:type="pct"/>
            <w:tcBorders>
              <w:top w:val="nil"/>
              <w:left w:val="nil"/>
              <w:bottom w:val="single" w:sz="4" w:space="0" w:color="auto"/>
              <w:right w:val="single" w:sz="4" w:space="0" w:color="auto"/>
            </w:tcBorders>
            <w:shd w:val="clear" w:color="auto" w:fill="auto"/>
            <w:noWrap/>
            <w:vAlign w:val="bottom"/>
            <w:hideMark/>
          </w:tcPr>
          <w:p w14:paraId="16DDB5A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14.1%</w:t>
            </w:r>
          </w:p>
        </w:tc>
        <w:tc>
          <w:tcPr>
            <w:tcW w:w="356" w:type="pct"/>
            <w:tcBorders>
              <w:top w:val="nil"/>
              <w:left w:val="nil"/>
              <w:bottom w:val="single" w:sz="4" w:space="0" w:color="auto"/>
              <w:right w:val="single" w:sz="4" w:space="0" w:color="auto"/>
            </w:tcBorders>
            <w:shd w:val="clear" w:color="auto" w:fill="auto"/>
            <w:noWrap/>
            <w:vAlign w:val="center"/>
            <w:hideMark/>
          </w:tcPr>
          <w:p w14:paraId="528F330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5,800</w:t>
            </w:r>
          </w:p>
        </w:tc>
        <w:tc>
          <w:tcPr>
            <w:tcW w:w="357" w:type="pct"/>
            <w:tcBorders>
              <w:top w:val="nil"/>
              <w:left w:val="nil"/>
              <w:bottom w:val="single" w:sz="4" w:space="0" w:color="auto"/>
              <w:right w:val="single" w:sz="4" w:space="0" w:color="auto"/>
            </w:tcBorders>
            <w:shd w:val="clear" w:color="auto" w:fill="auto"/>
            <w:noWrap/>
            <w:vAlign w:val="center"/>
            <w:hideMark/>
          </w:tcPr>
          <w:p w14:paraId="5AA50EB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790</w:t>
            </w:r>
          </w:p>
        </w:tc>
        <w:tc>
          <w:tcPr>
            <w:tcW w:w="358" w:type="pct"/>
            <w:tcBorders>
              <w:top w:val="nil"/>
              <w:left w:val="nil"/>
              <w:bottom w:val="single" w:sz="4" w:space="0" w:color="auto"/>
              <w:right w:val="single" w:sz="4" w:space="0" w:color="auto"/>
            </w:tcBorders>
            <w:shd w:val="clear" w:color="auto" w:fill="auto"/>
            <w:noWrap/>
            <w:vAlign w:val="center"/>
            <w:hideMark/>
          </w:tcPr>
          <w:p w14:paraId="09339D9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13.6%</w:t>
            </w:r>
          </w:p>
        </w:tc>
        <w:tc>
          <w:tcPr>
            <w:tcW w:w="381" w:type="pct"/>
            <w:tcBorders>
              <w:top w:val="nil"/>
              <w:left w:val="nil"/>
              <w:bottom w:val="single" w:sz="4" w:space="0" w:color="auto"/>
              <w:right w:val="single" w:sz="4" w:space="0" w:color="auto"/>
            </w:tcBorders>
            <w:shd w:val="clear" w:color="auto" w:fill="auto"/>
            <w:noWrap/>
            <w:vAlign w:val="center"/>
            <w:hideMark/>
          </w:tcPr>
          <w:p w14:paraId="1C325CEA" w14:textId="7AECDFF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-2,000</w:t>
            </w:r>
          </w:p>
        </w:tc>
        <w:tc>
          <w:tcPr>
            <w:tcW w:w="333" w:type="pct"/>
            <w:tcBorders>
              <w:top w:val="nil"/>
              <w:left w:val="nil"/>
              <w:bottom w:val="single" w:sz="4" w:space="0" w:color="auto"/>
              <w:right w:val="single" w:sz="4" w:space="0" w:color="auto"/>
            </w:tcBorders>
            <w:shd w:val="clear" w:color="auto" w:fill="auto"/>
            <w:noWrap/>
            <w:vAlign w:val="center"/>
            <w:hideMark/>
          </w:tcPr>
          <w:p w14:paraId="53233E6B" w14:textId="0DADC9B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-310</w:t>
            </w:r>
          </w:p>
        </w:tc>
        <w:tc>
          <w:tcPr>
            <w:tcW w:w="313" w:type="pct"/>
            <w:tcBorders>
              <w:top w:val="nil"/>
              <w:left w:val="nil"/>
              <w:bottom w:val="single" w:sz="4" w:space="0" w:color="auto"/>
              <w:right w:val="single" w:sz="4" w:space="0" w:color="auto"/>
            </w:tcBorders>
            <w:shd w:val="clear" w:color="auto" w:fill="auto"/>
            <w:noWrap/>
            <w:vAlign w:val="bottom"/>
            <w:hideMark/>
          </w:tcPr>
          <w:p w14:paraId="0A1E7EAB" w14:textId="4959D0C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-0.5%</w:t>
            </w:r>
          </w:p>
        </w:tc>
        <w:tc>
          <w:tcPr>
            <w:tcW w:w="356" w:type="pct"/>
            <w:tcBorders>
              <w:top w:val="nil"/>
              <w:left w:val="nil"/>
              <w:bottom w:val="single" w:sz="4" w:space="0" w:color="auto"/>
              <w:right w:val="single" w:sz="4" w:space="0" w:color="auto"/>
            </w:tcBorders>
            <w:shd w:val="clear" w:color="auto" w:fill="auto"/>
            <w:noWrap/>
            <w:vAlign w:val="bottom"/>
            <w:hideMark/>
          </w:tcPr>
          <w:p w14:paraId="4EEE19E5" w14:textId="4F6BF0A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-25.6%</w:t>
            </w:r>
          </w:p>
        </w:tc>
        <w:tc>
          <w:tcPr>
            <w:tcW w:w="357" w:type="pct"/>
            <w:tcBorders>
              <w:top w:val="nil"/>
              <w:left w:val="nil"/>
              <w:bottom w:val="single" w:sz="4" w:space="0" w:color="auto"/>
              <w:right w:val="single" w:sz="4" w:space="0" w:color="auto"/>
            </w:tcBorders>
            <w:shd w:val="clear" w:color="auto" w:fill="auto"/>
            <w:noWrap/>
            <w:vAlign w:val="bottom"/>
            <w:hideMark/>
          </w:tcPr>
          <w:p w14:paraId="1F6453BD" w14:textId="39CECF4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-28.2%</w:t>
            </w:r>
          </w:p>
        </w:tc>
        <w:tc>
          <w:tcPr>
            <w:tcW w:w="351" w:type="pct"/>
            <w:tcBorders>
              <w:top w:val="nil"/>
              <w:left w:val="nil"/>
              <w:bottom w:val="single" w:sz="4" w:space="0" w:color="auto"/>
              <w:right w:val="single" w:sz="4" w:space="0" w:color="auto"/>
            </w:tcBorders>
            <w:shd w:val="clear" w:color="auto" w:fill="auto"/>
            <w:noWrap/>
            <w:vAlign w:val="bottom"/>
            <w:hideMark/>
          </w:tcPr>
          <w:p w14:paraId="66ED4290" w14:textId="1806D78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-3.4%</w:t>
            </w:r>
          </w:p>
        </w:tc>
      </w:tr>
      <w:tr w:rsidR="00CC3C13" w:rsidRPr="003453AB" w14:paraId="4C23FDDF"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4F272115"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Kentucky</w:t>
            </w:r>
          </w:p>
        </w:tc>
        <w:tc>
          <w:tcPr>
            <w:tcW w:w="399" w:type="pct"/>
            <w:tcBorders>
              <w:top w:val="nil"/>
              <w:left w:val="nil"/>
              <w:bottom w:val="single" w:sz="4" w:space="0" w:color="auto"/>
              <w:right w:val="single" w:sz="4" w:space="0" w:color="auto"/>
            </w:tcBorders>
            <w:shd w:val="clear" w:color="auto" w:fill="auto"/>
            <w:noWrap/>
            <w:vAlign w:val="bottom"/>
            <w:hideMark/>
          </w:tcPr>
          <w:p w14:paraId="2B2D0F4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11,000</w:t>
            </w:r>
          </w:p>
        </w:tc>
        <w:tc>
          <w:tcPr>
            <w:tcW w:w="412" w:type="pct"/>
            <w:tcBorders>
              <w:top w:val="nil"/>
              <w:left w:val="nil"/>
              <w:bottom w:val="single" w:sz="4" w:space="0" w:color="auto"/>
              <w:right w:val="single" w:sz="4" w:space="0" w:color="auto"/>
            </w:tcBorders>
            <w:shd w:val="clear" w:color="auto" w:fill="auto"/>
            <w:noWrap/>
            <w:vAlign w:val="bottom"/>
            <w:hideMark/>
          </w:tcPr>
          <w:p w14:paraId="7AAFD8C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1,600</w:t>
            </w:r>
          </w:p>
        </w:tc>
        <w:tc>
          <w:tcPr>
            <w:tcW w:w="363" w:type="pct"/>
            <w:tcBorders>
              <w:top w:val="nil"/>
              <w:left w:val="nil"/>
              <w:bottom w:val="single" w:sz="4" w:space="0" w:color="auto"/>
              <w:right w:val="single" w:sz="4" w:space="0" w:color="auto"/>
            </w:tcBorders>
            <w:shd w:val="clear" w:color="auto" w:fill="auto"/>
            <w:noWrap/>
            <w:vAlign w:val="bottom"/>
            <w:hideMark/>
          </w:tcPr>
          <w:p w14:paraId="471D31A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14.5%</w:t>
            </w:r>
          </w:p>
        </w:tc>
        <w:tc>
          <w:tcPr>
            <w:tcW w:w="356" w:type="pct"/>
            <w:tcBorders>
              <w:top w:val="nil"/>
              <w:left w:val="nil"/>
              <w:bottom w:val="single" w:sz="4" w:space="0" w:color="auto"/>
              <w:right w:val="single" w:sz="4" w:space="0" w:color="auto"/>
            </w:tcBorders>
            <w:shd w:val="clear" w:color="auto" w:fill="auto"/>
            <w:noWrap/>
            <w:vAlign w:val="center"/>
            <w:hideMark/>
          </w:tcPr>
          <w:p w14:paraId="46068CD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10,700</w:t>
            </w:r>
          </w:p>
        </w:tc>
        <w:tc>
          <w:tcPr>
            <w:tcW w:w="357" w:type="pct"/>
            <w:tcBorders>
              <w:top w:val="nil"/>
              <w:left w:val="nil"/>
              <w:bottom w:val="single" w:sz="4" w:space="0" w:color="auto"/>
              <w:right w:val="single" w:sz="4" w:space="0" w:color="auto"/>
            </w:tcBorders>
            <w:shd w:val="clear" w:color="auto" w:fill="auto"/>
            <w:noWrap/>
            <w:vAlign w:val="center"/>
            <w:hideMark/>
          </w:tcPr>
          <w:p w14:paraId="0455DE4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1,590</w:t>
            </w:r>
          </w:p>
        </w:tc>
        <w:tc>
          <w:tcPr>
            <w:tcW w:w="358" w:type="pct"/>
            <w:tcBorders>
              <w:top w:val="nil"/>
              <w:left w:val="nil"/>
              <w:bottom w:val="single" w:sz="4" w:space="0" w:color="auto"/>
              <w:right w:val="single" w:sz="4" w:space="0" w:color="auto"/>
            </w:tcBorders>
            <w:shd w:val="clear" w:color="auto" w:fill="auto"/>
            <w:noWrap/>
            <w:vAlign w:val="center"/>
            <w:hideMark/>
          </w:tcPr>
          <w:p w14:paraId="6D3D699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14.9%</w:t>
            </w:r>
          </w:p>
        </w:tc>
        <w:tc>
          <w:tcPr>
            <w:tcW w:w="381" w:type="pct"/>
            <w:tcBorders>
              <w:top w:val="nil"/>
              <w:left w:val="nil"/>
              <w:bottom w:val="single" w:sz="4" w:space="0" w:color="auto"/>
              <w:right w:val="single" w:sz="4" w:space="0" w:color="auto"/>
            </w:tcBorders>
            <w:shd w:val="clear" w:color="auto" w:fill="auto"/>
            <w:noWrap/>
            <w:vAlign w:val="center"/>
            <w:hideMark/>
          </w:tcPr>
          <w:p w14:paraId="680996BB" w14:textId="457825A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33" w:type="pct"/>
            <w:tcBorders>
              <w:top w:val="nil"/>
              <w:left w:val="nil"/>
              <w:bottom w:val="single" w:sz="4" w:space="0" w:color="auto"/>
              <w:right w:val="single" w:sz="4" w:space="0" w:color="auto"/>
            </w:tcBorders>
            <w:shd w:val="clear" w:color="auto" w:fill="auto"/>
            <w:noWrap/>
            <w:vAlign w:val="center"/>
            <w:hideMark/>
          </w:tcPr>
          <w:p w14:paraId="52E876F3" w14:textId="4A3F75B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w:t>
            </w:r>
          </w:p>
        </w:tc>
        <w:tc>
          <w:tcPr>
            <w:tcW w:w="313" w:type="pct"/>
            <w:tcBorders>
              <w:top w:val="nil"/>
              <w:left w:val="nil"/>
              <w:bottom w:val="single" w:sz="4" w:space="0" w:color="auto"/>
              <w:right w:val="single" w:sz="4" w:space="0" w:color="auto"/>
            </w:tcBorders>
            <w:shd w:val="clear" w:color="auto" w:fill="auto"/>
            <w:noWrap/>
            <w:vAlign w:val="bottom"/>
            <w:hideMark/>
          </w:tcPr>
          <w:p w14:paraId="3B281B26" w14:textId="0F5C2B4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0.3%</w:t>
            </w:r>
          </w:p>
        </w:tc>
        <w:tc>
          <w:tcPr>
            <w:tcW w:w="356" w:type="pct"/>
            <w:tcBorders>
              <w:top w:val="nil"/>
              <w:left w:val="nil"/>
              <w:bottom w:val="single" w:sz="4" w:space="0" w:color="auto"/>
              <w:right w:val="single" w:sz="4" w:space="0" w:color="auto"/>
            </w:tcBorders>
            <w:shd w:val="clear" w:color="auto" w:fill="auto"/>
            <w:noWrap/>
            <w:vAlign w:val="bottom"/>
            <w:hideMark/>
          </w:tcPr>
          <w:p w14:paraId="0CA6569A" w14:textId="6F82EB7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-2.7%</w:t>
            </w:r>
          </w:p>
        </w:tc>
        <w:tc>
          <w:tcPr>
            <w:tcW w:w="357" w:type="pct"/>
            <w:tcBorders>
              <w:top w:val="nil"/>
              <w:left w:val="nil"/>
              <w:bottom w:val="single" w:sz="4" w:space="0" w:color="auto"/>
              <w:right w:val="single" w:sz="4" w:space="0" w:color="auto"/>
            </w:tcBorders>
            <w:shd w:val="clear" w:color="auto" w:fill="auto"/>
            <w:noWrap/>
            <w:vAlign w:val="bottom"/>
            <w:hideMark/>
          </w:tcPr>
          <w:p w14:paraId="64550498" w14:textId="79F4BB0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-0.6%</w:t>
            </w:r>
          </w:p>
        </w:tc>
        <w:tc>
          <w:tcPr>
            <w:tcW w:w="351" w:type="pct"/>
            <w:tcBorders>
              <w:top w:val="nil"/>
              <w:left w:val="nil"/>
              <w:bottom w:val="single" w:sz="4" w:space="0" w:color="auto"/>
              <w:right w:val="single" w:sz="4" w:space="0" w:color="auto"/>
            </w:tcBorders>
            <w:shd w:val="clear" w:color="auto" w:fill="auto"/>
            <w:noWrap/>
            <w:vAlign w:val="bottom"/>
            <w:hideMark/>
          </w:tcPr>
          <w:p w14:paraId="2C9E3355" w14:textId="1AFF7B7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2.2%</w:t>
            </w:r>
          </w:p>
        </w:tc>
      </w:tr>
      <w:tr w:rsidR="00CC3C13" w:rsidRPr="003453AB" w14:paraId="7FEB5390"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1BCF447B"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Louisiana</w:t>
            </w:r>
          </w:p>
        </w:tc>
        <w:tc>
          <w:tcPr>
            <w:tcW w:w="399" w:type="pct"/>
            <w:tcBorders>
              <w:top w:val="nil"/>
              <w:left w:val="nil"/>
              <w:bottom w:val="single" w:sz="4" w:space="0" w:color="auto"/>
              <w:right w:val="single" w:sz="4" w:space="0" w:color="auto"/>
            </w:tcBorders>
            <w:shd w:val="clear" w:color="auto" w:fill="auto"/>
            <w:noWrap/>
            <w:vAlign w:val="bottom"/>
            <w:hideMark/>
          </w:tcPr>
          <w:p w14:paraId="7982EEC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12,100</w:t>
            </w:r>
          </w:p>
        </w:tc>
        <w:tc>
          <w:tcPr>
            <w:tcW w:w="412" w:type="pct"/>
            <w:tcBorders>
              <w:top w:val="nil"/>
              <w:left w:val="nil"/>
              <w:bottom w:val="single" w:sz="4" w:space="0" w:color="auto"/>
              <w:right w:val="single" w:sz="4" w:space="0" w:color="auto"/>
            </w:tcBorders>
            <w:shd w:val="clear" w:color="auto" w:fill="auto"/>
            <w:noWrap/>
            <w:vAlign w:val="bottom"/>
            <w:hideMark/>
          </w:tcPr>
          <w:p w14:paraId="2F106A0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1,400</w:t>
            </w:r>
          </w:p>
        </w:tc>
        <w:tc>
          <w:tcPr>
            <w:tcW w:w="363" w:type="pct"/>
            <w:tcBorders>
              <w:top w:val="nil"/>
              <w:left w:val="nil"/>
              <w:bottom w:val="single" w:sz="4" w:space="0" w:color="auto"/>
              <w:right w:val="single" w:sz="4" w:space="0" w:color="auto"/>
            </w:tcBorders>
            <w:shd w:val="clear" w:color="auto" w:fill="auto"/>
            <w:noWrap/>
            <w:vAlign w:val="bottom"/>
            <w:hideMark/>
          </w:tcPr>
          <w:p w14:paraId="23C00E2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11.6%</w:t>
            </w:r>
          </w:p>
        </w:tc>
        <w:tc>
          <w:tcPr>
            <w:tcW w:w="356" w:type="pct"/>
            <w:tcBorders>
              <w:top w:val="nil"/>
              <w:left w:val="nil"/>
              <w:bottom w:val="single" w:sz="4" w:space="0" w:color="auto"/>
              <w:right w:val="single" w:sz="4" w:space="0" w:color="auto"/>
            </w:tcBorders>
            <w:shd w:val="clear" w:color="auto" w:fill="auto"/>
            <w:noWrap/>
            <w:vAlign w:val="center"/>
            <w:hideMark/>
          </w:tcPr>
          <w:p w14:paraId="19EC64F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5,600</w:t>
            </w:r>
          </w:p>
        </w:tc>
        <w:tc>
          <w:tcPr>
            <w:tcW w:w="357" w:type="pct"/>
            <w:tcBorders>
              <w:top w:val="nil"/>
              <w:left w:val="nil"/>
              <w:bottom w:val="single" w:sz="4" w:space="0" w:color="auto"/>
              <w:right w:val="single" w:sz="4" w:space="0" w:color="auto"/>
            </w:tcBorders>
            <w:shd w:val="clear" w:color="auto" w:fill="auto"/>
            <w:noWrap/>
            <w:vAlign w:val="center"/>
            <w:hideMark/>
          </w:tcPr>
          <w:p w14:paraId="1CEAD77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650</w:t>
            </w:r>
          </w:p>
        </w:tc>
        <w:tc>
          <w:tcPr>
            <w:tcW w:w="358" w:type="pct"/>
            <w:tcBorders>
              <w:top w:val="nil"/>
              <w:left w:val="nil"/>
              <w:bottom w:val="single" w:sz="4" w:space="0" w:color="auto"/>
              <w:right w:val="single" w:sz="4" w:space="0" w:color="auto"/>
            </w:tcBorders>
            <w:shd w:val="clear" w:color="auto" w:fill="auto"/>
            <w:noWrap/>
            <w:vAlign w:val="center"/>
            <w:hideMark/>
          </w:tcPr>
          <w:p w14:paraId="7858A16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11.6%</w:t>
            </w:r>
          </w:p>
        </w:tc>
        <w:tc>
          <w:tcPr>
            <w:tcW w:w="381" w:type="pct"/>
            <w:tcBorders>
              <w:top w:val="nil"/>
              <w:left w:val="nil"/>
              <w:bottom w:val="single" w:sz="4" w:space="0" w:color="auto"/>
              <w:right w:val="single" w:sz="4" w:space="0" w:color="auto"/>
            </w:tcBorders>
            <w:shd w:val="clear" w:color="auto" w:fill="auto"/>
            <w:noWrap/>
            <w:vAlign w:val="center"/>
            <w:hideMark/>
          </w:tcPr>
          <w:p w14:paraId="7B340C6E" w14:textId="6BA8CFA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-6,500</w:t>
            </w:r>
          </w:p>
        </w:tc>
        <w:tc>
          <w:tcPr>
            <w:tcW w:w="333" w:type="pct"/>
            <w:tcBorders>
              <w:top w:val="nil"/>
              <w:left w:val="nil"/>
              <w:bottom w:val="single" w:sz="4" w:space="0" w:color="auto"/>
              <w:right w:val="single" w:sz="4" w:space="0" w:color="auto"/>
            </w:tcBorders>
            <w:shd w:val="clear" w:color="auto" w:fill="auto"/>
            <w:noWrap/>
            <w:vAlign w:val="center"/>
            <w:hideMark/>
          </w:tcPr>
          <w:p w14:paraId="16CDE474" w14:textId="23C1A6A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-750</w:t>
            </w:r>
          </w:p>
        </w:tc>
        <w:tc>
          <w:tcPr>
            <w:tcW w:w="313" w:type="pct"/>
            <w:tcBorders>
              <w:top w:val="nil"/>
              <w:left w:val="nil"/>
              <w:bottom w:val="single" w:sz="4" w:space="0" w:color="auto"/>
              <w:right w:val="single" w:sz="4" w:space="0" w:color="auto"/>
            </w:tcBorders>
            <w:shd w:val="clear" w:color="auto" w:fill="auto"/>
            <w:noWrap/>
            <w:vAlign w:val="bottom"/>
            <w:hideMark/>
          </w:tcPr>
          <w:p w14:paraId="73C1FFCB" w14:textId="2938970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747EFDC9" w14:textId="23F1D98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-53.7%</w:t>
            </w:r>
          </w:p>
        </w:tc>
        <w:tc>
          <w:tcPr>
            <w:tcW w:w="357" w:type="pct"/>
            <w:tcBorders>
              <w:top w:val="nil"/>
              <w:left w:val="nil"/>
              <w:bottom w:val="single" w:sz="4" w:space="0" w:color="auto"/>
              <w:right w:val="single" w:sz="4" w:space="0" w:color="auto"/>
            </w:tcBorders>
            <w:shd w:val="clear" w:color="auto" w:fill="auto"/>
            <w:noWrap/>
            <w:vAlign w:val="bottom"/>
            <w:hideMark/>
          </w:tcPr>
          <w:p w14:paraId="46DB0FB7" w14:textId="27A9193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-53.6%</w:t>
            </w:r>
          </w:p>
        </w:tc>
        <w:tc>
          <w:tcPr>
            <w:tcW w:w="351" w:type="pct"/>
            <w:tcBorders>
              <w:top w:val="nil"/>
              <w:left w:val="nil"/>
              <w:bottom w:val="single" w:sz="4" w:space="0" w:color="auto"/>
              <w:right w:val="single" w:sz="4" w:space="0" w:color="auto"/>
            </w:tcBorders>
            <w:shd w:val="clear" w:color="auto" w:fill="auto"/>
            <w:noWrap/>
            <w:vAlign w:val="bottom"/>
            <w:hideMark/>
          </w:tcPr>
          <w:p w14:paraId="5CF6B785" w14:textId="3A86CBC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0.3%</w:t>
            </w:r>
          </w:p>
        </w:tc>
      </w:tr>
      <w:tr w:rsidR="00CC3C13" w:rsidRPr="003453AB" w14:paraId="4275A254"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1F1AAE3"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Maine</w:t>
            </w:r>
          </w:p>
        </w:tc>
        <w:tc>
          <w:tcPr>
            <w:tcW w:w="399" w:type="pct"/>
            <w:tcBorders>
              <w:top w:val="nil"/>
              <w:left w:val="nil"/>
              <w:bottom w:val="single" w:sz="4" w:space="0" w:color="auto"/>
              <w:right w:val="single" w:sz="4" w:space="0" w:color="auto"/>
            </w:tcBorders>
            <w:shd w:val="clear" w:color="auto" w:fill="auto"/>
            <w:noWrap/>
            <w:vAlign w:val="bottom"/>
            <w:hideMark/>
          </w:tcPr>
          <w:p w14:paraId="2F35656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3,000</w:t>
            </w:r>
          </w:p>
        </w:tc>
        <w:tc>
          <w:tcPr>
            <w:tcW w:w="412" w:type="pct"/>
            <w:tcBorders>
              <w:top w:val="nil"/>
              <w:left w:val="nil"/>
              <w:bottom w:val="single" w:sz="4" w:space="0" w:color="auto"/>
              <w:right w:val="single" w:sz="4" w:space="0" w:color="auto"/>
            </w:tcBorders>
            <w:shd w:val="clear" w:color="auto" w:fill="auto"/>
            <w:noWrap/>
            <w:vAlign w:val="bottom"/>
            <w:hideMark/>
          </w:tcPr>
          <w:p w14:paraId="2E8047A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200</w:t>
            </w:r>
          </w:p>
        </w:tc>
        <w:tc>
          <w:tcPr>
            <w:tcW w:w="363" w:type="pct"/>
            <w:tcBorders>
              <w:top w:val="nil"/>
              <w:left w:val="nil"/>
              <w:bottom w:val="single" w:sz="4" w:space="0" w:color="auto"/>
              <w:right w:val="single" w:sz="4" w:space="0" w:color="auto"/>
            </w:tcBorders>
            <w:shd w:val="clear" w:color="auto" w:fill="auto"/>
            <w:noWrap/>
            <w:vAlign w:val="bottom"/>
            <w:hideMark/>
          </w:tcPr>
          <w:p w14:paraId="0A49F91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6.7%</w:t>
            </w:r>
          </w:p>
        </w:tc>
        <w:tc>
          <w:tcPr>
            <w:tcW w:w="356" w:type="pct"/>
            <w:tcBorders>
              <w:top w:val="nil"/>
              <w:left w:val="nil"/>
              <w:bottom w:val="single" w:sz="4" w:space="0" w:color="auto"/>
              <w:right w:val="single" w:sz="4" w:space="0" w:color="auto"/>
            </w:tcBorders>
            <w:shd w:val="clear" w:color="auto" w:fill="auto"/>
            <w:noWrap/>
            <w:vAlign w:val="center"/>
            <w:hideMark/>
          </w:tcPr>
          <w:p w14:paraId="52E4860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2,200</w:t>
            </w:r>
          </w:p>
        </w:tc>
        <w:tc>
          <w:tcPr>
            <w:tcW w:w="357" w:type="pct"/>
            <w:tcBorders>
              <w:top w:val="nil"/>
              <w:left w:val="nil"/>
              <w:bottom w:val="single" w:sz="4" w:space="0" w:color="auto"/>
              <w:right w:val="single" w:sz="4" w:space="0" w:color="auto"/>
            </w:tcBorders>
            <w:shd w:val="clear" w:color="auto" w:fill="auto"/>
            <w:noWrap/>
            <w:vAlign w:val="center"/>
            <w:hideMark/>
          </w:tcPr>
          <w:p w14:paraId="23F74CC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170</w:t>
            </w:r>
          </w:p>
        </w:tc>
        <w:tc>
          <w:tcPr>
            <w:tcW w:w="358" w:type="pct"/>
            <w:tcBorders>
              <w:top w:val="nil"/>
              <w:left w:val="nil"/>
              <w:bottom w:val="single" w:sz="4" w:space="0" w:color="auto"/>
              <w:right w:val="single" w:sz="4" w:space="0" w:color="auto"/>
            </w:tcBorders>
            <w:shd w:val="clear" w:color="auto" w:fill="auto"/>
            <w:noWrap/>
            <w:vAlign w:val="center"/>
            <w:hideMark/>
          </w:tcPr>
          <w:p w14:paraId="6149670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7.7%</w:t>
            </w:r>
          </w:p>
        </w:tc>
        <w:tc>
          <w:tcPr>
            <w:tcW w:w="381" w:type="pct"/>
            <w:tcBorders>
              <w:top w:val="nil"/>
              <w:left w:val="nil"/>
              <w:bottom w:val="single" w:sz="4" w:space="0" w:color="auto"/>
              <w:right w:val="single" w:sz="4" w:space="0" w:color="auto"/>
            </w:tcBorders>
            <w:shd w:val="clear" w:color="auto" w:fill="auto"/>
            <w:noWrap/>
            <w:vAlign w:val="center"/>
            <w:hideMark/>
          </w:tcPr>
          <w:p w14:paraId="58015CBD" w14:textId="288A26F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-800</w:t>
            </w:r>
          </w:p>
        </w:tc>
        <w:tc>
          <w:tcPr>
            <w:tcW w:w="333" w:type="pct"/>
            <w:tcBorders>
              <w:top w:val="nil"/>
              <w:left w:val="nil"/>
              <w:bottom w:val="single" w:sz="4" w:space="0" w:color="auto"/>
              <w:right w:val="single" w:sz="4" w:space="0" w:color="auto"/>
            </w:tcBorders>
            <w:shd w:val="clear" w:color="auto" w:fill="auto"/>
            <w:noWrap/>
            <w:vAlign w:val="center"/>
            <w:hideMark/>
          </w:tcPr>
          <w:p w14:paraId="474FB486" w14:textId="74B2475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w:t>
            </w:r>
          </w:p>
        </w:tc>
        <w:tc>
          <w:tcPr>
            <w:tcW w:w="313" w:type="pct"/>
            <w:tcBorders>
              <w:top w:val="nil"/>
              <w:left w:val="nil"/>
              <w:bottom w:val="single" w:sz="4" w:space="0" w:color="auto"/>
              <w:right w:val="single" w:sz="4" w:space="0" w:color="auto"/>
            </w:tcBorders>
            <w:shd w:val="clear" w:color="auto" w:fill="auto"/>
            <w:noWrap/>
            <w:vAlign w:val="bottom"/>
            <w:hideMark/>
          </w:tcPr>
          <w:p w14:paraId="57CD47CE" w14:textId="6103A01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w:t>
            </w:r>
          </w:p>
        </w:tc>
        <w:tc>
          <w:tcPr>
            <w:tcW w:w="356" w:type="pct"/>
            <w:tcBorders>
              <w:top w:val="nil"/>
              <w:left w:val="nil"/>
              <w:bottom w:val="single" w:sz="4" w:space="0" w:color="auto"/>
              <w:right w:val="single" w:sz="4" w:space="0" w:color="auto"/>
            </w:tcBorders>
            <w:shd w:val="clear" w:color="auto" w:fill="auto"/>
            <w:noWrap/>
            <w:vAlign w:val="bottom"/>
            <w:hideMark/>
          </w:tcPr>
          <w:p w14:paraId="79487C7B" w14:textId="28D29EE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-26.7%</w:t>
            </w:r>
          </w:p>
        </w:tc>
        <w:tc>
          <w:tcPr>
            <w:tcW w:w="357" w:type="pct"/>
            <w:tcBorders>
              <w:top w:val="nil"/>
              <w:left w:val="nil"/>
              <w:bottom w:val="single" w:sz="4" w:space="0" w:color="auto"/>
              <w:right w:val="single" w:sz="4" w:space="0" w:color="auto"/>
            </w:tcBorders>
            <w:shd w:val="clear" w:color="auto" w:fill="auto"/>
            <w:noWrap/>
            <w:vAlign w:val="bottom"/>
            <w:hideMark/>
          </w:tcPr>
          <w:p w14:paraId="6CDC61EF" w14:textId="01AF5C0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-15.0%</w:t>
            </w:r>
          </w:p>
        </w:tc>
        <w:tc>
          <w:tcPr>
            <w:tcW w:w="351" w:type="pct"/>
            <w:tcBorders>
              <w:top w:val="nil"/>
              <w:left w:val="nil"/>
              <w:bottom w:val="single" w:sz="4" w:space="0" w:color="auto"/>
              <w:right w:val="single" w:sz="4" w:space="0" w:color="auto"/>
            </w:tcBorders>
            <w:shd w:val="clear" w:color="auto" w:fill="auto"/>
            <w:noWrap/>
            <w:vAlign w:val="bottom"/>
            <w:hideMark/>
          </w:tcPr>
          <w:p w14:paraId="5DA5F35A" w14:textId="068CA3E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15.9%</w:t>
            </w:r>
          </w:p>
        </w:tc>
      </w:tr>
      <w:tr w:rsidR="00CC3C13" w:rsidRPr="003453AB" w14:paraId="639F18EE"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5E15A2A"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Maryland</w:t>
            </w:r>
          </w:p>
        </w:tc>
        <w:tc>
          <w:tcPr>
            <w:tcW w:w="399" w:type="pct"/>
            <w:tcBorders>
              <w:top w:val="nil"/>
              <w:left w:val="nil"/>
              <w:bottom w:val="single" w:sz="4" w:space="0" w:color="auto"/>
              <w:right w:val="single" w:sz="4" w:space="0" w:color="auto"/>
            </w:tcBorders>
            <w:shd w:val="clear" w:color="auto" w:fill="auto"/>
            <w:noWrap/>
            <w:vAlign w:val="bottom"/>
            <w:hideMark/>
          </w:tcPr>
          <w:p w14:paraId="214CDB7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14,600</w:t>
            </w:r>
          </w:p>
        </w:tc>
        <w:tc>
          <w:tcPr>
            <w:tcW w:w="412" w:type="pct"/>
            <w:tcBorders>
              <w:top w:val="nil"/>
              <w:left w:val="nil"/>
              <w:bottom w:val="single" w:sz="4" w:space="0" w:color="auto"/>
              <w:right w:val="single" w:sz="4" w:space="0" w:color="auto"/>
            </w:tcBorders>
            <w:shd w:val="clear" w:color="auto" w:fill="auto"/>
            <w:noWrap/>
            <w:vAlign w:val="bottom"/>
            <w:hideMark/>
          </w:tcPr>
          <w:p w14:paraId="1C8B644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2,800</w:t>
            </w:r>
          </w:p>
        </w:tc>
        <w:tc>
          <w:tcPr>
            <w:tcW w:w="363" w:type="pct"/>
            <w:tcBorders>
              <w:top w:val="nil"/>
              <w:left w:val="nil"/>
              <w:bottom w:val="single" w:sz="4" w:space="0" w:color="auto"/>
              <w:right w:val="single" w:sz="4" w:space="0" w:color="auto"/>
            </w:tcBorders>
            <w:shd w:val="clear" w:color="auto" w:fill="auto"/>
            <w:noWrap/>
            <w:vAlign w:val="bottom"/>
            <w:hideMark/>
          </w:tcPr>
          <w:p w14:paraId="2A91E22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19.2%</w:t>
            </w:r>
          </w:p>
        </w:tc>
        <w:tc>
          <w:tcPr>
            <w:tcW w:w="356" w:type="pct"/>
            <w:tcBorders>
              <w:top w:val="nil"/>
              <w:left w:val="nil"/>
              <w:bottom w:val="single" w:sz="4" w:space="0" w:color="auto"/>
              <w:right w:val="single" w:sz="4" w:space="0" w:color="auto"/>
            </w:tcBorders>
            <w:shd w:val="clear" w:color="auto" w:fill="auto"/>
            <w:noWrap/>
            <w:vAlign w:val="center"/>
            <w:hideMark/>
          </w:tcPr>
          <w:p w14:paraId="399E22D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12,800</w:t>
            </w:r>
          </w:p>
        </w:tc>
        <w:tc>
          <w:tcPr>
            <w:tcW w:w="357" w:type="pct"/>
            <w:tcBorders>
              <w:top w:val="nil"/>
              <w:left w:val="nil"/>
              <w:bottom w:val="single" w:sz="4" w:space="0" w:color="auto"/>
              <w:right w:val="single" w:sz="4" w:space="0" w:color="auto"/>
            </w:tcBorders>
            <w:shd w:val="clear" w:color="auto" w:fill="auto"/>
            <w:noWrap/>
            <w:vAlign w:val="center"/>
            <w:hideMark/>
          </w:tcPr>
          <w:p w14:paraId="02ABC48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2,450</w:t>
            </w:r>
          </w:p>
        </w:tc>
        <w:tc>
          <w:tcPr>
            <w:tcW w:w="358" w:type="pct"/>
            <w:tcBorders>
              <w:top w:val="nil"/>
              <w:left w:val="nil"/>
              <w:bottom w:val="single" w:sz="4" w:space="0" w:color="auto"/>
              <w:right w:val="single" w:sz="4" w:space="0" w:color="auto"/>
            </w:tcBorders>
            <w:shd w:val="clear" w:color="auto" w:fill="auto"/>
            <w:noWrap/>
            <w:vAlign w:val="center"/>
            <w:hideMark/>
          </w:tcPr>
          <w:p w14:paraId="129E9BB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19.1%</w:t>
            </w:r>
          </w:p>
        </w:tc>
        <w:tc>
          <w:tcPr>
            <w:tcW w:w="381" w:type="pct"/>
            <w:tcBorders>
              <w:top w:val="nil"/>
              <w:left w:val="nil"/>
              <w:bottom w:val="single" w:sz="4" w:space="0" w:color="auto"/>
              <w:right w:val="single" w:sz="4" w:space="0" w:color="auto"/>
            </w:tcBorders>
            <w:shd w:val="clear" w:color="auto" w:fill="auto"/>
            <w:noWrap/>
            <w:vAlign w:val="center"/>
            <w:hideMark/>
          </w:tcPr>
          <w:p w14:paraId="69C8E2A5" w14:textId="12B16EE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-1,800</w:t>
            </w:r>
          </w:p>
        </w:tc>
        <w:tc>
          <w:tcPr>
            <w:tcW w:w="333" w:type="pct"/>
            <w:tcBorders>
              <w:top w:val="nil"/>
              <w:left w:val="nil"/>
              <w:bottom w:val="single" w:sz="4" w:space="0" w:color="auto"/>
              <w:right w:val="single" w:sz="4" w:space="0" w:color="auto"/>
            </w:tcBorders>
            <w:shd w:val="clear" w:color="auto" w:fill="auto"/>
            <w:noWrap/>
            <w:vAlign w:val="center"/>
            <w:hideMark/>
          </w:tcPr>
          <w:p w14:paraId="5AABCE00" w14:textId="6CC74E4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-350</w:t>
            </w:r>
          </w:p>
        </w:tc>
        <w:tc>
          <w:tcPr>
            <w:tcW w:w="313" w:type="pct"/>
            <w:tcBorders>
              <w:top w:val="nil"/>
              <w:left w:val="nil"/>
              <w:bottom w:val="single" w:sz="4" w:space="0" w:color="auto"/>
              <w:right w:val="single" w:sz="4" w:space="0" w:color="auto"/>
            </w:tcBorders>
            <w:shd w:val="clear" w:color="auto" w:fill="auto"/>
            <w:noWrap/>
            <w:vAlign w:val="bottom"/>
            <w:hideMark/>
          </w:tcPr>
          <w:p w14:paraId="0C0AABB9" w14:textId="4292361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106A83E5" w14:textId="5C796BC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-12.3%</w:t>
            </w:r>
          </w:p>
        </w:tc>
        <w:tc>
          <w:tcPr>
            <w:tcW w:w="357" w:type="pct"/>
            <w:tcBorders>
              <w:top w:val="nil"/>
              <w:left w:val="nil"/>
              <w:bottom w:val="single" w:sz="4" w:space="0" w:color="auto"/>
              <w:right w:val="single" w:sz="4" w:space="0" w:color="auto"/>
            </w:tcBorders>
            <w:shd w:val="clear" w:color="auto" w:fill="auto"/>
            <w:noWrap/>
            <w:vAlign w:val="bottom"/>
            <w:hideMark/>
          </w:tcPr>
          <w:p w14:paraId="615297B2" w14:textId="465977F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-12.5%</w:t>
            </w:r>
          </w:p>
        </w:tc>
        <w:tc>
          <w:tcPr>
            <w:tcW w:w="351" w:type="pct"/>
            <w:tcBorders>
              <w:top w:val="nil"/>
              <w:left w:val="nil"/>
              <w:bottom w:val="single" w:sz="4" w:space="0" w:color="auto"/>
              <w:right w:val="single" w:sz="4" w:space="0" w:color="auto"/>
            </w:tcBorders>
            <w:shd w:val="clear" w:color="auto" w:fill="auto"/>
            <w:noWrap/>
            <w:vAlign w:val="bottom"/>
            <w:hideMark/>
          </w:tcPr>
          <w:p w14:paraId="389267A6" w14:textId="079D161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r>
      <w:tr w:rsidR="00CC3C13" w:rsidRPr="003453AB" w14:paraId="36E96E15"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698C4331"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Massachusetts</w:t>
            </w:r>
          </w:p>
        </w:tc>
        <w:tc>
          <w:tcPr>
            <w:tcW w:w="399" w:type="pct"/>
            <w:tcBorders>
              <w:top w:val="nil"/>
              <w:left w:val="nil"/>
              <w:bottom w:val="single" w:sz="4" w:space="0" w:color="auto"/>
              <w:right w:val="single" w:sz="4" w:space="0" w:color="auto"/>
            </w:tcBorders>
            <w:shd w:val="clear" w:color="auto" w:fill="auto"/>
            <w:noWrap/>
            <w:vAlign w:val="bottom"/>
            <w:hideMark/>
          </w:tcPr>
          <w:p w14:paraId="44FA9BB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15,300</w:t>
            </w:r>
          </w:p>
        </w:tc>
        <w:tc>
          <w:tcPr>
            <w:tcW w:w="412" w:type="pct"/>
            <w:tcBorders>
              <w:top w:val="nil"/>
              <w:left w:val="nil"/>
              <w:bottom w:val="single" w:sz="4" w:space="0" w:color="auto"/>
              <w:right w:val="single" w:sz="4" w:space="0" w:color="auto"/>
            </w:tcBorders>
            <w:shd w:val="clear" w:color="auto" w:fill="auto"/>
            <w:noWrap/>
            <w:vAlign w:val="bottom"/>
            <w:hideMark/>
          </w:tcPr>
          <w:p w14:paraId="5D35CC4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2,500</w:t>
            </w:r>
          </w:p>
        </w:tc>
        <w:tc>
          <w:tcPr>
            <w:tcW w:w="363" w:type="pct"/>
            <w:tcBorders>
              <w:top w:val="nil"/>
              <w:left w:val="nil"/>
              <w:bottom w:val="single" w:sz="4" w:space="0" w:color="auto"/>
              <w:right w:val="single" w:sz="4" w:space="0" w:color="auto"/>
            </w:tcBorders>
            <w:shd w:val="clear" w:color="auto" w:fill="auto"/>
            <w:noWrap/>
            <w:vAlign w:val="bottom"/>
            <w:hideMark/>
          </w:tcPr>
          <w:p w14:paraId="73EA63C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16.3%</w:t>
            </w:r>
          </w:p>
        </w:tc>
        <w:tc>
          <w:tcPr>
            <w:tcW w:w="356" w:type="pct"/>
            <w:tcBorders>
              <w:top w:val="nil"/>
              <w:left w:val="nil"/>
              <w:bottom w:val="single" w:sz="4" w:space="0" w:color="auto"/>
              <w:right w:val="single" w:sz="4" w:space="0" w:color="auto"/>
            </w:tcBorders>
            <w:shd w:val="clear" w:color="auto" w:fill="auto"/>
            <w:noWrap/>
            <w:vAlign w:val="center"/>
            <w:hideMark/>
          </w:tcPr>
          <w:p w14:paraId="0201EA8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14,900</w:t>
            </w:r>
          </w:p>
        </w:tc>
        <w:tc>
          <w:tcPr>
            <w:tcW w:w="357" w:type="pct"/>
            <w:tcBorders>
              <w:top w:val="nil"/>
              <w:left w:val="nil"/>
              <w:bottom w:val="single" w:sz="4" w:space="0" w:color="auto"/>
              <w:right w:val="single" w:sz="4" w:space="0" w:color="auto"/>
            </w:tcBorders>
            <w:shd w:val="clear" w:color="auto" w:fill="auto"/>
            <w:noWrap/>
            <w:vAlign w:val="center"/>
            <w:hideMark/>
          </w:tcPr>
          <w:p w14:paraId="1E8E5FC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2,470</w:t>
            </w:r>
          </w:p>
        </w:tc>
        <w:tc>
          <w:tcPr>
            <w:tcW w:w="358" w:type="pct"/>
            <w:tcBorders>
              <w:top w:val="nil"/>
              <w:left w:val="nil"/>
              <w:bottom w:val="single" w:sz="4" w:space="0" w:color="auto"/>
              <w:right w:val="single" w:sz="4" w:space="0" w:color="auto"/>
            </w:tcBorders>
            <w:shd w:val="clear" w:color="auto" w:fill="auto"/>
            <w:noWrap/>
            <w:vAlign w:val="center"/>
            <w:hideMark/>
          </w:tcPr>
          <w:p w14:paraId="56FC69D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16.6%</w:t>
            </w:r>
          </w:p>
        </w:tc>
        <w:tc>
          <w:tcPr>
            <w:tcW w:w="381" w:type="pct"/>
            <w:tcBorders>
              <w:top w:val="nil"/>
              <w:left w:val="nil"/>
              <w:bottom w:val="single" w:sz="4" w:space="0" w:color="auto"/>
              <w:right w:val="single" w:sz="4" w:space="0" w:color="auto"/>
            </w:tcBorders>
            <w:shd w:val="clear" w:color="auto" w:fill="auto"/>
            <w:noWrap/>
            <w:vAlign w:val="center"/>
            <w:hideMark/>
          </w:tcPr>
          <w:p w14:paraId="2C75888B" w14:textId="469A938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w:t>
            </w:r>
          </w:p>
        </w:tc>
        <w:tc>
          <w:tcPr>
            <w:tcW w:w="333" w:type="pct"/>
            <w:tcBorders>
              <w:top w:val="nil"/>
              <w:left w:val="nil"/>
              <w:bottom w:val="single" w:sz="4" w:space="0" w:color="auto"/>
              <w:right w:val="single" w:sz="4" w:space="0" w:color="auto"/>
            </w:tcBorders>
            <w:shd w:val="clear" w:color="auto" w:fill="auto"/>
            <w:noWrap/>
            <w:vAlign w:val="center"/>
            <w:hideMark/>
          </w:tcPr>
          <w:p w14:paraId="340406C0" w14:textId="2E3436C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w:t>
            </w:r>
          </w:p>
        </w:tc>
        <w:tc>
          <w:tcPr>
            <w:tcW w:w="313" w:type="pct"/>
            <w:tcBorders>
              <w:top w:val="nil"/>
              <w:left w:val="nil"/>
              <w:bottom w:val="single" w:sz="4" w:space="0" w:color="auto"/>
              <w:right w:val="single" w:sz="4" w:space="0" w:color="auto"/>
            </w:tcBorders>
            <w:shd w:val="clear" w:color="auto" w:fill="auto"/>
            <w:noWrap/>
            <w:vAlign w:val="bottom"/>
            <w:hideMark/>
          </w:tcPr>
          <w:p w14:paraId="1983CDD1" w14:textId="568A42C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c>
          <w:tcPr>
            <w:tcW w:w="356" w:type="pct"/>
            <w:tcBorders>
              <w:top w:val="nil"/>
              <w:left w:val="nil"/>
              <w:bottom w:val="single" w:sz="4" w:space="0" w:color="auto"/>
              <w:right w:val="single" w:sz="4" w:space="0" w:color="auto"/>
            </w:tcBorders>
            <w:shd w:val="clear" w:color="auto" w:fill="auto"/>
            <w:noWrap/>
            <w:vAlign w:val="bottom"/>
            <w:hideMark/>
          </w:tcPr>
          <w:p w14:paraId="707B8B23" w14:textId="12177B6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-2.6%</w:t>
            </w:r>
          </w:p>
        </w:tc>
        <w:tc>
          <w:tcPr>
            <w:tcW w:w="357" w:type="pct"/>
            <w:tcBorders>
              <w:top w:val="nil"/>
              <w:left w:val="nil"/>
              <w:bottom w:val="single" w:sz="4" w:space="0" w:color="auto"/>
              <w:right w:val="single" w:sz="4" w:space="0" w:color="auto"/>
            </w:tcBorders>
            <w:shd w:val="clear" w:color="auto" w:fill="auto"/>
            <w:noWrap/>
            <w:vAlign w:val="bottom"/>
            <w:hideMark/>
          </w:tcPr>
          <w:p w14:paraId="4E95B11B" w14:textId="5E30E4F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w:t>
            </w:r>
          </w:p>
        </w:tc>
        <w:tc>
          <w:tcPr>
            <w:tcW w:w="351" w:type="pct"/>
            <w:tcBorders>
              <w:top w:val="nil"/>
              <w:left w:val="nil"/>
              <w:bottom w:val="single" w:sz="4" w:space="0" w:color="auto"/>
              <w:right w:val="single" w:sz="4" w:space="0" w:color="auto"/>
            </w:tcBorders>
            <w:shd w:val="clear" w:color="auto" w:fill="auto"/>
            <w:noWrap/>
            <w:vAlign w:val="bottom"/>
            <w:hideMark/>
          </w:tcPr>
          <w:p w14:paraId="5FB82828" w14:textId="341FEEE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w:t>
            </w:r>
          </w:p>
        </w:tc>
      </w:tr>
      <w:tr w:rsidR="00CC3C13" w:rsidRPr="003453AB" w14:paraId="41C034D9"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430F685"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Michigan</w:t>
            </w:r>
          </w:p>
        </w:tc>
        <w:tc>
          <w:tcPr>
            <w:tcW w:w="399" w:type="pct"/>
            <w:tcBorders>
              <w:top w:val="nil"/>
              <w:left w:val="nil"/>
              <w:bottom w:val="single" w:sz="4" w:space="0" w:color="auto"/>
              <w:right w:val="single" w:sz="4" w:space="0" w:color="auto"/>
            </w:tcBorders>
            <w:shd w:val="clear" w:color="auto" w:fill="auto"/>
            <w:noWrap/>
            <w:vAlign w:val="bottom"/>
            <w:hideMark/>
          </w:tcPr>
          <w:p w14:paraId="556E0C7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25,300</w:t>
            </w:r>
          </w:p>
        </w:tc>
        <w:tc>
          <w:tcPr>
            <w:tcW w:w="412" w:type="pct"/>
            <w:tcBorders>
              <w:top w:val="nil"/>
              <w:left w:val="nil"/>
              <w:bottom w:val="single" w:sz="4" w:space="0" w:color="auto"/>
              <w:right w:val="single" w:sz="4" w:space="0" w:color="auto"/>
            </w:tcBorders>
            <w:shd w:val="clear" w:color="auto" w:fill="auto"/>
            <w:noWrap/>
            <w:vAlign w:val="bottom"/>
            <w:hideMark/>
          </w:tcPr>
          <w:p w14:paraId="79E0AA8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4,200</w:t>
            </w:r>
          </w:p>
        </w:tc>
        <w:tc>
          <w:tcPr>
            <w:tcW w:w="363" w:type="pct"/>
            <w:tcBorders>
              <w:top w:val="nil"/>
              <w:left w:val="nil"/>
              <w:bottom w:val="single" w:sz="4" w:space="0" w:color="auto"/>
              <w:right w:val="single" w:sz="4" w:space="0" w:color="auto"/>
            </w:tcBorders>
            <w:shd w:val="clear" w:color="auto" w:fill="auto"/>
            <w:noWrap/>
            <w:vAlign w:val="bottom"/>
            <w:hideMark/>
          </w:tcPr>
          <w:p w14:paraId="3AFC29C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16.6%</w:t>
            </w:r>
          </w:p>
        </w:tc>
        <w:tc>
          <w:tcPr>
            <w:tcW w:w="356" w:type="pct"/>
            <w:tcBorders>
              <w:top w:val="nil"/>
              <w:left w:val="nil"/>
              <w:bottom w:val="single" w:sz="4" w:space="0" w:color="auto"/>
              <w:right w:val="single" w:sz="4" w:space="0" w:color="auto"/>
            </w:tcBorders>
            <w:shd w:val="clear" w:color="auto" w:fill="auto"/>
            <w:noWrap/>
            <w:vAlign w:val="center"/>
            <w:hideMark/>
          </w:tcPr>
          <w:p w14:paraId="76DBC4F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24,400</w:t>
            </w:r>
          </w:p>
        </w:tc>
        <w:tc>
          <w:tcPr>
            <w:tcW w:w="357" w:type="pct"/>
            <w:tcBorders>
              <w:top w:val="nil"/>
              <w:left w:val="nil"/>
              <w:bottom w:val="single" w:sz="4" w:space="0" w:color="auto"/>
              <w:right w:val="single" w:sz="4" w:space="0" w:color="auto"/>
            </w:tcBorders>
            <w:shd w:val="clear" w:color="auto" w:fill="auto"/>
            <w:noWrap/>
            <w:vAlign w:val="center"/>
            <w:hideMark/>
          </w:tcPr>
          <w:p w14:paraId="6820BD8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4,060</w:t>
            </w:r>
          </w:p>
        </w:tc>
        <w:tc>
          <w:tcPr>
            <w:tcW w:w="358" w:type="pct"/>
            <w:tcBorders>
              <w:top w:val="nil"/>
              <w:left w:val="nil"/>
              <w:bottom w:val="single" w:sz="4" w:space="0" w:color="auto"/>
              <w:right w:val="single" w:sz="4" w:space="0" w:color="auto"/>
            </w:tcBorders>
            <w:shd w:val="clear" w:color="auto" w:fill="auto"/>
            <w:noWrap/>
            <w:vAlign w:val="center"/>
            <w:hideMark/>
          </w:tcPr>
          <w:p w14:paraId="4B13D70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16.6%</w:t>
            </w:r>
          </w:p>
        </w:tc>
        <w:tc>
          <w:tcPr>
            <w:tcW w:w="381" w:type="pct"/>
            <w:tcBorders>
              <w:top w:val="nil"/>
              <w:left w:val="nil"/>
              <w:bottom w:val="single" w:sz="4" w:space="0" w:color="auto"/>
              <w:right w:val="single" w:sz="4" w:space="0" w:color="auto"/>
            </w:tcBorders>
            <w:shd w:val="clear" w:color="auto" w:fill="auto"/>
            <w:noWrap/>
            <w:vAlign w:val="center"/>
            <w:hideMark/>
          </w:tcPr>
          <w:p w14:paraId="532E2D52" w14:textId="299ABC3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-900</w:t>
            </w:r>
          </w:p>
        </w:tc>
        <w:tc>
          <w:tcPr>
            <w:tcW w:w="333" w:type="pct"/>
            <w:tcBorders>
              <w:top w:val="nil"/>
              <w:left w:val="nil"/>
              <w:bottom w:val="single" w:sz="4" w:space="0" w:color="auto"/>
              <w:right w:val="single" w:sz="4" w:space="0" w:color="auto"/>
            </w:tcBorders>
            <w:shd w:val="clear" w:color="auto" w:fill="auto"/>
            <w:noWrap/>
            <w:vAlign w:val="center"/>
            <w:hideMark/>
          </w:tcPr>
          <w:p w14:paraId="2D8D7895" w14:textId="2026DEE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-140</w:t>
            </w:r>
          </w:p>
        </w:tc>
        <w:tc>
          <w:tcPr>
            <w:tcW w:w="313" w:type="pct"/>
            <w:tcBorders>
              <w:top w:val="nil"/>
              <w:left w:val="nil"/>
              <w:bottom w:val="single" w:sz="4" w:space="0" w:color="auto"/>
              <w:right w:val="single" w:sz="4" w:space="0" w:color="auto"/>
            </w:tcBorders>
            <w:shd w:val="clear" w:color="auto" w:fill="auto"/>
            <w:noWrap/>
            <w:vAlign w:val="bottom"/>
            <w:hideMark/>
          </w:tcPr>
          <w:p w14:paraId="2757C525" w14:textId="2E987A0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6D32EE30" w14:textId="1C0A5D9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-3.6%</w:t>
            </w:r>
          </w:p>
        </w:tc>
        <w:tc>
          <w:tcPr>
            <w:tcW w:w="357" w:type="pct"/>
            <w:tcBorders>
              <w:top w:val="nil"/>
              <w:left w:val="nil"/>
              <w:bottom w:val="single" w:sz="4" w:space="0" w:color="auto"/>
              <w:right w:val="single" w:sz="4" w:space="0" w:color="auto"/>
            </w:tcBorders>
            <w:shd w:val="clear" w:color="auto" w:fill="auto"/>
            <w:noWrap/>
            <w:vAlign w:val="bottom"/>
            <w:hideMark/>
          </w:tcPr>
          <w:p w14:paraId="55E887CB" w14:textId="494351B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-3.3%</w:t>
            </w:r>
          </w:p>
        </w:tc>
        <w:tc>
          <w:tcPr>
            <w:tcW w:w="351" w:type="pct"/>
            <w:tcBorders>
              <w:top w:val="nil"/>
              <w:left w:val="nil"/>
              <w:bottom w:val="single" w:sz="4" w:space="0" w:color="auto"/>
              <w:right w:val="single" w:sz="4" w:space="0" w:color="auto"/>
            </w:tcBorders>
            <w:shd w:val="clear" w:color="auto" w:fill="auto"/>
            <w:noWrap/>
            <w:vAlign w:val="bottom"/>
            <w:hideMark/>
          </w:tcPr>
          <w:p w14:paraId="54AE675D" w14:textId="1AA963C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r>
      <w:tr w:rsidR="00CC3C13" w:rsidRPr="003453AB" w14:paraId="68D7C36D"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5B84F6A"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Minnesota</w:t>
            </w:r>
          </w:p>
        </w:tc>
        <w:tc>
          <w:tcPr>
            <w:tcW w:w="399" w:type="pct"/>
            <w:tcBorders>
              <w:top w:val="nil"/>
              <w:left w:val="nil"/>
              <w:bottom w:val="single" w:sz="4" w:space="0" w:color="auto"/>
              <w:right w:val="single" w:sz="4" w:space="0" w:color="auto"/>
            </w:tcBorders>
            <w:shd w:val="clear" w:color="auto" w:fill="auto"/>
            <w:noWrap/>
            <w:vAlign w:val="bottom"/>
            <w:hideMark/>
          </w:tcPr>
          <w:p w14:paraId="0ACB3C2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13,900</w:t>
            </w:r>
          </w:p>
        </w:tc>
        <w:tc>
          <w:tcPr>
            <w:tcW w:w="412" w:type="pct"/>
            <w:tcBorders>
              <w:top w:val="nil"/>
              <w:left w:val="nil"/>
              <w:bottom w:val="single" w:sz="4" w:space="0" w:color="auto"/>
              <w:right w:val="single" w:sz="4" w:space="0" w:color="auto"/>
            </w:tcBorders>
            <w:shd w:val="clear" w:color="auto" w:fill="auto"/>
            <w:noWrap/>
            <w:vAlign w:val="bottom"/>
            <w:hideMark/>
          </w:tcPr>
          <w:p w14:paraId="31D0335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2,100</w:t>
            </w:r>
          </w:p>
        </w:tc>
        <w:tc>
          <w:tcPr>
            <w:tcW w:w="363" w:type="pct"/>
            <w:tcBorders>
              <w:top w:val="nil"/>
              <w:left w:val="nil"/>
              <w:bottom w:val="single" w:sz="4" w:space="0" w:color="auto"/>
              <w:right w:val="single" w:sz="4" w:space="0" w:color="auto"/>
            </w:tcBorders>
            <w:shd w:val="clear" w:color="auto" w:fill="auto"/>
            <w:noWrap/>
            <w:vAlign w:val="bottom"/>
            <w:hideMark/>
          </w:tcPr>
          <w:p w14:paraId="1B4E2B6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15.1%</w:t>
            </w:r>
          </w:p>
        </w:tc>
        <w:tc>
          <w:tcPr>
            <w:tcW w:w="356" w:type="pct"/>
            <w:tcBorders>
              <w:top w:val="nil"/>
              <w:left w:val="nil"/>
              <w:bottom w:val="single" w:sz="4" w:space="0" w:color="auto"/>
              <w:right w:val="single" w:sz="4" w:space="0" w:color="auto"/>
            </w:tcBorders>
            <w:shd w:val="clear" w:color="auto" w:fill="auto"/>
            <w:noWrap/>
            <w:vAlign w:val="center"/>
            <w:hideMark/>
          </w:tcPr>
          <w:p w14:paraId="20E4F5D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14,100</w:t>
            </w:r>
          </w:p>
        </w:tc>
        <w:tc>
          <w:tcPr>
            <w:tcW w:w="357" w:type="pct"/>
            <w:tcBorders>
              <w:top w:val="nil"/>
              <w:left w:val="nil"/>
              <w:bottom w:val="single" w:sz="4" w:space="0" w:color="auto"/>
              <w:right w:val="single" w:sz="4" w:space="0" w:color="auto"/>
            </w:tcBorders>
            <w:shd w:val="clear" w:color="auto" w:fill="auto"/>
            <w:noWrap/>
            <w:vAlign w:val="center"/>
            <w:hideMark/>
          </w:tcPr>
          <w:p w14:paraId="0AB86C5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2,120</w:t>
            </w:r>
          </w:p>
        </w:tc>
        <w:tc>
          <w:tcPr>
            <w:tcW w:w="358" w:type="pct"/>
            <w:tcBorders>
              <w:top w:val="nil"/>
              <w:left w:val="nil"/>
              <w:bottom w:val="single" w:sz="4" w:space="0" w:color="auto"/>
              <w:right w:val="single" w:sz="4" w:space="0" w:color="auto"/>
            </w:tcBorders>
            <w:shd w:val="clear" w:color="auto" w:fill="auto"/>
            <w:noWrap/>
            <w:vAlign w:val="center"/>
            <w:hideMark/>
          </w:tcPr>
          <w:p w14:paraId="6020E54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15.0%</w:t>
            </w:r>
          </w:p>
        </w:tc>
        <w:tc>
          <w:tcPr>
            <w:tcW w:w="381" w:type="pct"/>
            <w:tcBorders>
              <w:top w:val="nil"/>
              <w:left w:val="nil"/>
              <w:bottom w:val="single" w:sz="4" w:space="0" w:color="auto"/>
              <w:right w:val="single" w:sz="4" w:space="0" w:color="auto"/>
            </w:tcBorders>
            <w:shd w:val="clear" w:color="auto" w:fill="auto"/>
            <w:noWrap/>
            <w:vAlign w:val="center"/>
            <w:hideMark/>
          </w:tcPr>
          <w:p w14:paraId="69098E71" w14:textId="070DAA2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200</w:t>
            </w:r>
          </w:p>
        </w:tc>
        <w:tc>
          <w:tcPr>
            <w:tcW w:w="333" w:type="pct"/>
            <w:tcBorders>
              <w:top w:val="nil"/>
              <w:left w:val="nil"/>
              <w:bottom w:val="single" w:sz="4" w:space="0" w:color="auto"/>
              <w:right w:val="single" w:sz="4" w:space="0" w:color="auto"/>
            </w:tcBorders>
            <w:shd w:val="clear" w:color="auto" w:fill="auto"/>
            <w:noWrap/>
            <w:vAlign w:val="center"/>
            <w:hideMark/>
          </w:tcPr>
          <w:p w14:paraId="2EAA6C3A" w14:textId="4D6F529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w:t>
            </w:r>
          </w:p>
        </w:tc>
        <w:tc>
          <w:tcPr>
            <w:tcW w:w="313" w:type="pct"/>
            <w:tcBorders>
              <w:top w:val="nil"/>
              <w:left w:val="nil"/>
              <w:bottom w:val="single" w:sz="4" w:space="0" w:color="auto"/>
              <w:right w:val="single" w:sz="4" w:space="0" w:color="auto"/>
            </w:tcBorders>
            <w:shd w:val="clear" w:color="auto" w:fill="auto"/>
            <w:noWrap/>
            <w:vAlign w:val="bottom"/>
            <w:hideMark/>
          </w:tcPr>
          <w:p w14:paraId="5B06CB7B" w14:textId="6D9B104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2EB9026E" w14:textId="14451CD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w:t>
            </w:r>
          </w:p>
        </w:tc>
        <w:tc>
          <w:tcPr>
            <w:tcW w:w="357" w:type="pct"/>
            <w:tcBorders>
              <w:top w:val="nil"/>
              <w:left w:val="nil"/>
              <w:bottom w:val="single" w:sz="4" w:space="0" w:color="auto"/>
              <w:right w:val="single" w:sz="4" w:space="0" w:color="auto"/>
            </w:tcBorders>
            <w:shd w:val="clear" w:color="auto" w:fill="auto"/>
            <w:noWrap/>
            <w:vAlign w:val="bottom"/>
            <w:hideMark/>
          </w:tcPr>
          <w:p w14:paraId="0A9EFA26" w14:textId="0BDDAAA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w:t>
            </w:r>
          </w:p>
        </w:tc>
        <w:tc>
          <w:tcPr>
            <w:tcW w:w="351" w:type="pct"/>
            <w:tcBorders>
              <w:top w:val="nil"/>
              <w:left w:val="nil"/>
              <w:bottom w:val="single" w:sz="4" w:space="0" w:color="auto"/>
              <w:right w:val="single" w:sz="4" w:space="0" w:color="auto"/>
            </w:tcBorders>
            <w:shd w:val="clear" w:color="auto" w:fill="auto"/>
            <w:noWrap/>
            <w:vAlign w:val="bottom"/>
            <w:hideMark/>
          </w:tcPr>
          <w:p w14:paraId="0FEF4286" w14:textId="4E3FE94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-0.5%</w:t>
            </w:r>
          </w:p>
        </w:tc>
      </w:tr>
      <w:tr w:rsidR="00CC3C13" w:rsidRPr="003453AB" w14:paraId="0D3C0559"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8712801"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Mississippi</w:t>
            </w:r>
          </w:p>
        </w:tc>
        <w:tc>
          <w:tcPr>
            <w:tcW w:w="399" w:type="pct"/>
            <w:tcBorders>
              <w:top w:val="nil"/>
              <w:left w:val="nil"/>
              <w:bottom w:val="single" w:sz="4" w:space="0" w:color="auto"/>
              <w:right w:val="single" w:sz="4" w:space="0" w:color="auto"/>
            </w:tcBorders>
            <w:shd w:val="clear" w:color="auto" w:fill="auto"/>
            <w:noWrap/>
            <w:vAlign w:val="bottom"/>
            <w:hideMark/>
          </w:tcPr>
          <w:p w14:paraId="68188E6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8,200</w:t>
            </w:r>
          </w:p>
        </w:tc>
        <w:tc>
          <w:tcPr>
            <w:tcW w:w="412" w:type="pct"/>
            <w:tcBorders>
              <w:top w:val="nil"/>
              <w:left w:val="nil"/>
              <w:bottom w:val="single" w:sz="4" w:space="0" w:color="auto"/>
              <w:right w:val="single" w:sz="4" w:space="0" w:color="auto"/>
            </w:tcBorders>
            <w:shd w:val="clear" w:color="auto" w:fill="auto"/>
            <w:noWrap/>
            <w:vAlign w:val="bottom"/>
            <w:hideMark/>
          </w:tcPr>
          <w:p w14:paraId="111C99D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800</w:t>
            </w:r>
          </w:p>
        </w:tc>
        <w:tc>
          <w:tcPr>
            <w:tcW w:w="363" w:type="pct"/>
            <w:tcBorders>
              <w:top w:val="nil"/>
              <w:left w:val="nil"/>
              <w:bottom w:val="single" w:sz="4" w:space="0" w:color="auto"/>
              <w:right w:val="single" w:sz="4" w:space="0" w:color="auto"/>
            </w:tcBorders>
            <w:shd w:val="clear" w:color="auto" w:fill="auto"/>
            <w:noWrap/>
            <w:vAlign w:val="bottom"/>
            <w:hideMark/>
          </w:tcPr>
          <w:p w14:paraId="114636A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9.8%</w:t>
            </w:r>
          </w:p>
        </w:tc>
        <w:tc>
          <w:tcPr>
            <w:tcW w:w="356" w:type="pct"/>
            <w:tcBorders>
              <w:top w:val="nil"/>
              <w:left w:val="nil"/>
              <w:bottom w:val="single" w:sz="4" w:space="0" w:color="auto"/>
              <w:right w:val="single" w:sz="4" w:space="0" w:color="auto"/>
            </w:tcBorders>
            <w:shd w:val="clear" w:color="auto" w:fill="auto"/>
            <w:noWrap/>
            <w:vAlign w:val="center"/>
            <w:hideMark/>
          </w:tcPr>
          <w:p w14:paraId="4DAA857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9,100</w:t>
            </w:r>
          </w:p>
        </w:tc>
        <w:tc>
          <w:tcPr>
            <w:tcW w:w="357" w:type="pct"/>
            <w:tcBorders>
              <w:top w:val="nil"/>
              <w:left w:val="nil"/>
              <w:bottom w:val="single" w:sz="4" w:space="0" w:color="auto"/>
              <w:right w:val="single" w:sz="4" w:space="0" w:color="auto"/>
            </w:tcBorders>
            <w:shd w:val="clear" w:color="auto" w:fill="auto"/>
            <w:noWrap/>
            <w:vAlign w:val="center"/>
            <w:hideMark/>
          </w:tcPr>
          <w:p w14:paraId="21CE40C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930</w:t>
            </w:r>
          </w:p>
        </w:tc>
        <w:tc>
          <w:tcPr>
            <w:tcW w:w="358" w:type="pct"/>
            <w:tcBorders>
              <w:top w:val="nil"/>
              <w:left w:val="nil"/>
              <w:bottom w:val="single" w:sz="4" w:space="0" w:color="auto"/>
              <w:right w:val="single" w:sz="4" w:space="0" w:color="auto"/>
            </w:tcBorders>
            <w:shd w:val="clear" w:color="auto" w:fill="auto"/>
            <w:noWrap/>
            <w:vAlign w:val="center"/>
            <w:hideMark/>
          </w:tcPr>
          <w:p w14:paraId="0097EE6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10.2%</w:t>
            </w:r>
          </w:p>
        </w:tc>
        <w:tc>
          <w:tcPr>
            <w:tcW w:w="381" w:type="pct"/>
            <w:tcBorders>
              <w:top w:val="nil"/>
              <w:left w:val="nil"/>
              <w:bottom w:val="single" w:sz="4" w:space="0" w:color="auto"/>
              <w:right w:val="single" w:sz="4" w:space="0" w:color="auto"/>
            </w:tcBorders>
            <w:shd w:val="clear" w:color="auto" w:fill="auto"/>
            <w:noWrap/>
            <w:vAlign w:val="center"/>
            <w:hideMark/>
          </w:tcPr>
          <w:p w14:paraId="5FA0E224" w14:textId="7A3A030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900</w:t>
            </w:r>
          </w:p>
        </w:tc>
        <w:tc>
          <w:tcPr>
            <w:tcW w:w="333" w:type="pct"/>
            <w:tcBorders>
              <w:top w:val="nil"/>
              <w:left w:val="nil"/>
              <w:bottom w:val="single" w:sz="4" w:space="0" w:color="auto"/>
              <w:right w:val="single" w:sz="4" w:space="0" w:color="auto"/>
            </w:tcBorders>
            <w:shd w:val="clear" w:color="auto" w:fill="auto"/>
            <w:noWrap/>
            <w:vAlign w:val="center"/>
            <w:hideMark/>
          </w:tcPr>
          <w:p w14:paraId="3A10764A" w14:textId="714FB05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130</w:t>
            </w:r>
          </w:p>
        </w:tc>
        <w:tc>
          <w:tcPr>
            <w:tcW w:w="313" w:type="pct"/>
            <w:tcBorders>
              <w:top w:val="nil"/>
              <w:left w:val="nil"/>
              <w:bottom w:val="single" w:sz="4" w:space="0" w:color="auto"/>
              <w:right w:val="single" w:sz="4" w:space="0" w:color="auto"/>
            </w:tcBorders>
            <w:shd w:val="clear" w:color="auto" w:fill="auto"/>
            <w:noWrap/>
            <w:vAlign w:val="bottom"/>
            <w:hideMark/>
          </w:tcPr>
          <w:p w14:paraId="2496D9D0" w14:textId="091A6D9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0.5%</w:t>
            </w:r>
          </w:p>
        </w:tc>
        <w:tc>
          <w:tcPr>
            <w:tcW w:w="356" w:type="pct"/>
            <w:tcBorders>
              <w:top w:val="nil"/>
              <w:left w:val="nil"/>
              <w:bottom w:val="single" w:sz="4" w:space="0" w:color="auto"/>
              <w:right w:val="single" w:sz="4" w:space="0" w:color="auto"/>
            </w:tcBorders>
            <w:shd w:val="clear" w:color="auto" w:fill="auto"/>
            <w:noWrap/>
            <w:vAlign w:val="bottom"/>
            <w:hideMark/>
          </w:tcPr>
          <w:p w14:paraId="4A2ECDBD" w14:textId="4573D7A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11.0%</w:t>
            </w:r>
          </w:p>
        </w:tc>
        <w:tc>
          <w:tcPr>
            <w:tcW w:w="357" w:type="pct"/>
            <w:tcBorders>
              <w:top w:val="nil"/>
              <w:left w:val="nil"/>
              <w:bottom w:val="single" w:sz="4" w:space="0" w:color="auto"/>
              <w:right w:val="single" w:sz="4" w:space="0" w:color="auto"/>
            </w:tcBorders>
            <w:shd w:val="clear" w:color="auto" w:fill="auto"/>
            <w:noWrap/>
            <w:vAlign w:val="bottom"/>
            <w:hideMark/>
          </w:tcPr>
          <w:p w14:paraId="0097A8F3" w14:textId="0C366E6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16.3%</w:t>
            </w:r>
          </w:p>
        </w:tc>
        <w:tc>
          <w:tcPr>
            <w:tcW w:w="351" w:type="pct"/>
            <w:tcBorders>
              <w:top w:val="nil"/>
              <w:left w:val="nil"/>
              <w:bottom w:val="single" w:sz="4" w:space="0" w:color="auto"/>
              <w:right w:val="single" w:sz="4" w:space="0" w:color="auto"/>
            </w:tcBorders>
            <w:shd w:val="clear" w:color="auto" w:fill="auto"/>
            <w:noWrap/>
            <w:vAlign w:val="bottom"/>
            <w:hideMark/>
          </w:tcPr>
          <w:p w14:paraId="55392B39" w14:textId="6FE8E82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4.8%</w:t>
            </w:r>
          </w:p>
        </w:tc>
      </w:tr>
      <w:tr w:rsidR="00CC3C13" w:rsidRPr="003453AB" w14:paraId="5099C8F3"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52A5EBE4"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Missouri</w:t>
            </w:r>
          </w:p>
        </w:tc>
        <w:tc>
          <w:tcPr>
            <w:tcW w:w="399" w:type="pct"/>
            <w:tcBorders>
              <w:top w:val="nil"/>
              <w:left w:val="nil"/>
              <w:bottom w:val="single" w:sz="4" w:space="0" w:color="auto"/>
              <w:right w:val="single" w:sz="4" w:space="0" w:color="auto"/>
            </w:tcBorders>
            <w:shd w:val="clear" w:color="auto" w:fill="auto"/>
            <w:noWrap/>
            <w:vAlign w:val="bottom"/>
            <w:hideMark/>
          </w:tcPr>
          <w:p w14:paraId="42576B6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15,400</w:t>
            </w:r>
          </w:p>
        </w:tc>
        <w:tc>
          <w:tcPr>
            <w:tcW w:w="412" w:type="pct"/>
            <w:tcBorders>
              <w:top w:val="nil"/>
              <w:left w:val="nil"/>
              <w:bottom w:val="single" w:sz="4" w:space="0" w:color="auto"/>
              <w:right w:val="single" w:sz="4" w:space="0" w:color="auto"/>
            </w:tcBorders>
            <w:shd w:val="clear" w:color="auto" w:fill="auto"/>
            <w:noWrap/>
            <w:vAlign w:val="bottom"/>
            <w:hideMark/>
          </w:tcPr>
          <w:p w14:paraId="2EBF7B7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1,800</w:t>
            </w:r>
          </w:p>
        </w:tc>
        <w:tc>
          <w:tcPr>
            <w:tcW w:w="363" w:type="pct"/>
            <w:tcBorders>
              <w:top w:val="nil"/>
              <w:left w:val="nil"/>
              <w:bottom w:val="single" w:sz="4" w:space="0" w:color="auto"/>
              <w:right w:val="single" w:sz="4" w:space="0" w:color="auto"/>
            </w:tcBorders>
            <w:shd w:val="clear" w:color="auto" w:fill="auto"/>
            <w:noWrap/>
            <w:vAlign w:val="bottom"/>
            <w:hideMark/>
          </w:tcPr>
          <w:p w14:paraId="02F0A7E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11.7%</w:t>
            </w:r>
          </w:p>
        </w:tc>
        <w:tc>
          <w:tcPr>
            <w:tcW w:w="356" w:type="pct"/>
            <w:tcBorders>
              <w:top w:val="nil"/>
              <w:left w:val="nil"/>
              <w:bottom w:val="single" w:sz="4" w:space="0" w:color="auto"/>
              <w:right w:val="single" w:sz="4" w:space="0" w:color="auto"/>
            </w:tcBorders>
            <w:shd w:val="clear" w:color="auto" w:fill="auto"/>
            <w:noWrap/>
            <w:vAlign w:val="center"/>
            <w:hideMark/>
          </w:tcPr>
          <w:p w14:paraId="65650AD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15,800</w:t>
            </w:r>
          </w:p>
        </w:tc>
        <w:tc>
          <w:tcPr>
            <w:tcW w:w="357" w:type="pct"/>
            <w:tcBorders>
              <w:top w:val="nil"/>
              <w:left w:val="nil"/>
              <w:bottom w:val="single" w:sz="4" w:space="0" w:color="auto"/>
              <w:right w:val="single" w:sz="4" w:space="0" w:color="auto"/>
            </w:tcBorders>
            <w:shd w:val="clear" w:color="auto" w:fill="auto"/>
            <w:noWrap/>
            <w:vAlign w:val="center"/>
            <w:hideMark/>
          </w:tcPr>
          <w:p w14:paraId="705D214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1,900</w:t>
            </w:r>
          </w:p>
        </w:tc>
        <w:tc>
          <w:tcPr>
            <w:tcW w:w="358" w:type="pct"/>
            <w:tcBorders>
              <w:top w:val="nil"/>
              <w:left w:val="nil"/>
              <w:bottom w:val="single" w:sz="4" w:space="0" w:color="auto"/>
              <w:right w:val="single" w:sz="4" w:space="0" w:color="auto"/>
            </w:tcBorders>
            <w:shd w:val="clear" w:color="auto" w:fill="auto"/>
            <w:noWrap/>
            <w:vAlign w:val="center"/>
            <w:hideMark/>
          </w:tcPr>
          <w:p w14:paraId="3FD3D0A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12.0%</w:t>
            </w:r>
          </w:p>
        </w:tc>
        <w:tc>
          <w:tcPr>
            <w:tcW w:w="381" w:type="pct"/>
            <w:tcBorders>
              <w:top w:val="nil"/>
              <w:left w:val="nil"/>
              <w:bottom w:val="single" w:sz="4" w:space="0" w:color="auto"/>
              <w:right w:val="single" w:sz="4" w:space="0" w:color="auto"/>
            </w:tcBorders>
            <w:shd w:val="clear" w:color="auto" w:fill="auto"/>
            <w:noWrap/>
            <w:vAlign w:val="center"/>
            <w:hideMark/>
          </w:tcPr>
          <w:p w14:paraId="3BF97C27" w14:textId="1388E4B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w:t>
            </w:r>
          </w:p>
        </w:tc>
        <w:tc>
          <w:tcPr>
            <w:tcW w:w="333" w:type="pct"/>
            <w:tcBorders>
              <w:top w:val="nil"/>
              <w:left w:val="nil"/>
              <w:bottom w:val="single" w:sz="4" w:space="0" w:color="auto"/>
              <w:right w:val="single" w:sz="4" w:space="0" w:color="auto"/>
            </w:tcBorders>
            <w:shd w:val="clear" w:color="auto" w:fill="auto"/>
            <w:noWrap/>
            <w:vAlign w:val="center"/>
            <w:hideMark/>
          </w:tcPr>
          <w:p w14:paraId="6D1CAEF2" w14:textId="13D4551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13" w:type="pct"/>
            <w:tcBorders>
              <w:top w:val="nil"/>
              <w:left w:val="nil"/>
              <w:bottom w:val="single" w:sz="4" w:space="0" w:color="auto"/>
              <w:right w:val="single" w:sz="4" w:space="0" w:color="auto"/>
            </w:tcBorders>
            <w:shd w:val="clear" w:color="auto" w:fill="auto"/>
            <w:noWrap/>
            <w:vAlign w:val="bottom"/>
            <w:hideMark/>
          </w:tcPr>
          <w:p w14:paraId="00705E66" w14:textId="77D11B2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0.3%</w:t>
            </w:r>
          </w:p>
        </w:tc>
        <w:tc>
          <w:tcPr>
            <w:tcW w:w="356" w:type="pct"/>
            <w:tcBorders>
              <w:top w:val="nil"/>
              <w:left w:val="nil"/>
              <w:bottom w:val="single" w:sz="4" w:space="0" w:color="auto"/>
              <w:right w:val="single" w:sz="4" w:space="0" w:color="auto"/>
            </w:tcBorders>
            <w:shd w:val="clear" w:color="auto" w:fill="auto"/>
            <w:noWrap/>
            <w:vAlign w:val="bottom"/>
            <w:hideMark/>
          </w:tcPr>
          <w:p w14:paraId="71E2127E" w14:textId="686586E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2.6%</w:t>
            </w:r>
          </w:p>
        </w:tc>
        <w:tc>
          <w:tcPr>
            <w:tcW w:w="357" w:type="pct"/>
            <w:tcBorders>
              <w:top w:val="nil"/>
              <w:left w:val="nil"/>
              <w:bottom w:val="single" w:sz="4" w:space="0" w:color="auto"/>
              <w:right w:val="single" w:sz="4" w:space="0" w:color="auto"/>
            </w:tcBorders>
            <w:shd w:val="clear" w:color="auto" w:fill="auto"/>
            <w:noWrap/>
            <w:vAlign w:val="bottom"/>
            <w:hideMark/>
          </w:tcPr>
          <w:p w14:paraId="08EC68C2" w14:textId="0705462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5.6%</w:t>
            </w:r>
          </w:p>
        </w:tc>
        <w:tc>
          <w:tcPr>
            <w:tcW w:w="351" w:type="pct"/>
            <w:tcBorders>
              <w:top w:val="nil"/>
              <w:left w:val="nil"/>
              <w:bottom w:val="single" w:sz="4" w:space="0" w:color="auto"/>
              <w:right w:val="single" w:sz="4" w:space="0" w:color="auto"/>
            </w:tcBorders>
            <w:shd w:val="clear" w:color="auto" w:fill="auto"/>
            <w:noWrap/>
            <w:vAlign w:val="bottom"/>
            <w:hideMark/>
          </w:tcPr>
          <w:p w14:paraId="707B9897" w14:textId="43CE937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2.9%</w:t>
            </w:r>
          </w:p>
        </w:tc>
      </w:tr>
      <w:tr w:rsidR="00CC3C13" w:rsidRPr="003453AB" w14:paraId="3520FECC"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6BEE1ED"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Montana</w:t>
            </w:r>
          </w:p>
        </w:tc>
        <w:tc>
          <w:tcPr>
            <w:tcW w:w="399" w:type="pct"/>
            <w:tcBorders>
              <w:top w:val="nil"/>
              <w:left w:val="nil"/>
              <w:bottom w:val="single" w:sz="4" w:space="0" w:color="auto"/>
              <w:right w:val="single" w:sz="4" w:space="0" w:color="auto"/>
            </w:tcBorders>
            <w:shd w:val="clear" w:color="auto" w:fill="auto"/>
            <w:noWrap/>
            <w:vAlign w:val="bottom"/>
            <w:hideMark/>
          </w:tcPr>
          <w:p w14:paraId="53EE1E2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2,400</w:t>
            </w:r>
          </w:p>
        </w:tc>
        <w:tc>
          <w:tcPr>
            <w:tcW w:w="412" w:type="pct"/>
            <w:tcBorders>
              <w:top w:val="nil"/>
              <w:left w:val="nil"/>
              <w:bottom w:val="single" w:sz="4" w:space="0" w:color="auto"/>
              <w:right w:val="single" w:sz="4" w:space="0" w:color="auto"/>
            </w:tcBorders>
            <w:shd w:val="clear" w:color="auto" w:fill="auto"/>
            <w:noWrap/>
            <w:vAlign w:val="bottom"/>
            <w:hideMark/>
          </w:tcPr>
          <w:p w14:paraId="7107D54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200</w:t>
            </w:r>
          </w:p>
        </w:tc>
        <w:tc>
          <w:tcPr>
            <w:tcW w:w="363" w:type="pct"/>
            <w:tcBorders>
              <w:top w:val="nil"/>
              <w:left w:val="nil"/>
              <w:bottom w:val="single" w:sz="4" w:space="0" w:color="auto"/>
              <w:right w:val="single" w:sz="4" w:space="0" w:color="auto"/>
            </w:tcBorders>
            <w:shd w:val="clear" w:color="auto" w:fill="auto"/>
            <w:noWrap/>
            <w:vAlign w:val="bottom"/>
            <w:hideMark/>
          </w:tcPr>
          <w:p w14:paraId="548EAC9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8.3%</w:t>
            </w:r>
          </w:p>
        </w:tc>
        <w:tc>
          <w:tcPr>
            <w:tcW w:w="356" w:type="pct"/>
            <w:tcBorders>
              <w:top w:val="nil"/>
              <w:left w:val="nil"/>
              <w:bottom w:val="single" w:sz="4" w:space="0" w:color="auto"/>
              <w:right w:val="single" w:sz="4" w:space="0" w:color="auto"/>
            </w:tcBorders>
            <w:shd w:val="clear" w:color="auto" w:fill="auto"/>
            <w:noWrap/>
            <w:vAlign w:val="center"/>
            <w:hideMark/>
          </w:tcPr>
          <w:p w14:paraId="0080BB0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900</w:t>
            </w:r>
          </w:p>
        </w:tc>
        <w:tc>
          <w:tcPr>
            <w:tcW w:w="357" w:type="pct"/>
            <w:tcBorders>
              <w:top w:val="nil"/>
              <w:left w:val="nil"/>
              <w:bottom w:val="single" w:sz="4" w:space="0" w:color="auto"/>
              <w:right w:val="single" w:sz="4" w:space="0" w:color="auto"/>
            </w:tcBorders>
            <w:shd w:val="clear" w:color="auto" w:fill="auto"/>
            <w:noWrap/>
            <w:vAlign w:val="center"/>
            <w:hideMark/>
          </w:tcPr>
          <w:p w14:paraId="6593098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70</w:t>
            </w:r>
          </w:p>
        </w:tc>
        <w:tc>
          <w:tcPr>
            <w:tcW w:w="358" w:type="pct"/>
            <w:tcBorders>
              <w:top w:val="nil"/>
              <w:left w:val="nil"/>
              <w:bottom w:val="single" w:sz="4" w:space="0" w:color="auto"/>
              <w:right w:val="single" w:sz="4" w:space="0" w:color="auto"/>
            </w:tcBorders>
            <w:shd w:val="clear" w:color="auto" w:fill="auto"/>
            <w:noWrap/>
            <w:vAlign w:val="center"/>
            <w:hideMark/>
          </w:tcPr>
          <w:p w14:paraId="54E0622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7.8%</w:t>
            </w:r>
          </w:p>
        </w:tc>
        <w:tc>
          <w:tcPr>
            <w:tcW w:w="381" w:type="pct"/>
            <w:tcBorders>
              <w:top w:val="nil"/>
              <w:left w:val="nil"/>
              <w:bottom w:val="single" w:sz="4" w:space="0" w:color="auto"/>
              <w:right w:val="single" w:sz="4" w:space="0" w:color="auto"/>
            </w:tcBorders>
            <w:shd w:val="clear" w:color="auto" w:fill="auto"/>
            <w:noWrap/>
            <w:vAlign w:val="center"/>
            <w:hideMark/>
          </w:tcPr>
          <w:p w14:paraId="3F22FBCA" w14:textId="78D79B4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-1,500</w:t>
            </w:r>
          </w:p>
        </w:tc>
        <w:tc>
          <w:tcPr>
            <w:tcW w:w="333" w:type="pct"/>
            <w:tcBorders>
              <w:top w:val="nil"/>
              <w:left w:val="nil"/>
              <w:bottom w:val="single" w:sz="4" w:space="0" w:color="auto"/>
              <w:right w:val="single" w:sz="4" w:space="0" w:color="auto"/>
            </w:tcBorders>
            <w:shd w:val="clear" w:color="auto" w:fill="auto"/>
            <w:noWrap/>
            <w:vAlign w:val="center"/>
            <w:hideMark/>
          </w:tcPr>
          <w:p w14:paraId="3C224B00" w14:textId="14771B6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-130</w:t>
            </w:r>
          </w:p>
        </w:tc>
        <w:tc>
          <w:tcPr>
            <w:tcW w:w="313" w:type="pct"/>
            <w:tcBorders>
              <w:top w:val="nil"/>
              <w:left w:val="nil"/>
              <w:bottom w:val="single" w:sz="4" w:space="0" w:color="auto"/>
              <w:right w:val="single" w:sz="4" w:space="0" w:color="auto"/>
            </w:tcBorders>
            <w:shd w:val="clear" w:color="auto" w:fill="auto"/>
            <w:noWrap/>
            <w:vAlign w:val="bottom"/>
            <w:hideMark/>
          </w:tcPr>
          <w:p w14:paraId="0AA417F2" w14:textId="736C261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-0.6%</w:t>
            </w:r>
          </w:p>
        </w:tc>
        <w:tc>
          <w:tcPr>
            <w:tcW w:w="356" w:type="pct"/>
            <w:tcBorders>
              <w:top w:val="nil"/>
              <w:left w:val="nil"/>
              <w:bottom w:val="single" w:sz="4" w:space="0" w:color="auto"/>
              <w:right w:val="single" w:sz="4" w:space="0" w:color="auto"/>
            </w:tcBorders>
            <w:shd w:val="clear" w:color="auto" w:fill="auto"/>
            <w:noWrap/>
            <w:vAlign w:val="bottom"/>
            <w:hideMark/>
          </w:tcPr>
          <w:p w14:paraId="54374354" w14:textId="2C3D0D8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-62.5%</w:t>
            </w:r>
          </w:p>
        </w:tc>
        <w:tc>
          <w:tcPr>
            <w:tcW w:w="357" w:type="pct"/>
            <w:tcBorders>
              <w:top w:val="nil"/>
              <w:left w:val="nil"/>
              <w:bottom w:val="single" w:sz="4" w:space="0" w:color="auto"/>
              <w:right w:val="single" w:sz="4" w:space="0" w:color="auto"/>
            </w:tcBorders>
            <w:shd w:val="clear" w:color="auto" w:fill="auto"/>
            <w:noWrap/>
            <w:vAlign w:val="bottom"/>
            <w:hideMark/>
          </w:tcPr>
          <w:p w14:paraId="671ED1FE" w14:textId="0243063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-65.0%</w:t>
            </w:r>
          </w:p>
        </w:tc>
        <w:tc>
          <w:tcPr>
            <w:tcW w:w="351" w:type="pct"/>
            <w:tcBorders>
              <w:top w:val="nil"/>
              <w:left w:val="nil"/>
              <w:bottom w:val="single" w:sz="4" w:space="0" w:color="auto"/>
              <w:right w:val="single" w:sz="4" w:space="0" w:color="auto"/>
            </w:tcBorders>
            <w:shd w:val="clear" w:color="auto" w:fill="auto"/>
            <w:noWrap/>
            <w:vAlign w:val="bottom"/>
            <w:hideMark/>
          </w:tcPr>
          <w:p w14:paraId="246AED5E" w14:textId="54803F1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-6.7%</w:t>
            </w:r>
          </w:p>
        </w:tc>
      </w:tr>
      <w:tr w:rsidR="00CC3C13" w:rsidRPr="003453AB" w14:paraId="312D1161"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4DDBB52B"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Nebraska</w:t>
            </w:r>
          </w:p>
        </w:tc>
        <w:tc>
          <w:tcPr>
            <w:tcW w:w="399" w:type="pct"/>
            <w:tcBorders>
              <w:top w:val="nil"/>
              <w:left w:val="nil"/>
              <w:bottom w:val="single" w:sz="4" w:space="0" w:color="auto"/>
              <w:right w:val="single" w:sz="4" w:space="0" w:color="auto"/>
            </w:tcBorders>
            <w:shd w:val="clear" w:color="auto" w:fill="auto"/>
            <w:noWrap/>
            <w:vAlign w:val="bottom"/>
            <w:hideMark/>
          </w:tcPr>
          <w:p w14:paraId="00C2236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5,000</w:t>
            </w:r>
          </w:p>
        </w:tc>
        <w:tc>
          <w:tcPr>
            <w:tcW w:w="412" w:type="pct"/>
            <w:tcBorders>
              <w:top w:val="nil"/>
              <w:left w:val="nil"/>
              <w:bottom w:val="single" w:sz="4" w:space="0" w:color="auto"/>
              <w:right w:val="single" w:sz="4" w:space="0" w:color="auto"/>
            </w:tcBorders>
            <w:shd w:val="clear" w:color="auto" w:fill="auto"/>
            <w:noWrap/>
            <w:vAlign w:val="bottom"/>
            <w:hideMark/>
          </w:tcPr>
          <w:p w14:paraId="32D474F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600</w:t>
            </w:r>
          </w:p>
        </w:tc>
        <w:tc>
          <w:tcPr>
            <w:tcW w:w="363" w:type="pct"/>
            <w:tcBorders>
              <w:top w:val="nil"/>
              <w:left w:val="nil"/>
              <w:bottom w:val="single" w:sz="4" w:space="0" w:color="auto"/>
              <w:right w:val="single" w:sz="4" w:space="0" w:color="auto"/>
            </w:tcBorders>
            <w:shd w:val="clear" w:color="auto" w:fill="auto"/>
            <w:noWrap/>
            <w:vAlign w:val="bottom"/>
            <w:hideMark/>
          </w:tcPr>
          <w:p w14:paraId="1B98061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12.0%</w:t>
            </w:r>
          </w:p>
        </w:tc>
        <w:tc>
          <w:tcPr>
            <w:tcW w:w="356" w:type="pct"/>
            <w:tcBorders>
              <w:top w:val="nil"/>
              <w:left w:val="nil"/>
              <w:bottom w:val="single" w:sz="4" w:space="0" w:color="auto"/>
              <w:right w:val="single" w:sz="4" w:space="0" w:color="auto"/>
            </w:tcBorders>
            <w:shd w:val="clear" w:color="auto" w:fill="auto"/>
            <w:noWrap/>
            <w:vAlign w:val="center"/>
            <w:hideMark/>
          </w:tcPr>
          <w:p w14:paraId="322D937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3,800</w:t>
            </w:r>
          </w:p>
        </w:tc>
        <w:tc>
          <w:tcPr>
            <w:tcW w:w="357" w:type="pct"/>
            <w:tcBorders>
              <w:top w:val="nil"/>
              <w:left w:val="nil"/>
              <w:bottom w:val="single" w:sz="4" w:space="0" w:color="auto"/>
              <w:right w:val="single" w:sz="4" w:space="0" w:color="auto"/>
            </w:tcBorders>
            <w:shd w:val="clear" w:color="auto" w:fill="auto"/>
            <w:noWrap/>
            <w:vAlign w:val="center"/>
            <w:hideMark/>
          </w:tcPr>
          <w:p w14:paraId="197EA01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490</w:t>
            </w:r>
          </w:p>
        </w:tc>
        <w:tc>
          <w:tcPr>
            <w:tcW w:w="358" w:type="pct"/>
            <w:tcBorders>
              <w:top w:val="nil"/>
              <w:left w:val="nil"/>
              <w:bottom w:val="single" w:sz="4" w:space="0" w:color="auto"/>
              <w:right w:val="single" w:sz="4" w:space="0" w:color="auto"/>
            </w:tcBorders>
            <w:shd w:val="clear" w:color="auto" w:fill="auto"/>
            <w:noWrap/>
            <w:vAlign w:val="center"/>
            <w:hideMark/>
          </w:tcPr>
          <w:p w14:paraId="29D09DD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12.9%</w:t>
            </w:r>
          </w:p>
        </w:tc>
        <w:tc>
          <w:tcPr>
            <w:tcW w:w="381" w:type="pct"/>
            <w:tcBorders>
              <w:top w:val="nil"/>
              <w:left w:val="nil"/>
              <w:bottom w:val="single" w:sz="4" w:space="0" w:color="auto"/>
              <w:right w:val="single" w:sz="4" w:space="0" w:color="auto"/>
            </w:tcBorders>
            <w:shd w:val="clear" w:color="auto" w:fill="auto"/>
            <w:noWrap/>
            <w:vAlign w:val="center"/>
            <w:hideMark/>
          </w:tcPr>
          <w:p w14:paraId="4343E628" w14:textId="5CE22EE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-1,200</w:t>
            </w:r>
          </w:p>
        </w:tc>
        <w:tc>
          <w:tcPr>
            <w:tcW w:w="333" w:type="pct"/>
            <w:tcBorders>
              <w:top w:val="nil"/>
              <w:left w:val="nil"/>
              <w:bottom w:val="single" w:sz="4" w:space="0" w:color="auto"/>
              <w:right w:val="single" w:sz="4" w:space="0" w:color="auto"/>
            </w:tcBorders>
            <w:shd w:val="clear" w:color="auto" w:fill="auto"/>
            <w:noWrap/>
            <w:vAlign w:val="center"/>
            <w:hideMark/>
          </w:tcPr>
          <w:p w14:paraId="1EE172B3" w14:textId="2100005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-110</w:t>
            </w:r>
          </w:p>
        </w:tc>
        <w:tc>
          <w:tcPr>
            <w:tcW w:w="313" w:type="pct"/>
            <w:tcBorders>
              <w:top w:val="nil"/>
              <w:left w:val="nil"/>
              <w:bottom w:val="single" w:sz="4" w:space="0" w:color="auto"/>
              <w:right w:val="single" w:sz="4" w:space="0" w:color="auto"/>
            </w:tcBorders>
            <w:shd w:val="clear" w:color="auto" w:fill="auto"/>
            <w:noWrap/>
            <w:vAlign w:val="bottom"/>
            <w:hideMark/>
          </w:tcPr>
          <w:p w14:paraId="49F9F6DF" w14:textId="4337B14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0.9%</w:t>
            </w:r>
          </w:p>
        </w:tc>
        <w:tc>
          <w:tcPr>
            <w:tcW w:w="356" w:type="pct"/>
            <w:tcBorders>
              <w:top w:val="nil"/>
              <w:left w:val="nil"/>
              <w:bottom w:val="single" w:sz="4" w:space="0" w:color="auto"/>
              <w:right w:val="single" w:sz="4" w:space="0" w:color="auto"/>
            </w:tcBorders>
            <w:shd w:val="clear" w:color="auto" w:fill="auto"/>
            <w:noWrap/>
            <w:vAlign w:val="bottom"/>
            <w:hideMark/>
          </w:tcPr>
          <w:p w14:paraId="1580AB8C" w14:textId="0D984BB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-24.0%</w:t>
            </w:r>
          </w:p>
        </w:tc>
        <w:tc>
          <w:tcPr>
            <w:tcW w:w="357" w:type="pct"/>
            <w:tcBorders>
              <w:top w:val="nil"/>
              <w:left w:val="nil"/>
              <w:bottom w:val="single" w:sz="4" w:space="0" w:color="auto"/>
              <w:right w:val="single" w:sz="4" w:space="0" w:color="auto"/>
            </w:tcBorders>
            <w:shd w:val="clear" w:color="auto" w:fill="auto"/>
            <w:noWrap/>
            <w:vAlign w:val="bottom"/>
            <w:hideMark/>
          </w:tcPr>
          <w:p w14:paraId="0441C7DF" w14:textId="0F84688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-18.3%</w:t>
            </w:r>
          </w:p>
        </w:tc>
        <w:tc>
          <w:tcPr>
            <w:tcW w:w="351" w:type="pct"/>
            <w:tcBorders>
              <w:top w:val="nil"/>
              <w:left w:val="nil"/>
              <w:bottom w:val="single" w:sz="4" w:space="0" w:color="auto"/>
              <w:right w:val="single" w:sz="4" w:space="0" w:color="auto"/>
            </w:tcBorders>
            <w:shd w:val="clear" w:color="auto" w:fill="auto"/>
            <w:noWrap/>
            <w:vAlign w:val="bottom"/>
            <w:hideMark/>
          </w:tcPr>
          <w:p w14:paraId="6A9D575A" w14:textId="060E750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7.5%</w:t>
            </w:r>
          </w:p>
        </w:tc>
      </w:tr>
      <w:tr w:rsidR="00CC3C13" w:rsidRPr="003453AB" w14:paraId="1C1E2EF3"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9008F7B"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Nevada</w:t>
            </w:r>
          </w:p>
        </w:tc>
        <w:tc>
          <w:tcPr>
            <w:tcW w:w="399" w:type="pct"/>
            <w:tcBorders>
              <w:top w:val="nil"/>
              <w:left w:val="nil"/>
              <w:bottom w:val="single" w:sz="4" w:space="0" w:color="auto"/>
              <w:right w:val="single" w:sz="4" w:space="0" w:color="auto"/>
            </w:tcBorders>
            <w:shd w:val="clear" w:color="auto" w:fill="auto"/>
            <w:noWrap/>
            <w:vAlign w:val="bottom"/>
            <w:hideMark/>
          </w:tcPr>
          <w:p w14:paraId="158D21F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7,200</w:t>
            </w:r>
          </w:p>
        </w:tc>
        <w:tc>
          <w:tcPr>
            <w:tcW w:w="412" w:type="pct"/>
            <w:tcBorders>
              <w:top w:val="nil"/>
              <w:left w:val="nil"/>
              <w:bottom w:val="single" w:sz="4" w:space="0" w:color="auto"/>
              <w:right w:val="single" w:sz="4" w:space="0" w:color="auto"/>
            </w:tcBorders>
            <w:shd w:val="clear" w:color="auto" w:fill="auto"/>
            <w:noWrap/>
            <w:vAlign w:val="bottom"/>
            <w:hideMark/>
          </w:tcPr>
          <w:p w14:paraId="625D217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1,400</w:t>
            </w:r>
          </w:p>
        </w:tc>
        <w:tc>
          <w:tcPr>
            <w:tcW w:w="363" w:type="pct"/>
            <w:tcBorders>
              <w:top w:val="nil"/>
              <w:left w:val="nil"/>
              <w:bottom w:val="single" w:sz="4" w:space="0" w:color="auto"/>
              <w:right w:val="single" w:sz="4" w:space="0" w:color="auto"/>
            </w:tcBorders>
            <w:shd w:val="clear" w:color="auto" w:fill="auto"/>
            <w:noWrap/>
            <w:vAlign w:val="bottom"/>
            <w:hideMark/>
          </w:tcPr>
          <w:p w14:paraId="29D92A5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19.4%</w:t>
            </w:r>
          </w:p>
        </w:tc>
        <w:tc>
          <w:tcPr>
            <w:tcW w:w="356" w:type="pct"/>
            <w:tcBorders>
              <w:top w:val="nil"/>
              <w:left w:val="nil"/>
              <w:bottom w:val="single" w:sz="4" w:space="0" w:color="auto"/>
              <w:right w:val="single" w:sz="4" w:space="0" w:color="auto"/>
            </w:tcBorders>
            <w:shd w:val="clear" w:color="auto" w:fill="auto"/>
            <w:noWrap/>
            <w:vAlign w:val="center"/>
            <w:hideMark/>
          </w:tcPr>
          <w:p w14:paraId="0B3B401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7,200</w:t>
            </w:r>
          </w:p>
        </w:tc>
        <w:tc>
          <w:tcPr>
            <w:tcW w:w="357" w:type="pct"/>
            <w:tcBorders>
              <w:top w:val="nil"/>
              <w:left w:val="nil"/>
              <w:bottom w:val="single" w:sz="4" w:space="0" w:color="auto"/>
              <w:right w:val="single" w:sz="4" w:space="0" w:color="auto"/>
            </w:tcBorders>
            <w:shd w:val="clear" w:color="auto" w:fill="auto"/>
            <w:noWrap/>
            <w:vAlign w:val="center"/>
            <w:hideMark/>
          </w:tcPr>
          <w:p w14:paraId="7B15F04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1,430</w:t>
            </w:r>
          </w:p>
        </w:tc>
        <w:tc>
          <w:tcPr>
            <w:tcW w:w="358" w:type="pct"/>
            <w:tcBorders>
              <w:top w:val="nil"/>
              <w:left w:val="nil"/>
              <w:bottom w:val="single" w:sz="4" w:space="0" w:color="auto"/>
              <w:right w:val="single" w:sz="4" w:space="0" w:color="auto"/>
            </w:tcBorders>
            <w:shd w:val="clear" w:color="auto" w:fill="auto"/>
            <w:noWrap/>
            <w:vAlign w:val="center"/>
            <w:hideMark/>
          </w:tcPr>
          <w:p w14:paraId="13AF58F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19.9%</w:t>
            </w:r>
          </w:p>
        </w:tc>
        <w:tc>
          <w:tcPr>
            <w:tcW w:w="381" w:type="pct"/>
            <w:tcBorders>
              <w:top w:val="nil"/>
              <w:left w:val="nil"/>
              <w:bottom w:val="single" w:sz="4" w:space="0" w:color="auto"/>
              <w:right w:val="single" w:sz="4" w:space="0" w:color="auto"/>
            </w:tcBorders>
            <w:shd w:val="clear" w:color="auto" w:fill="auto"/>
            <w:noWrap/>
            <w:vAlign w:val="center"/>
            <w:hideMark/>
          </w:tcPr>
          <w:p w14:paraId="48F4C3BD" w14:textId="32472E7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w:t>
            </w:r>
          </w:p>
        </w:tc>
        <w:tc>
          <w:tcPr>
            <w:tcW w:w="333" w:type="pct"/>
            <w:tcBorders>
              <w:top w:val="nil"/>
              <w:left w:val="nil"/>
              <w:bottom w:val="single" w:sz="4" w:space="0" w:color="auto"/>
              <w:right w:val="single" w:sz="4" w:space="0" w:color="auto"/>
            </w:tcBorders>
            <w:shd w:val="clear" w:color="auto" w:fill="auto"/>
            <w:noWrap/>
            <w:vAlign w:val="center"/>
            <w:hideMark/>
          </w:tcPr>
          <w:p w14:paraId="7105F27D" w14:textId="7E7B287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w:t>
            </w:r>
          </w:p>
        </w:tc>
        <w:tc>
          <w:tcPr>
            <w:tcW w:w="313" w:type="pct"/>
            <w:tcBorders>
              <w:top w:val="nil"/>
              <w:left w:val="nil"/>
              <w:bottom w:val="single" w:sz="4" w:space="0" w:color="auto"/>
              <w:right w:val="single" w:sz="4" w:space="0" w:color="auto"/>
            </w:tcBorders>
            <w:shd w:val="clear" w:color="auto" w:fill="auto"/>
            <w:noWrap/>
            <w:vAlign w:val="bottom"/>
            <w:hideMark/>
          </w:tcPr>
          <w:p w14:paraId="0C349488" w14:textId="709832D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0.4%</w:t>
            </w:r>
          </w:p>
        </w:tc>
        <w:tc>
          <w:tcPr>
            <w:tcW w:w="356" w:type="pct"/>
            <w:tcBorders>
              <w:top w:val="nil"/>
              <w:left w:val="nil"/>
              <w:bottom w:val="single" w:sz="4" w:space="0" w:color="auto"/>
              <w:right w:val="single" w:sz="4" w:space="0" w:color="auto"/>
            </w:tcBorders>
            <w:shd w:val="clear" w:color="auto" w:fill="auto"/>
            <w:noWrap/>
            <w:vAlign w:val="bottom"/>
            <w:hideMark/>
          </w:tcPr>
          <w:p w14:paraId="5832E744" w14:textId="544D9E1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7" w:type="pct"/>
            <w:tcBorders>
              <w:top w:val="nil"/>
              <w:left w:val="nil"/>
              <w:bottom w:val="single" w:sz="4" w:space="0" w:color="auto"/>
              <w:right w:val="single" w:sz="4" w:space="0" w:color="auto"/>
            </w:tcBorders>
            <w:shd w:val="clear" w:color="auto" w:fill="auto"/>
            <w:noWrap/>
            <w:vAlign w:val="bottom"/>
            <w:hideMark/>
          </w:tcPr>
          <w:p w14:paraId="33DF0EF2" w14:textId="25E596E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2.1%</w:t>
            </w:r>
          </w:p>
        </w:tc>
        <w:tc>
          <w:tcPr>
            <w:tcW w:w="351" w:type="pct"/>
            <w:tcBorders>
              <w:top w:val="nil"/>
              <w:left w:val="nil"/>
              <w:bottom w:val="single" w:sz="4" w:space="0" w:color="auto"/>
              <w:right w:val="single" w:sz="4" w:space="0" w:color="auto"/>
            </w:tcBorders>
            <w:shd w:val="clear" w:color="auto" w:fill="auto"/>
            <w:noWrap/>
            <w:vAlign w:val="bottom"/>
            <w:hideMark/>
          </w:tcPr>
          <w:p w14:paraId="0F4D1B54" w14:textId="55CAA9C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2.1%</w:t>
            </w:r>
          </w:p>
        </w:tc>
      </w:tr>
      <w:tr w:rsidR="00CC3C13" w:rsidRPr="003453AB" w14:paraId="212BA064"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4CFBD40D"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New Hampshire</w:t>
            </w:r>
          </w:p>
        </w:tc>
        <w:tc>
          <w:tcPr>
            <w:tcW w:w="399" w:type="pct"/>
            <w:tcBorders>
              <w:top w:val="nil"/>
              <w:left w:val="nil"/>
              <w:bottom w:val="single" w:sz="4" w:space="0" w:color="auto"/>
              <w:right w:val="single" w:sz="4" w:space="0" w:color="auto"/>
            </w:tcBorders>
            <w:shd w:val="clear" w:color="auto" w:fill="auto"/>
            <w:noWrap/>
            <w:vAlign w:val="bottom"/>
            <w:hideMark/>
          </w:tcPr>
          <w:p w14:paraId="7402E44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3,100</w:t>
            </w:r>
          </w:p>
        </w:tc>
        <w:tc>
          <w:tcPr>
            <w:tcW w:w="412" w:type="pct"/>
            <w:tcBorders>
              <w:top w:val="nil"/>
              <w:left w:val="nil"/>
              <w:bottom w:val="single" w:sz="4" w:space="0" w:color="auto"/>
              <w:right w:val="single" w:sz="4" w:space="0" w:color="auto"/>
            </w:tcBorders>
            <w:shd w:val="clear" w:color="auto" w:fill="auto"/>
            <w:noWrap/>
            <w:vAlign w:val="bottom"/>
            <w:hideMark/>
          </w:tcPr>
          <w:p w14:paraId="2DFBF3F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300</w:t>
            </w:r>
          </w:p>
        </w:tc>
        <w:tc>
          <w:tcPr>
            <w:tcW w:w="363" w:type="pct"/>
            <w:tcBorders>
              <w:top w:val="nil"/>
              <w:left w:val="nil"/>
              <w:bottom w:val="single" w:sz="4" w:space="0" w:color="auto"/>
              <w:right w:val="single" w:sz="4" w:space="0" w:color="auto"/>
            </w:tcBorders>
            <w:shd w:val="clear" w:color="auto" w:fill="auto"/>
            <w:noWrap/>
            <w:vAlign w:val="bottom"/>
            <w:hideMark/>
          </w:tcPr>
          <w:p w14:paraId="35CB674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9.7%</w:t>
            </w:r>
          </w:p>
        </w:tc>
        <w:tc>
          <w:tcPr>
            <w:tcW w:w="356" w:type="pct"/>
            <w:tcBorders>
              <w:top w:val="nil"/>
              <w:left w:val="nil"/>
              <w:bottom w:val="single" w:sz="4" w:space="0" w:color="auto"/>
              <w:right w:val="single" w:sz="4" w:space="0" w:color="auto"/>
            </w:tcBorders>
            <w:shd w:val="clear" w:color="auto" w:fill="auto"/>
            <w:noWrap/>
            <w:vAlign w:val="center"/>
            <w:hideMark/>
          </w:tcPr>
          <w:p w14:paraId="5745139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3,000</w:t>
            </w:r>
          </w:p>
        </w:tc>
        <w:tc>
          <w:tcPr>
            <w:tcW w:w="357" w:type="pct"/>
            <w:tcBorders>
              <w:top w:val="nil"/>
              <w:left w:val="nil"/>
              <w:bottom w:val="single" w:sz="4" w:space="0" w:color="auto"/>
              <w:right w:val="single" w:sz="4" w:space="0" w:color="auto"/>
            </w:tcBorders>
            <w:shd w:val="clear" w:color="auto" w:fill="auto"/>
            <w:noWrap/>
            <w:vAlign w:val="center"/>
            <w:hideMark/>
          </w:tcPr>
          <w:p w14:paraId="100E303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330</w:t>
            </w:r>
          </w:p>
        </w:tc>
        <w:tc>
          <w:tcPr>
            <w:tcW w:w="358" w:type="pct"/>
            <w:tcBorders>
              <w:top w:val="nil"/>
              <w:left w:val="nil"/>
              <w:bottom w:val="single" w:sz="4" w:space="0" w:color="auto"/>
              <w:right w:val="single" w:sz="4" w:space="0" w:color="auto"/>
            </w:tcBorders>
            <w:shd w:val="clear" w:color="auto" w:fill="auto"/>
            <w:noWrap/>
            <w:vAlign w:val="center"/>
            <w:hideMark/>
          </w:tcPr>
          <w:p w14:paraId="0B5BD6E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11.0%</w:t>
            </w:r>
          </w:p>
        </w:tc>
        <w:tc>
          <w:tcPr>
            <w:tcW w:w="381" w:type="pct"/>
            <w:tcBorders>
              <w:top w:val="nil"/>
              <w:left w:val="nil"/>
              <w:bottom w:val="single" w:sz="4" w:space="0" w:color="auto"/>
              <w:right w:val="single" w:sz="4" w:space="0" w:color="auto"/>
            </w:tcBorders>
            <w:shd w:val="clear" w:color="auto" w:fill="auto"/>
            <w:noWrap/>
            <w:vAlign w:val="center"/>
            <w:hideMark/>
          </w:tcPr>
          <w:p w14:paraId="5D50A64C" w14:textId="4B9D0D4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33" w:type="pct"/>
            <w:tcBorders>
              <w:top w:val="nil"/>
              <w:left w:val="nil"/>
              <w:bottom w:val="single" w:sz="4" w:space="0" w:color="auto"/>
              <w:right w:val="single" w:sz="4" w:space="0" w:color="auto"/>
            </w:tcBorders>
            <w:shd w:val="clear" w:color="auto" w:fill="auto"/>
            <w:noWrap/>
            <w:vAlign w:val="center"/>
            <w:hideMark/>
          </w:tcPr>
          <w:p w14:paraId="7A08A2E6" w14:textId="59619F3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w:t>
            </w:r>
          </w:p>
        </w:tc>
        <w:tc>
          <w:tcPr>
            <w:tcW w:w="313" w:type="pct"/>
            <w:tcBorders>
              <w:top w:val="nil"/>
              <w:left w:val="nil"/>
              <w:bottom w:val="single" w:sz="4" w:space="0" w:color="auto"/>
              <w:right w:val="single" w:sz="4" w:space="0" w:color="auto"/>
            </w:tcBorders>
            <w:shd w:val="clear" w:color="auto" w:fill="auto"/>
            <w:noWrap/>
            <w:vAlign w:val="bottom"/>
            <w:hideMark/>
          </w:tcPr>
          <w:p w14:paraId="385E43F9" w14:textId="59EB2B9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w:t>
            </w:r>
          </w:p>
        </w:tc>
        <w:tc>
          <w:tcPr>
            <w:tcW w:w="356" w:type="pct"/>
            <w:tcBorders>
              <w:top w:val="nil"/>
              <w:left w:val="nil"/>
              <w:bottom w:val="single" w:sz="4" w:space="0" w:color="auto"/>
              <w:right w:val="single" w:sz="4" w:space="0" w:color="auto"/>
            </w:tcBorders>
            <w:shd w:val="clear" w:color="auto" w:fill="auto"/>
            <w:noWrap/>
            <w:vAlign w:val="bottom"/>
            <w:hideMark/>
          </w:tcPr>
          <w:p w14:paraId="13626906" w14:textId="3204F59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-3.2%</w:t>
            </w:r>
          </w:p>
        </w:tc>
        <w:tc>
          <w:tcPr>
            <w:tcW w:w="357" w:type="pct"/>
            <w:tcBorders>
              <w:top w:val="nil"/>
              <w:left w:val="nil"/>
              <w:bottom w:val="single" w:sz="4" w:space="0" w:color="auto"/>
              <w:right w:val="single" w:sz="4" w:space="0" w:color="auto"/>
            </w:tcBorders>
            <w:shd w:val="clear" w:color="auto" w:fill="auto"/>
            <w:noWrap/>
            <w:vAlign w:val="bottom"/>
            <w:hideMark/>
          </w:tcPr>
          <w:p w14:paraId="4163BC2F" w14:textId="0CE8191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51" w:type="pct"/>
            <w:tcBorders>
              <w:top w:val="nil"/>
              <w:left w:val="nil"/>
              <w:bottom w:val="single" w:sz="4" w:space="0" w:color="auto"/>
              <w:right w:val="single" w:sz="4" w:space="0" w:color="auto"/>
            </w:tcBorders>
            <w:shd w:val="clear" w:color="auto" w:fill="auto"/>
            <w:noWrap/>
            <w:vAlign w:val="bottom"/>
            <w:hideMark/>
          </w:tcPr>
          <w:p w14:paraId="2A3728F9" w14:textId="07CBFE2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13.7%</w:t>
            </w:r>
          </w:p>
        </w:tc>
      </w:tr>
      <w:tr w:rsidR="00CC3C13" w:rsidRPr="003453AB" w14:paraId="50EE59CD"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1B4DE31"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New Jersey</w:t>
            </w:r>
          </w:p>
        </w:tc>
        <w:tc>
          <w:tcPr>
            <w:tcW w:w="399" w:type="pct"/>
            <w:tcBorders>
              <w:top w:val="nil"/>
              <w:left w:val="nil"/>
              <w:bottom w:val="single" w:sz="4" w:space="0" w:color="auto"/>
              <w:right w:val="single" w:sz="4" w:space="0" w:color="auto"/>
            </w:tcBorders>
            <w:shd w:val="clear" w:color="auto" w:fill="auto"/>
            <w:noWrap/>
            <w:vAlign w:val="bottom"/>
            <w:hideMark/>
          </w:tcPr>
          <w:p w14:paraId="32BCCAA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22,300</w:t>
            </w:r>
          </w:p>
        </w:tc>
        <w:tc>
          <w:tcPr>
            <w:tcW w:w="412" w:type="pct"/>
            <w:tcBorders>
              <w:top w:val="nil"/>
              <w:left w:val="nil"/>
              <w:bottom w:val="single" w:sz="4" w:space="0" w:color="auto"/>
              <w:right w:val="single" w:sz="4" w:space="0" w:color="auto"/>
            </w:tcBorders>
            <w:shd w:val="clear" w:color="auto" w:fill="auto"/>
            <w:noWrap/>
            <w:vAlign w:val="bottom"/>
            <w:hideMark/>
          </w:tcPr>
          <w:p w14:paraId="0FB836A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5,400</w:t>
            </w:r>
          </w:p>
        </w:tc>
        <w:tc>
          <w:tcPr>
            <w:tcW w:w="363" w:type="pct"/>
            <w:tcBorders>
              <w:top w:val="nil"/>
              <w:left w:val="nil"/>
              <w:bottom w:val="single" w:sz="4" w:space="0" w:color="auto"/>
              <w:right w:val="single" w:sz="4" w:space="0" w:color="auto"/>
            </w:tcBorders>
            <w:shd w:val="clear" w:color="auto" w:fill="auto"/>
            <w:noWrap/>
            <w:vAlign w:val="bottom"/>
            <w:hideMark/>
          </w:tcPr>
          <w:p w14:paraId="2914618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24.2%</w:t>
            </w:r>
          </w:p>
        </w:tc>
        <w:tc>
          <w:tcPr>
            <w:tcW w:w="356" w:type="pct"/>
            <w:tcBorders>
              <w:top w:val="nil"/>
              <w:left w:val="nil"/>
              <w:bottom w:val="single" w:sz="4" w:space="0" w:color="auto"/>
              <w:right w:val="single" w:sz="4" w:space="0" w:color="auto"/>
            </w:tcBorders>
            <w:shd w:val="clear" w:color="auto" w:fill="auto"/>
            <w:noWrap/>
            <w:vAlign w:val="center"/>
            <w:hideMark/>
          </w:tcPr>
          <w:p w14:paraId="0DEF5EB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17,300</w:t>
            </w:r>
          </w:p>
        </w:tc>
        <w:tc>
          <w:tcPr>
            <w:tcW w:w="357" w:type="pct"/>
            <w:tcBorders>
              <w:top w:val="nil"/>
              <w:left w:val="nil"/>
              <w:bottom w:val="single" w:sz="4" w:space="0" w:color="auto"/>
              <w:right w:val="single" w:sz="4" w:space="0" w:color="auto"/>
            </w:tcBorders>
            <w:shd w:val="clear" w:color="auto" w:fill="auto"/>
            <w:noWrap/>
            <w:vAlign w:val="center"/>
            <w:hideMark/>
          </w:tcPr>
          <w:p w14:paraId="3311CCC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4,160</w:t>
            </w:r>
          </w:p>
        </w:tc>
        <w:tc>
          <w:tcPr>
            <w:tcW w:w="358" w:type="pct"/>
            <w:tcBorders>
              <w:top w:val="nil"/>
              <w:left w:val="nil"/>
              <w:bottom w:val="single" w:sz="4" w:space="0" w:color="auto"/>
              <w:right w:val="single" w:sz="4" w:space="0" w:color="auto"/>
            </w:tcBorders>
            <w:shd w:val="clear" w:color="auto" w:fill="auto"/>
            <w:noWrap/>
            <w:vAlign w:val="center"/>
            <w:hideMark/>
          </w:tcPr>
          <w:p w14:paraId="4CE8D10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24.0%</w:t>
            </w:r>
          </w:p>
        </w:tc>
        <w:tc>
          <w:tcPr>
            <w:tcW w:w="381" w:type="pct"/>
            <w:tcBorders>
              <w:top w:val="nil"/>
              <w:left w:val="nil"/>
              <w:bottom w:val="single" w:sz="4" w:space="0" w:color="auto"/>
              <w:right w:val="single" w:sz="4" w:space="0" w:color="auto"/>
            </w:tcBorders>
            <w:shd w:val="clear" w:color="auto" w:fill="auto"/>
            <w:noWrap/>
            <w:vAlign w:val="center"/>
            <w:hideMark/>
          </w:tcPr>
          <w:p w14:paraId="1AA77C8B" w14:textId="1ABC8C3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-5,000</w:t>
            </w:r>
          </w:p>
        </w:tc>
        <w:tc>
          <w:tcPr>
            <w:tcW w:w="333" w:type="pct"/>
            <w:tcBorders>
              <w:top w:val="nil"/>
              <w:left w:val="nil"/>
              <w:bottom w:val="single" w:sz="4" w:space="0" w:color="auto"/>
              <w:right w:val="single" w:sz="4" w:space="0" w:color="auto"/>
            </w:tcBorders>
            <w:shd w:val="clear" w:color="auto" w:fill="auto"/>
            <w:noWrap/>
            <w:vAlign w:val="center"/>
            <w:hideMark/>
          </w:tcPr>
          <w:p w14:paraId="26619E2A" w14:textId="1E28A20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-1,240</w:t>
            </w:r>
          </w:p>
        </w:tc>
        <w:tc>
          <w:tcPr>
            <w:tcW w:w="313" w:type="pct"/>
            <w:tcBorders>
              <w:top w:val="nil"/>
              <w:left w:val="nil"/>
              <w:bottom w:val="single" w:sz="4" w:space="0" w:color="auto"/>
              <w:right w:val="single" w:sz="4" w:space="0" w:color="auto"/>
            </w:tcBorders>
            <w:shd w:val="clear" w:color="auto" w:fill="auto"/>
            <w:noWrap/>
            <w:vAlign w:val="bottom"/>
            <w:hideMark/>
          </w:tcPr>
          <w:p w14:paraId="09FD778B" w14:textId="1E54006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c>
          <w:tcPr>
            <w:tcW w:w="356" w:type="pct"/>
            <w:tcBorders>
              <w:top w:val="nil"/>
              <w:left w:val="nil"/>
              <w:bottom w:val="single" w:sz="4" w:space="0" w:color="auto"/>
              <w:right w:val="single" w:sz="4" w:space="0" w:color="auto"/>
            </w:tcBorders>
            <w:shd w:val="clear" w:color="auto" w:fill="auto"/>
            <w:noWrap/>
            <w:vAlign w:val="bottom"/>
            <w:hideMark/>
          </w:tcPr>
          <w:p w14:paraId="5BDFD182" w14:textId="53F45E2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-22.4%</w:t>
            </w:r>
          </w:p>
        </w:tc>
        <w:tc>
          <w:tcPr>
            <w:tcW w:w="357" w:type="pct"/>
            <w:tcBorders>
              <w:top w:val="nil"/>
              <w:left w:val="nil"/>
              <w:bottom w:val="single" w:sz="4" w:space="0" w:color="auto"/>
              <w:right w:val="single" w:sz="4" w:space="0" w:color="auto"/>
            </w:tcBorders>
            <w:shd w:val="clear" w:color="auto" w:fill="auto"/>
            <w:noWrap/>
            <w:vAlign w:val="bottom"/>
            <w:hideMark/>
          </w:tcPr>
          <w:p w14:paraId="3475430A" w14:textId="0546860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-23.0%</w:t>
            </w:r>
          </w:p>
        </w:tc>
        <w:tc>
          <w:tcPr>
            <w:tcW w:w="351" w:type="pct"/>
            <w:tcBorders>
              <w:top w:val="nil"/>
              <w:left w:val="nil"/>
              <w:bottom w:val="single" w:sz="4" w:space="0" w:color="auto"/>
              <w:right w:val="single" w:sz="4" w:space="0" w:color="auto"/>
            </w:tcBorders>
            <w:shd w:val="clear" w:color="auto" w:fill="auto"/>
            <w:noWrap/>
            <w:vAlign w:val="bottom"/>
            <w:hideMark/>
          </w:tcPr>
          <w:p w14:paraId="1199B62B" w14:textId="34E5DCB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-0.7%</w:t>
            </w:r>
          </w:p>
        </w:tc>
      </w:tr>
      <w:tr w:rsidR="00CC3C13" w:rsidRPr="003453AB" w14:paraId="298C050F"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62F7E091"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New Mexico</w:t>
            </w:r>
          </w:p>
        </w:tc>
        <w:tc>
          <w:tcPr>
            <w:tcW w:w="399" w:type="pct"/>
            <w:tcBorders>
              <w:top w:val="nil"/>
              <w:left w:val="nil"/>
              <w:bottom w:val="single" w:sz="4" w:space="0" w:color="auto"/>
              <w:right w:val="single" w:sz="4" w:space="0" w:color="auto"/>
            </w:tcBorders>
            <w:shd w:val="clear" w:color="auto" w:fill="auto"/>
            <w:noWrap/>
            <w:vAlign w:val="bottom"/>
            <w:hideMark/>
          </w:tcPr>
          <w:p w14:paraId="5A6F055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5,600</w:t>
            </w:r>
          </w:p>
        </w:tc>
        <w:tc>
          <w:tcPr>
            <w:tcW w:w="412" w:type="pct"/>
            <w:tcBorders>
              <w:top w:val="nil"/>
              <w:left w:val="nil"/>
              <w:bottom w:val="single" w:sz="4" w:space="0" w:color="auto"/>
              <w:right w:val="single" w:sz="4" w:space="0" w:color="auto"/>
            </w:tcBorders>
            <w:shd w:val="clear" w:color="auto" w:fill="auto"/>
            <w:noWrap/>
            <w:vAlign w:val="bottom"/>
            <w:hideMark/>
          </w:tcPr>
          <w:p w14:paraId="702E008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900</w:t>
            </w:r>
          </w:p>
        </w:tc>
        <w:tc>
          <w:tcPr>
            <w:tcW w:w="363" w:type="pct"/>
            <w:tcBorders>
              <w:top w:val="nil"/>
              <w:left w:val="nil"/>
              <w:bottom w:val="single" w:sz="4" w:space="0" w:color="auto"/>
              <w:right w:val="single" w:sz="4" w:space="0" w:color="auto"/>
            </w:tcBorders>
            <w:shd w:val="clear" w:color="auto" w:fill="auto"/>
            <w:noWrap/>
            <w:vAlign w:val="bottom"/>
            <w:hideMark/>
          </w:tcPr>
          <w:p w14:paraId="2FD70DE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16.1%</w:t>
            </w:r>
          </w:p>
        </w:tc>
        <w:tc>
          <w:tcPr>
            <w:tcW w:w="356" w:type="pct"/>
            <w:tcBorders>
              <w:top w:val="nil"/>
              <w:left w:val="nil"/>
              <w:bottom w:val="single" w:sz="4" w:space="0" w:color="auto"/>
              <w:right w:val="single" w:sz="4" w:space="0" w:color="auto"/>
            </w:tcBorders>
            <w:shd w:val="clear" w:color="auto" w:fill="auto"/>
            <w:noWrap/>
            <w:vAlign w:val="center"/>
            <w:hideMark/>
          </w:tcPr>
          <w:p w14:paraId="683D9FF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3,000</w:t>
            </w:r>
          </w:p>
        </w:tc>
        <w:tc>
          <w:tcPr>
            <w:tcW w:w="357" w:type="pct"/>
            <w:tcBorders>
              <w:top w:val="nil"/>
              <w:left w:val="nil"/>
              <w:bottom w:val="single" w:sz="4" w:space="0" w:color="auto"/>
              <w:right w:val="single" w:sz="4" w:space="0" w:color="auto"/>
            </w:tcBorders>
            <w:shd w:val="clear" w:color="auto" w:fill="auto"/>
            <w:noWrap/>
            <w:vAlign w:val="center"/>
            <w:hideMark/>
          </w:tcPr>
          <w:p w14:paraId="1F2E143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470</w:t>
            </w:r>
          </w:p>
        </w:tc>
        <w:tc>
          <w:tcPr>
            <w:tcW w:w="358" w:type="pct"/>
            <w:tcBorders>
              <w:top w:val="nil"/>
              <w:left w:val="nil"/>
              <w:bottom w:val="single" w:sz="4" w:space="0" w:color="auto"/>
              <w:right w:val="single" w:sz="4" w:space="0" w:color="auto"/>
            </w:tcBorders>
            <w:shd w:val="clear" w:color="auto" w:fill="auto"/>
            <w:noWrap/>
            <w:vAlign w:val="center"/>
            <w:hideMark/>
          </w:tcPr>
          <w:p w14:paraId="45CAE4F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15.7%</w:t>
            </w:r>
          </w:p>
        </w:tc>
        <w:tc>
          <w:tcPr>
            <w:tcW w:w="381" w:type="pct"/>
            <w:tcBorders>
              <w:top w:val="nil"/>
              <w:left w:val="nil"/>
              <w:bottom w:val="single" w:sz="4" w:space="0" w:color="auto"/>
              <w:right w:val="single" w:sz="4" w:space="0" w:color="auto"/>
            </w:tcBorders>
            <w:shd w:val="clear" w:color="auto" w:fill="auto"/>
            <w:noWrap/>
            <w:vAlign w:val="center"/>
            <w:hideMark/>
          </w:tcPr>
          <w:p w14:paraId="13BDAC4C" w14:textId="5CF1532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-2,600</w:t>
            </w:r>
          </w:p>
        </w:tc>
        <w:tc>
          <w:tcPr>
            <w:tcW w:w="333" w:type="pct"/>
            <w:tcBorders>
              <w:top w:val="nil"/>
              <w:left w:val="nil"/>
              <w:bottom w:val="single" w:sz="4" w:space="0" w:color="auto"/>
              <w:right w:val="single" w:sz="4" w:space="0" w:color="auto"/>
            </w:tcBorders>
            <w:shd w:val="clear" w:color="auto" w:fill="auto"/>
            <w:noWrap/>
            <w:vAlign w:val="center"/>
            <w:hideMark/>
          </w:tcPr>
          <w:p w14:paraId="6E87A2AB" w14:textId="3133FA3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-430</w:t>
            </w:r>
          </w:p>
        </w:tc>
        <w:tc>
          <w:tcPr>
            <w:tcW w:w="313" w:type="pct"/>
            <w:tcBorders>
              <w:top w:val="nil"/>
              <w:left w:val="nil"/>
              <w:bottom w:val="single" w:sz="4" w:space="0" w:color="auto"/>
              <w:right w:val="single" w:sz="4" w:space="0" w:color="auto"/>
            </w:tcBorders>
            <w:shd w:val="clear" w:color="auto" w:fill="auto"/>
            <w:noWrap/>
            <w:vAlign w:val="bottom"/>
            <w:hideMark/>
          </w:tcPr>
          <w:p w14:paraId="647869C3" w14:textId="73EF6C9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-0.4%</w:t>
            </w:r>
          </w:p>
        </w:tc>
        <w:tc>
          <w:tcPr>
            <w:tcW w:w="356" w:type="pct"/>
            <w:tcBorders>
              <w:top w:val="nil"/>
              <w:left w:val="nil"/>
              <w:bottom w:val="single" w:sz="4" w:space="0" w:color="auto"/>
              <w:right w:val="single" w:sz="4" w:space="0" w:color="auto"/>
            </w:tcBorders>
            <w:shd w:val="clear" w:color="auto" w:fill="auto"/>
            <w:noWrap/>
            <w:vAlign w:val="bottom"/>
            <w:hideMark/>
          </w:tcPr>
          <w:p w14:paraId="7A7E508D" w14:textId="420E420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-46.4%</w:t>
            </w:r>
          </w:p>
        </w:tc>
        <w:tc>
          <w:tcPr>
            <w:tcW w:w="357" w:type="pct"/>
            <w:tcBorders>
              <w:top w:val="nil"/>
              <w:left w:val="nil"/>
              <w:bottom w:val="single" w:sz="4" w:space="0" w:color="auto"/>
              <w:right w:val="single" w:sz="4" w:space="0" w:color="auto"/>
            </w:tcBorders>
            <w:shd w:val="clear" w:color="auto" w:fill="auto"/>
            <w:noWrap/>
            <w:vAlign w:val="bottom"/>
            <w:hideMark/>
          </w:tcPr>
          <w:p w14:paraId="5AE534F2" w14:textId="390E6EB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-47.8%</w:t>
            </w:r>
          </w:p>
        </w:tc>
        <w:tc>
          <w:tcPr>
            <w:tcW w:w="351" w:type="pct"/>
            <w:tcBorders>
              <w:top w:val="nil"/>
              <w:left w:val="nil"/>
              <w:bottom w:val="single" w:sz="4" w:space="0" w:color="auto"/>
              <w:right w:val="single" w:sz="4" w:space="0" w:color="auto"/>
            </w:tcBorders>
            <w:shd w:val="clear" w:color="auto" w:fill="auto"/>
            <w:noWrap/>
            <w:vAlign w:val="bottom"/>
            <w:hideMark/>
          </w:tcPr>
          <w:p w14:paraId="262D0E58" w14:textId="78444BF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-2.5%</w:t>
            </w:r>
          </w:p>
        </w:tc>
      </w:tr>
      <w:tr w:rsidR="00CC3C13" w:rsidRPr="003453AB" w14:paraId="25219BB8"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7BAAE809"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New York</w:t>
            </w:r>
          </w:p>
        </w:tc>
        <w:tc>
          <w:tcPr>
            <w:tcW w:w="399" w:type="pct"/>
            <w:tcBorders>
              <w:top w:val="nil"/>
              <w:left w:val="nil"/>
              <w:bottom w:val="single" w:sz="4" w:space="0" w:color="auto"/>
              <w:right w:val="single" w:sz="4" w:space="0" w:color="auto"/>
            </w:tcBorders>
            <w:shd w:val="clear" w:color="auto" w:fill="auto"/>
            <w:noWrap/>
            <w:vAlign w:val="bottom"/>
            <w:hideMark/>
          </w:tcPr>
          <w:p w14:paraId="6694AE6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46,700</w:t>
            </w:r>
          </w:p>
        </w:tc>
        <w:tc>
          <w:tcPr>
            <w:tcW w:w="412" w:type="pct"/>
            <w:tcBorders>
              <w:top w:val="nil"/>
              <w:left w:val="nil"/>
              <w:bottom w:val="single" w:sz="4" w:space="0" w:color="auto"/>
              <w:right w:val="single" w:sz="4" w:space="0" w:color="auto"/>
            </w:tcBorders>
            <w:shd w:val="clear" w:color="auto" w:fill="auto"/>
            <w:noWrap/>
            <w:vAlign w:val="bottom"/>
            <w:hideMark/>
          </w:tcPr>
          <w:p w14:paraId="70F4BA4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11,800</w:t>
            </w:r>
          </w:p>
        </w:tc>
        <w:tc>
          <w:tcPr>
            <w:tcW w:w="363" w:type="pct"/>
            <w:tcBorders>
              <w:top w:val="nil"/>
              <w:left w:val="nil"/>
              <w:bottom w:val="single" w:sz="4" w:space="0" w:color="auto"/>
              <w:right w:val="single" w:sz="4" w:space="0" w:color="auto"/>
            </w:tcBorders>
            <w:shd w:val="clear" w:color="auto" w:fill="auto"/>
            <w:noWrap/>
            <w:vAlign w:val="bottom"/>
            <w:hideMark/>
          </w:tcPr>
          <w:p w14:paraId="779A38F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25.3%</w:t>
            </w:r>
          </w:p>
        </w:tc>
        <w:tc>
          <w:tcPr>
            <w:tcW w:w="356" w:type="pct"/>
            <w:tcBorders>
              <w:top w:val="nil"/>
              <w:left w:val="nil"/>
              <w:bottom w:val="single" w:sz="4" w:space="0" w:color="auto"/>
              <w:right w:val="single" w:sz="4" w:space="0" w:color="auto"/>
            </w:tcBorders>
            <w:shd w:val="clear" w:color="auto" w:fill="auto"/>
            <w:noWrap/>
            <w:vAlign w:val="center"/>
            <w:hideMark/>
          </w:tcPr>
          <w:p w14:paraId="72881E3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53,600</w:t>
            </w:r>
          </w:p>
        </w:tc>
        <w:tc>
          <w:tcPr>
            <w:tcW w:w="357" w:type="pct"/>
            <w:tcBorders>
              <w:top w:val="nil"/>
              <w:left w:val="nil"/>
              <w:bottom w:val="single" w:sz="4" w:space="0" w:color="auto"/>
              <w:right w:val="single" w:sz="4" w:space="0" w:color="auto"/>
            </w:tcBorders>
            <w:shd w:val="clear" w:color="auto" w:fill="auto"/>
            <w:noWrap/>
            <w:vAlign w:val="center"/>
            <w:hideMark/>
          </w:tcPr>
          <w:p w14:paraId="6AFB1C2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13,500</w:t>
            </w:r>
          </w:p>
        </w:tc>
        <w:tc>
          <w:tcPr>
            <w:tcW w:w="358" w:type="pct"/>
            <w:tcBorders>
              <w:top w:val="nil"/>
              <w:left w:val="nil"/>
              <w:bottom w:val="single" w:sz="4" w:space="0" w:color="auto"/>
              <w:right w:val="single" w:sz="4" w:space="0" w:color="auto"/>
            </w:tcBorders>
            <w:shd w:val="clear" w:color="auto" w:fill="auto"/>
            <w:noWrap/>
            <w:vAlign w:val="center"/>
            <w:hideMark/>
          </w:tcPr>
          <w:p w14:paraId="3E73389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25.2%</w:t>
            </w:r>
          </w:p>
        </w:tc>
        <w:tc>
          <w:tcPr>
            <w:tcW w:w="381" w:type="pct"/>
            <w:tcBorders>
              <w:top w:val="nil"/>
              <w:left w:val="nil"/>
              <w:bottom w:val="single" w:sz="4" w:space="0" w:color="auto"/>
              <w:right w:val="single" w:sz="4" w:space="0" w:color="auto"/>
            </w:tcBorders>
            <w:shd w:val="clear" w:color="auto" w:fill="auto"/>
            <w:noWrap/>
            <w:vAlign w:val="center"/>
            <w:hideMark/>
          </w:tcPr>
          <w:p w14:paraId="654DE206" w14:textId="521A620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6,900</w:t>
            </w:r>
          </w:p>
        </w:tc>
        <w:tc>
          <w:tcPr>
            <w:tcW w:w="333" w:type="pct"/>
            <w:tcBorders>
              <w:top w:val="nil"/>
              <w:left w:val="nil"/>
              <w:bottom w:val="single" w:sz="4" w:space="0" w:color="auto"/>
              <w:right w:val="single" w:sz="4" w:space="0" w:color="auto"/>
            </w:tcBorders>
            <w:shd w:val="clear" w:color="auto" w:fill="auto"/>
            <w:noWrap/>
            <w:vAlign w:val="center"/>
            <w:hideMark/>
          </w:tcPr>
          <w:p w14:paraId="77E4E7BA" w14:textId="3068792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1,700</w:t>
            </w:r>
          </w:p>
        </w:tc>
        <w:tc>
          <w:tcPr>
            <w:tcW w:w="313" w:type="pct"/>
            <w:tcBorders>
              <w:top w:val="nil"/>
              <w:left w:val="nil"/>
              <w:bottom w:val="single" w:sz="4" w:space="0" w:color="auto"/>
              <w:right w:val="single" w:sz="4" w:space="0" w:color="auto"/>
            </w:tcBorders>
            <w:shd w:val="clear" w:color="auto" w:fill="auto"/>
            <w:noWrap/>
            <w:vAlign w:val="bottom"/>
            <w:hideMark/>
          </w:tcPr>
          <w:p w14:paraId="239ACBD3" w14:textId="2903344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048A1DDF" w14:textId="7062340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14.8%</w:t>
            </w:r>
          </w:p>
        </w:tc>
        <w:tc>
          <w:tcPr>
            <w:tcW w:w="357" w:type="pct"/>
            <w:tcBorders>
              <w:top w:val="nil"/>
              <w:left w:val="nil"/>
              <w:bottom w:val="single" w:sz="4" w:space="0" w:color="auto"/>
              <w:right w:val="single" w:sz="4" w:space="0" w:color="auto"/>
            </w:tcBorders>
            <w:shd w:val="clear" w:color="auto" w:fill="auto"/>
            <w:noWrap/>
            <w:vAlign w:val="bottom"/>
            <w:hideMark/>
          </w:tcPr>
          <w:p w14:paraId="41A89AAD" w14:textId="3821C21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14.4%</w:t>
            </w:r>
          </w:p>
        </w:tc>
        <w:tc>
          <w:tcPr>
            <w:tcW w:w="351" w:type="pct"/>
            <w:tcBorders>
              <w:top w:val="nil"/>
              <w:left w:val="nil"/>
              <w:bottom w:val="single" w:sz="4" w:space="0" w:color="auto"/>
              <w:right w:val="single" w:sz="4" w:space="0" w:color="auto"/>
            </w:tcBorders>
            <w:shd w:val="clear" w:color="auto" w:fill="auto"/>
            <w:noWrap/>
            <w:vAlign w:val="bottom"/>
            <w:hideMark/>
          </w:tcPr>
          <w:p w14:paraId="7C42AE32" w14:textId="365D174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-0.3%</w:t>
            </w:r>
          </w:p>
        </w:tc>
      </w:tr>
      <w:tr w:rsidR="00CC3C13" w:rsidRPr="003453AB" w14:paraId="70849231"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155F9685"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North Carolina</w:t>
            </w:r>
          </w:p>
        </w:tc>
        <w:tc>
          <w:tcPr>
            <w:tcW w:w="399" w:type="pct"/>
            <w:tcBorders>
              <w:top w:val="nil"/>
              <w:left w:val="nil"/>
              <w:bottom w:val="single" w:sz="4" w:space="0" w:color="auto"/>
              <w:right w:val="single" w:sz="4" w:space="0" w:color="auto"/>
            </w:tcBorders>
            <w:shd w:val="clear" w:color="auto" w:fill="auto"/>
            <w:noWrap/>
            <w:vAlign w:val="bottom"/>
            <w:hideMark/>
          </w:tcPr>
          <w:p w14:paraId="0F1E3A6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24,600</w:t>
            </w:r>
          </w:p>
        </w:tc>
        <w:tc>
          <w:tcPr>
            <w:tcW w:w="412" w:type="pct"/>
            <w:tcBorders>
              <w:top w:val="nil"/>
              <w:left w:val="nil"/>
              <w:bottom w:val="single" w:sz="4" w:space="0" w:color="auto"/>
              <w:right w:val="single" w:sz="4" w:space="0" w:color="auto"/>
            </w:tcBorders>
            <w:shd w:val="clear" w:color="auto" w:fill="auto"/>
            <w:noWrap/>
            <w:vAlign w:val="bottom"/>
            <w:hideMark/>
          </w:tcPr>
          <w:p w14:paraId="15B2F28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3,200</w:t>
            </w:r>
          </w:p>
        </w:tc>
        <w:tc>
          <w:tcPr>
            <w:tcW w:w="363" w:type="pct"/>
            <w:tcBorders>
              <w:top w:val="nil"/>
              <w:left w:val="nil"/>
              <w:bottom w:val="single" w:sz="4" w:space="0" w:color="auto"/>
              <w:right w:val="single" w:sz="4" w:space="0" w:color="auto"/>
            </w:tcBorders>
            <w:shd w:val="clear" w:color="auto" w:fill="auto"/>
            <w:noWrap/>
            <w:vAlign w:val="bottom"/>
            <w:hideMark/>
          </w:tcPr>
          <w:p w14:paraId="0D0E397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w:t>
            </w:r>
          </w:p>
        </w:tc>
        <w:tc>
          <w:tcPr>
            <w:tcW w:w="356" w:type="pct"/>
            <w:tcBorders>
              <w:top w:val="nil"/>
              <w:left w:val="nil"/>
              <w:bottom w:val="single" w:sz="4" w:space="0" w:color="auto"/>
              <w:right w:val="single" w:sz="4" w:space="0" w:color="auto"/>
            </w:tcBorders>
            <w:shd w:val="clear" w:color="auto" w:fill="auto"/>
            <w:noWrap/>
            <w:vAlign w:val="center"/>
            <w:hideMark/>
          </w:tcPr>
          <w:p w14:paraId="75BEAA8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24,000</w:t>
            </w:r>
          </w:p>
        </w:tc>
        <w:tc>
          <w:tcPr>
            <w:tcW w:w="357" w:type="pct"/>
            <w:tcBorders>
              <w:top w:val="nil"/>
              <w:left w:val="nil"/>
              <w:bottom w:val="single" w:sz="4" w:space="0" w:color="auto"/>
              <w:right w:val="single" w:sz="4" w:space="0" w:color="auto"/>
            </w:tcBorders>
            <w:shd w:val="clear" w:color="auto" w:fill="auto"/>
            <w:noWrap/>
            <w:vAlign w:val="center"/>
            <w:hideMark/>
          </w:tcPr>
          <w:p w14:paraId="2EA1986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3,100</w:t>
            </w:r>
          </w:p>
        </w:tc>
        <w:tc>
          <w:tcPr>
            <w:tcW w:w="358" w:type="pct"/>
            <w:tcBorders>
              <w:top w:val="nil"/>
              <w:left w:val="nil"/>
              <w:bottom w:val="single" w:sz="4" w:space="0" w:color="auto"/>
              <w:right w:val="single" w:sz="4" w:space="0" w:color="auto"/>
            </w:tcBorders>
            <w:shd w:val="clear" w:color="auto" w:fill="auto"/>
            <w:noWrap/>
            <w:vAlign w:val="center"/>
            <w:hideMark/>
          </w:tcPr>
          <w:p w14:paraId="08613FE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12.9%</w:t>
            </w:r>
          </w:p>
        </w:tc>
        <w:tc>
          <w:tcPr>
            <w:tcW w:w="381" w:type="pct"/>
            <w:tcBorders>
              <w:top w:val="nil"/>
              <w:left w:val="nil"/>
              <w:bottom w:val="single" w:sz="4" w:space="0" w:color="auto"/>
              <w:right w:val="single" w:sz="4" w:space="0" w:color="auto"/>
            </w:tcBorders>
            <w:shd w:val="clear" w:color="auto" w:fill="auto"/>
            <w:noWrap/>
            <w:vAlign w:val="center"/>
            <w:hideMark/>
          </w:tcPr>
          <w:p w14:paraId="15DC49A5" w14:textId="780D121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-600</w:t>
            </w:r>
          </w:p>
        </w:tc>
        <w:tc>
          <w:tcPr>
            <w:tcW w:w="333" w:type="pct"/>
            <w:tcBorders>
              <w:top w:val="nil"/>
              <w:left w:val="nil"/>
              <w:bottom w:val="single" w:sz="4" w:space="0" w:color="auto"/>
              <w:right w:val="single" w:sz="4" w:space="0" w:color="auto"/>
            </w:tcBorders>
            <w:shd w:val="clear" w:color="auto" w:fill="auto"/>
            <w:noWrap/>
            <w:vAlign w:val="center"/>
            <w:hideMark/>
          </w:tcPr>
          <w:p w14:paraId="3F020D8B" w14:textId="335EDC1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13" w:type="pct"/>
            <w:tcBorders>
              <w:top w:val="nil"/>
              <w:left w:val="nil"/>
              <w:bottom w:val="single" w:sz="4" w:space="0" w:color="auto"/>
              <w:right w:val="single" w:sz="4" w:space="0" w:color="auto"/>
            </w:tcBorders>
            <w:shd w:val="clear" w:color="auto" w:fill="auto"/>
            <w:noWrap/>
            <w:vAlign w:val="bottom"/>
            <w:hideMark/>
          </w:tcPr>
          <w:p w14:paraId="4CCE55BA" w14:textId="06FC665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22BB9E4F" w14:textId="5003C77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w:t>
            </w:r>
          </w:p>
        </w:tc>
        <w:tc>
          <w:tcPr>
            <w:tcW w:w="357" w:type="pct"/>
            <w:tcBorders>
              <w:top w:val="nil"/>
              <w:left w:val="nil"/>
              <w:bottom w:val="single" w:sz="4" w:space="0" w:color="auto"/>
              <w:right w:val="single" w:sz="4" w:space="0" w:color="auto"/>
            </w:tcBorders>
            <w:shd w:val="clear" w:color="auto" w:fill="auto"/>
            <w:noWrap/>
            <w:vAlign w:val="bottom"/>
            <w:hideMark/>
          </w:tcPr>
          <w:p w14:paraId="12B4F918" w14:textId="2995B7F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-3.1%</w:t>
            </w:r>
          </w:p>
        </w:tc>
        <w:tc>
          <w:tcPr>
            <w:tcW w:w="351" w:type="pct"/>
            <w:tcBorders>
              <w:top w:val="nil"/>
              <w:left w:val="nil"/>
              <w:bottom w:val="single" w:sz="4" w:space="0" w:color="auto"/>
              <w:right w:val="single" w:sz="4" w:space="0" w:color="auto"/>
            </w:tcBorders>
            <w:shd w:val="clear" w:color="auto" w:fill="auto"/>
            <w:noWrap/>
            <w:vAlign w:val="bottom"/>
            <w:hideMark/>
          </w:tcPr>
          <w:p w14:paraId="43C4D0A1" w14:textId="260A083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-0.7%</w:t>
            </w:r>
          </w:p>
        </w:tc>
      </w:tr>
      <w:tr w:rsidR="00CC3C13" w:rsidRPr="003453AB" w14:paraId="2F71A37A"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8E95C9C"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North Dakota</w:t>
            </w:r>
          </w:p>
        </w:tc>
        <w:tc>
          <w:tcPr>
            <w:tcW w:w="399" w:type="pct"/>
            <w:tcBorders>
              <w:top w:val="nil"/>
              <w:left w:val="nil"/>
              <w:bottom w:val="single" w:sz="4" w:space="0" w:color="auto"/>
              <w:right w:val="single" w:sz="4" w:space="0" w:color="auto"/>
            </w:tcBorders>
            <w:shd w:val="clear" w:color="auto" w:fill="auto"/>
            <w:noWrap/>
            <w:vAlign w:val="bottom"/>
            <w:hideMark/>
          </w:tcPr>
          <w:p w14:paraId="1B929B6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1,600</w:t>
            </w:r>
          </w:p>
        </w:tc>
        <w:tc>
          <w:tcPr>
            <w:tcW w:w="412" w:type="pct"/>
            <w:tcBorders>
              <w:top w:val="nil"/>
              <w:left w:val="nil"/>
              <w:bottom w:val="single" w:sz="4" w:space="0" w:color="auto"/>
              <w:right w:val="single" w:sz="4" w:space="0" w:color="auto"/>
            </w:tcBorders>
            <w:shd w:val="clear" w:color="auto" w:fill="auto"/>
            <w:noWrap/>
            <w:vAlign w:val="bottom"/>
            <w:hideMark/>
          </w:tcPr>
          <w:p w14:paraId="6261546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100</w:t>
            </w:r>
          </w:p>
        </w:tc>
        <w:tc>
          <w:tcPr>
            <w:tcW w:w="363" w:type="pct"/>
            <w:tcBorders>
              <w:top w:val="nil"/>
              <w:left w:val="nil"/>
              <w:bottom w:val="single" w:sz="4" w:space="0" w:color="auto"/>
              <w:right w:val="single" w:sz="4" w:space="0" w:color="auto"/>
            </w:tcBorders>
            <w:shd w:val="clear" w:color="auto" w:fill="auto"/>
            <w:noWrap/>
            <w:vAlign w:val="bottom"/>
            <w:hideMark/>
          </w:tcPr>
          <w:p w14:paraId="4AEFC8E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6.3%</w:t>
            </w:r>
          </w:p>
        </w:tc>
        <w:tc>
          <w:tcPr>
            <w:tcW w:w="356" w:type="pct"/>
            <w:tcBorders>
              <w:top w:val="nil"/>
              <w:left w:val="nil"/>
              <w:bottom w:val="single" w:sz="4" w:space="0" w:color="auto"/>
              <w:right w:val="single" w:sz="4" w:space="0" w:color="auto"/>
            </w:tcBorders>
            <w:shd w:val="clear" w:color="auto" w:fill="auto"/>
            <w:noWrap/>
            <w:vAlign w:val="center"/>
            <w:hideMark/>
          </w:tcPr>
          <w:p w14:paraId="6BFB762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1,700</w:t>
            </w:r>
          </w:p>
        </w:tc>
        <w:tc>
          <w:tcPr>
            <w:tcW w:w="357" w:type="pct"/>
            <w:tcBorders>
              <w:top w:val="nil"/>
              <w:left w:val="nil"/>
              <w:bottom w:val="single" w:sz="4" w:space="0" w:color="auto"/>
              <w:right w:val="single" w:sz="4" w:space="0" w:color="auto"/>
            </w:tcBorders>
            <w:shd w:val="clear" w:color="auto" w:fill="auto"/>
            <w:noWrap/>
            <w:vAlign w:val="center"/>
            <w:hideMark/>
          </w:tcPr>
          <w:p w14:paraId="28F0720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w:t>
            </w:r>
          </w:p>
        </w:tc>
        <w:tc>
          <w:tcPr>
            <w:tcW w:w="358" w:type="pct"/>
            <w:tcBorders>
              <w:top w:val="nil"/>
              <w:left w:val="nil"/>
              <w:bottom w:val="single" w:sz="4" w:space="0" w:color="auto"/>
              <w:right w:val="single" w:sz="4" w:space="0" w:color="auto"/>
            </w:tcBorders>
            <w:shd w:val="clear" w:color="auto" w:fill="auto"/>
            <w:noWrap/>
            <w:vAlign w:val="center"/>
            <w:hideMark/>
          </w:tcPr>
          <w:p w14:paraId="2B53A23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8.2%</w:t>
            </w:r>
          </w:p>
        </w:tc>
        <w:tc>
          <w:tcPr>
            <w:tcW w:w="381" w:type="pct"/>
            <w:tcBorders>
              <w:top w:val="nil"/>
              <w:left w:val="nil"/>
              <w:bottom w:val="single" w:sz="4" w:space="0" w:color="auto"/>
              <w:right w:val="single" w:sz="4" w:space="0" w:color="auto"/>
            </w:tcBorders>
            <w:shd w:val="clear" w:color="auto" w:fill="auto"/>
            <w:noWrap/>
            <w:vAlign w:val="center"/>
            <w:hideMark/>
          </w:tcPr>
          <w:p w14:paraId="4282840D" w14:textId="5A3D02E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33" w:type="pct"/>
            <w:tcBorders>
              <w:top w:val="nil"/>
              <w:left w:val="nil"/>
              <w:bottom w:val="single" w:sz="4" w:space="0" w:color="auto"/>
              <w:right w:val="single" w:sz="4" w:space="0" w:color="auto"/>
            </w:tcBorders>
            <w:shd w:val="clear" w:color="auto" w:fill="auto"/>
            <w:noWrap/>
            <w:vAlign w:val="center"/>
            <w:hideMark/>
          </w:tcPr>
          <w:p w14:paraId="2410B46D" w14:textId="7A2230F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w:t>
            </w:r>
          </w:p>
        </w:tc>
        <w:tc>
          <w:tcPr>
            <w:tcW w:w="313" w:type="pct"/>
            <w:tcBorders>
              <w:top w:val="nil"/>
              <w:left w:val="nil"/>
              <w:bottom w:val="single" w:sz="4" w:space="0" w:color="auto"/>
              <w:right w:val="single" w:sz="4" w:space="0" w:color="auto"/>
            </w:tcBorders>
            <w:shd w:val="clear" w:color="auto" w:fill="auto"/>
            <w:noWrap/>
            <w:vAlign w:val="bottom"/>
            <w:hideMark/>
          </w:tcPr>
          <w:p w14:paraId="2FE67AF0" w14:textId="5D2651C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w:t>
            </w:r>
          </w:p>
        </w:tc>
        <w:tc>
          <w:tcPr>
            <w:tcW w:w="356" w:type="pct"/>
            <w:tcBorders>
              <w:top w:val="nil"/>
              <w:left w:val="nil"/>
              <w:bottom w:val="single" w:sz="4" w:space="0" w:color="auto"/>
              <w:right w:val="single" w:sz="4" w:space="0" w:color="auto"/>
            </w:tcBorders>
            <w:shd w:val="clear" w:color="auto" w:fill="auto"/>
            <w:noWrap/>
            <w:vAlign w:val="bottom"/>
            <w:hideMark/>
          </w:tcPr>
          <w:p w14:paraId="38070BA6" w14:textId="2790467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6.3%</w:t>
            </w:r>
          </w:p>
        </w:tc>
        <w:tc>
          <w:tcPr>
            <w:tcW w:w="357" w:type="pct"/>
            <w:tcBorders>
              <w:top w:val="nil"/>
              <w:left w:val="nil"/>
              <w:bottom w:val="single" w:sz="4" w:space="0" w:color="auto"/>
              <w:right w:val="single" w:sz="4" w:space="0" w:color="auto"/>
            </w:tcBorders>
            <w:shd w:val="clear" w:color="auto" w:fill="auto"/>
            <w:noWrap/>
            <w:vAlign w:val="bottom"/>
            <w:hideMark/>
          </w:tcPr>
          <w:p w14:paraId="0156BD92" w14:textId="5576BB6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w:t>
            </w:r>
          </w:p>
        </w:tc>
        <w:tc>
          <w:tcPr>
            <w:tcW w:w="351" w:type="pct"/>
            <w:tcBorders>
              <w:top w:val="nil"/>
              <w:left w:val="nil"/>
              <w:bottom w:val="single" w:sz="4" w:space="0" w:color="auto"/>
              <w:right w:val="single" w:sz="4" w:space="0" w:color="auto"/>
            </w:tcBorders>
            <w:shd w:val="clear" w:color="auto" w:fill="auto"/>
            <w:noWrap/>
            <w:vAlign w:val="bottom"/>
            <w:hideMark/>
          </w:tcPr>
          <w:p w14:paraId="77B32A7B" w14:textId="091A7B0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31.8%</w:t>
            </w:r>
          </w:p>
        </w:tc>
      </w:tr>
      <w:tr w:rsidR="00CC3C13" w:rsidRPr="003453AB" w14:paraId="4A68FA40"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59948D3"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Ohio</w:t>
            </w:r>
          </w:p>
        </w:tc>
        <w:tc>
          <w:tcPr>
            <w:tcW w:w="399" w:type="pct"/>
            <w:tcBorders>
              <w:top w:val="nil"/>
              <w:left w:val="nil"/>
              <w:bottom w:val="single" w:sz="4" w:space="0" w:color="auto"/>
              <w:right w:val="single" w:sz="4" w:space="0" w:color="auto"/>
            </w:tcBorders>
            <w:shd w:val="clear" w:color="auto" w:fill="auto"/>
            <w:noWrap/>
            <w:vAlign w:val="bottom"/>
            <w:hideMark/>
          </w:tcPr>
          <w:p w14:paraId="548BA7C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29,500</w:t>
            </w:r>
          </w:p>
        </w:tc>
        <w:tc>
          <w:tcPr>
            <w:tcW w:w="412" w:type="pct"/>
            <w:tcBorders>
              <w:top w:val="nil"/>
              <w:left w:val="nil"/>
              <w:bottom w:val="single" w:sz="4" w:space="0" w:color="auto"/>
              <w:right w:val="single" w:sz="4" w:space="0" w:color="auto"/>
            </w:tcBorders>
            <w:shd w:val="clear" w:color="auto" w:fill="auto"/>
            <w:noWrap/>
            <w:vAlign w:val="bottom"/>
            <w:hideMark/>
          </w:tcPr>
          <w:p w14:paraId="0CAFA6E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5,000</w:t>
            </w:r>
          </w:p>
        </w:tc>
        <w:tc>
          <w:tcPr>
            <w:tcW w:w="363" w:type="pct"/>
            <w:tcBorders>
              <w:top w:val="nil"/>
              <w:left w:val="nil"/>
              <w:bottom w:val="single" w:sz="4" w:space="0" w:color="auto"/>
              <w:right w:val="single" w:sz="4" w:space="0" w:color="auto"/>
            </w:tcBorders>
            <w:shd w:val="clear" w:color="auto" w:fill="auto"/>
            <w:noWrap/>
            <w:vAlign w:val="bottom"/>
            <w:hideMark/>
          </w:tcPr>
          <w:p w14:paraId="49A2B53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16.9%</w:t>
            </w:r>
          </w:p>
        </w:tc>
        <w:tc>
          <w:tcPr>
            <w:tcW w:w="356" w:type="pct"/>
            <w:tcBorders>
              <w:top w:val="nil"/>
              <w:left w:val="nil"/>
              <w:bottom w:val="single" w:sz="4" w:space="0" w:color="auto"/>
              <w:right w:val="single" w:sz="4" w:space="0" w:color="auto"/>
            </w:tcBorders>
            <w:shd w:val="clear" w:color="auto" w:fill="auto"/>
            <w:noWrap/>
            <w:vAlign w:val="center"/>
            <w:hideMark/>
          </w:tcPr>
          <w:p w14:paraId="020E31B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36,100</w:t>
            </w:r>
          </w:p>
        </w:tc>
        <w:tc>
          <w:tcPr>
            <w:tcW w:w="357" w:type="pct"/>
            <w:tcBorders>
              <w:top w:val="nil"/>
              <w:left w:val="nil"/>
              <w:bottom w:val="single" w:sz="4" w:space="0" w:color="auto"/>
              <w:right w:val="single" w:sz="4" w:space="0" w:color="auto"/>
            </w:tcBorders>
            <w:shd w:val="clear" w:color="auto" w:fill="auto"/>
            <w:noWrap/>
            <w:vAlign w:val="center"/>
            <w:hideMark/>
          </w:tcPr>
          <w:p w14:paraId="7596A25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6,160</w:t>
            </w:r>
          </w:p>
        </w:tc>
        <w:tc>
          <w:tcPr>
            <w:tcW w:w="358" w:type="pct"/>
            <w:tcBorders>
              <w:top w:val="nil"/>
              <w:left w:val="nil"/>
              <w:bottom w:val="single" w:sz="4" w:space="0" w:color="auto"/>
              <w:right w:val="single" w:sz="4" w:space="0" w:color="auto"/>
            </w:tcBorders>
            <w:shd w:val="clear" w:color="auto" w:fill="auto"/>
            <w:noWrap/>
            <w:vAlign w:val="center"/>
            <w:hideMark/>
          </w:tcPr>
          <w:p w14:paraId="2EDF6B9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17.1%</w:t>
            </w:r>
          </w:p>
        </w:tc>
        <w:tc>
          <w:tcPr>
            <w:tcW w:w="381" w:type="pct"/>
            <w:tcBorders>
              <w:top w:val="nil"/>
              <w:left w:val="nil"/>
              <w:bottom w:val="single" w:sz="4" w:space="0" w:color="auto"/>
              <w:right w:val="single" w:sz="4" w:space="0" w:color="auto"/>
            </w:tcBorders>
            <w:shd w:val="clear" w:color="auto" w:fill="auto"/>
            <w:noWrap/>
            <w:vAlign w:val="center"/>
            <w:hideMark/>
          </w:tcPr>
          <w:p w14:paraId="4C2EFA89" w14:textId="6752B5A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6,600</w:t>
            </w:r>
          </w:p>
        </w:tc>
        <w:tc>
          <w:tcPr>
            <w:tcW w:w="333" w:type="pct"/>
            <w:tcBorders>
              <w:top w:val="nil"/>
              <w:left w:val="nil"/>
              <w:bottom w:val="single" w:sz="4" w:space="0" w:color="auto"/>
              <w:right w:val="single" w:sz="4" w:space="0" w:color="auto"/>
            </w:tcBorders>
            <w:shd w:val="clear" w:color="auto" w:fill="auto"/>
            <w:noWrap/>
            <w:vAlign w:val="center"/>
            <w:hideMark/>
          </w:tcPr>
          <w:p w14:paraId="414E3794" w14:textId="4BDA2D4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1,160</w:t>
            </w:r>
          </w:p>
        </w:tc>
        <w:tc>
          <w:tcPr>
            <w:tcW w:w="313" w:type="pct"/>
            <w:tcBorders>
              <w:top w:val="nil"/>
              <w:left w:val="nil"/>
              <w:bottom w:val="single" w:sz="4" w:space="0" w:color="auto"/>
              <w:right w:val="single" w:sz="4" w:space="0" w:color="auto"/>
            </w:tcBorders>
            <w:shd w:val="clear" w:color="auto" w:fill="auto"/>
            <w:noWrap/>
            <w:vAlign w:val="bottom"/>
            <w:hideMark/>
          </w:tcPr>
          <w:p w14:paraId="70B7127D" w14:textId="2382995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3A4D2A90" w14:textId="68FA184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22.4%</w:t>
            </w:r>
          </w:p>
        </w:tc>
        <w:tc>
          <w:tcPr>
            <w:tcW w:w="357" w:type="pct"/>
            <w:tcBorders>
              <w:top w:val="nil"/>
              <w:left w:val="nil"/>
              <w:bottom w:val="single" w:sz="4" w:space="0" w:color="auto"/>
              <w:right w:val="single" w:sz="4" w:space="0" w:color="auto"/>
            </w:tcBorders>
            <w:shd w:val="clear" w:color="auto" w:fill="auto"/>
            <w:noWrap/>
            <w:vAlign w:val="bottom"/>
            <w:hideMark/>
          </w:tcPr>
          <w:p w14:paraId="3D66B88B" w14:textId="0D8EE10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23.2%</w:t>
            </w:r>
          </w:p>
        </w:tc>
        <w:tc>
          <w:tcPr>
            <w:tcW w:w="351" w:type="pct"/>
            <w:tcBorders>
              <w:top w:val="nil"/>
              <w:left w:val="nil"/>
              <w:bottom w:val="single" w:sz="4" w:space="0" w:color="auto"/>
              <w:right w:val="single" w:sz="4" w:space="0" w:color="auto"/>
            </w:tcBorders>
            <w:shd w:val="clear" w:color="auto" w:fill="auto"/>
            <w:noWrap/>
            <w:vAlign w:val="bottom"/>
            <w:hideMark/>
          </w:tcPr>
          <w:p w14:paraId="28C28B5B" w14:textId="1177EA6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0.7%</w:t>
            </w:r>
          </w:p>
        </w:tc>
      </w:tr>
      <w:tr w:rsidR="00CC3C13" w:rsidRPr="003453AB" w14:paraId="1E8D03DC"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8553B13"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Oklahoma</w:t>
            </w:r>
          </w:p>
        </w:tc>
        <w:tc>
          <w:tcPr>
            <w:tcW w:w="399" w:type="pct"/>
            <w:tcBorders>
              <w:top w:val="nil"/>
              <w:left w:val="nil"/>
              <w:bottom w:val="single" w:sz="4" w:space="0" w:color="auto"/>
              <w:right w:val="single" w:sz="4" w:space="0" w:color="auto"/>
            </w:tcBorders>
            <w:shd w:val="clear" w:color="auto" w:fill="auto"/>
            <w:noWrap/>
            <w:vAlign w:val="bottom"/>
            <w:hideMark/>
          </w:tcPr>
          <w:p w14:paraId="38C808D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10,000</w:t>
            </w:r>
          </w:p>
        </w:tc>
        <w:tc>
          <w:tcPr>
            <w:tcW w:w="412" w:type="pct"/>
            <w:tcBorders>
              <w:top w:val="nil"/>
              <w:left w:val="nil"/>
              <w:bottom w:val="single" w:sz="4" w:space="0" w:color="auto"/>
              <w:right w:val="single" w:sz="4" w:space="0" w:color="auto"/>
            </w:tcBorders>
            <w:shd w:val="clear" w:color="auto" w:fill="auto"/>
            <w:noWrap/>
            <w:vAlign w:val="bottom"/>
            <w:hideMark/>
          </w:tcPr>
          <w:p w14:paraId="6D08F2A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1,300</w:t>
            </w:r>
          </w:p>
        </w:tc>
        <w:tc>
          <w:tcPr>
            <w:tcW w:w="363" w:type="pct"/>
            <w:tcBorders>
              <w:top w:val="nil"/>
              <w:left w:val="nil"/>
              <w:bottom w:val="single" w:sz="4" w:space="0" w:color="auto"/>
              <w:right w:val="single" w:sz="4" w:space="0" w:color="auto"/>
            </w:tcBorders>
            <w:shd w:val="clear" w:color="auto" w:fill="auto"/>
            <w:noWrap/>
            <w:vAlign w:val="bottom"/>
            <w:hideMark/>
          </w:tcPr>
          <w:p w14:paraId="0B50FD5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w:t>
            </w:r>
          </w:p>
        </w:tc>
        <w:tc>
          <w:tcPr>
            <w:tcW w:w="356" w:type="pct"/>
            <w:tcBorders>
              <w:top w:val="nil"/>
              <w:left w:val="nil"/>
              <w:bottom w:val="single" w:sz="4" w:space="0" w:color="auto"/>
              <w:right w:val="single" w:sz="4" w:space="0" w:color="auto"/>
            </w:tcBorders>
            <w:shd w:val="clear" w:color="auto" w:fill="auto"/>
            <w:noWrap/>
            <w:vAlign w:val="center"/>
            <w:hideMark/>
          </w:tcPr>
          <w:p w14:paraId="3D14511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8,600</w:t>
            </w:r>
          </w:p>
        </w:tc>
        <w:tc>
          <w:tcPr>
            <w:tcW w:w="357" w:type="pct"/>
            <w:tcBorders>
              <w:top w:val="nil"/>
              <w:left w:val="nil"/>
              <w:bottom w:val="single" w:sz="4" w:space="0" w:color="auto"/>
              <w:right w:val="single" w:sz="4" w:space="0" w:color="auto"/>
            </w:tcBorders>
            <w:shd w:val="clear" w:color="auto" w:fill="auto"/>
            <w:noWrap/>
            <w:vAlign w:val="center"/>
            <w:hideMark/>
          </w:tcPr>
          <w:p w14:paraId="4F76DE2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1,150</w:t>
            </w:r>
          </w:p>
        </w:tc>
        <w:tc>
          <w:tcPr>
            <w:tcW w:w="358" w:type="pct"/>
            <w:tcBorders>
              <w:top w:val="nil"/>
              <w:left w:val="nil"/>
              <w:bottom w:val="single" w:sz="4" w:space="0" w:color="auto"/>
              <w:right w:val="single" w:sz="4" w:space="0" w:color="auto"/>
            </w:tcBorders>
            <w:shd w:val="clear" w:color="auto" w:fill="auto"/>
            <w:noWrap/>
            <w:vAlign w:val="center"/>
            <w:hideMark/>
          </w:tcPr>
          <w:p w14:paraId="1E365ED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13.4%</w:t>
            </w:r>
          </w:p>
        </w:tc>
        <w:tc>
          <w:tcPr>
            <w:tcW w:w="381" w:type="pct"/>
            <w:tcBorders>
              <w:top w:val="nil"/>
              <w:left w:val="nil"/>
              <w:bottom w:val="single" w:sz="4" w:space="0" w:color="auto"/>
              <w:right w:val="single" w:sz="4" w:space="0" w:color="auto"/>
            </w:tcBorders>
            <w:shd w:val="clear" w:color="auto" w:fill="auto"/>
            <w:noWrap/>
            <w:vAlign w:val="center"/>
            <w:hideMark/>
          </w:tcPr>
          <w:p w14:paraId="26E1D0BA" w14:textId="64F4BF5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-1,400</w:t>
            </w:r>
          </w:p>
        </w:tc>
        <w:tc>
          <w:tcPr>
            <w:tcW w:w="333" w:type="pct"/>
            <w:tcBorders>
              <w:top w:val="nil"/>
              <w:left w:val="nil"/>
              <w:bottom w:val="single" w:sz="4" w:space="0" w:color="auto"/>
              <w:right w:val="single" w:sz="4" w:space="0" w:color="auto"/>
            </w:tcBorders>
            <w:shd w:val="clear" w:color="auto" w:fill="auto"/>
            <w:noWrap/>
            <w:vAlign w:val="center"/>
            <w:hideMark/>
          </w:tcPr>
          <w:p w14:paraId="401128E4" w14:textId="21BA41C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-150</w:t>
            </w:r>
          </w:p>
        </w:tc>
        <w:tc>
          <w:tcPr>
            <w:tcW w:w="313" w:type="pct"/>
            <w:tcBorders>
              <w:top w:val="nil"/>
              <w:left w:val="nil"/>
              <w:bottom w:val="single" w:sz="4" w:space="0" w:color="auto"/>
              <w:right w:val="single" w:sz="4" w:space="0" w:color="auto"/>
            </w:tcBorders>
            <w:shd w:val="clear" w:color="auto" w:fill="auto"/>
            <w:noWrap/>
            <w:vAlign w:val="bottom"/>
            <w:hideMark/>
          </w:tcPr>
          <w:p w14:paraId="6D5A8AF1" w14:textId="565B300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0.4%</w:t>
            </w:r>
          </w:p>
        </w:tc>
        <w:tc>
          <w:tcPr>
            <w:tcW w:w="356" w:type="pct"/>
            <w:tcBorders>
              <w:top w:val="nil"/>
              <w:left w:val="nil"/>
              <w:bottom w:val="single" w:sz="4" w:space="0" w:color="auto"/>
              <w:right w:val="single" w:sz="4" w:space="0" w:color="auto"/>
            </w:tcBorders>
            <w:shd w:val="clear" w:color="auto" w:fill="auto"/>
            <w:noWrap/>
            <w:vAlign w:val="bottom"/>
            <w:hideMark/>
          </w:tcPr>
          <w:p w14:paraId="459130C4" w14:textId="6C74EBD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-14.0%</w:t>
            </w:r>
          </w:p>
        </w:tc>
        <w:tc>
          <w:tcPr>
            <w:tcW w:w="357" w:type="pct"/>
            <w:tcBorders>
              <w:top w:val="nil"/>
              <w:left w:val="nil"/>
              <w:bottom w:val="single" w:sz="4" w:space="0" w:color="auto"/>
              <w:right w:val="single" w:sz="4" w:space="0" w:color="auto"/>
            </w:tcBorders>
            <w:shd w:val="clear" w:color="auto" w:fill="auto"/>
            <w:noWrap/>
            <w:vAlign w:val="bottom"/>
            <w:hideMark/>
          </w:tcPr>
          <w:p w14:paraId="6E08BAB9" w14:textId="00BCA7F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-11.5%</w:t>
            </w:r>
          </w:p>
        </w:tc>
        <w:tc>
          <w:tcPr>
            <w:tcW w:w="351" w:type="pct"/>
            <w:tcBorders>
              <w:top w:val="nil"/>
              <w:left w:val="nil"/>
              <w:bottom w:val="single" w:sz="4" w:space="0" w:color="auto"/>
              <w:right w:val="single" w:sz="4" w:space="0" w:color="auto"/>
            </w:tcBorders>
            <w:shd w:val="clear" w:color="auto" w:fill="auto"/>
            <w:noWrap/>
            <w:vAlign w:val="bottom"/>
            <w:hideMark/>
          </w:tcPr>
          <w:p w14:paraId="5FF03E25" w14:textId="49831B7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2.9%</w:t>
            </w:r>
          </w:p>
        </w:tc>
      </w:tr>
      <w:tr w:rsidR="00CC3C13" w:rsidRPr="003453AB" w14:paraId="059D709B"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2D9D069"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Oregon</w:t>
            </w:r>
          </w:p>
        </w:tc>
        <w:tc>
          <w:tcPr>
            <w:tcW w:w="399" w:type="pct"/>
            <w:tcBorders>
              <w:top w:val="nil"/>
              <w:left w:val="nil"/>
              <w:bottom w:val="single" w:sz="4" w:space="0" w:color="auto"/>
              <w:right w:val="single" w:sz="4" w:space="0" w:color="auto"/>
            </w:tcBorders>
            <w:shd w:val="clear" w:color="auto" w:fill="auto"/>
            <w:noWrap/>
            <w:vAlign w:val="bottom"/>
            <w:hideMark/>
          </w:tcPr>
          <w:p w14:paraId="191D1C8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9,300</w:t>
            </w:r>
          </w:p>
        </w:tc>
        <w:tc>
          <w:tcPr>
            <w:tcW w:w="412" w:type="pct"/>
            <w:tcBorders>
              <w:top w:val="nil"/>
              <w:left w:val="nil"/>
              <w:bottom w:val="single" w:sz="4" w:space="0" w:color="auto"/>
              <w:right w:val="single" w:sz="4" w:space="0" w:color="auto"/>
            </w:tcBorders>
            <w:shd w:val="clear" w:color="auto" w:fill="auto"/>
            <w:noWrap/>
            <w:vAlign w:val="bottom"/>
            <w:hideMark/>
          </w:tcPr>
          <w:p w14:paraId="0CDCD68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1,300</w:t>
            </w:r>
          </w:p>
        </w:tc>
        <w:tc>
          <w:tcPr>
            <w:tcW w:w="363" w:type="pct"/>
            <w:tcBorders>
              <w:top w:val="nil"/>
              <w:left w:val="nil"/>
              <w:bottom w:val="single" w:sz="4" w:space="0" w:color="auto"/>
              <w:right w:val="single" w:sz="4" w:space="0" w:color="auto"/>
            </w:tcBorders>
            <w:shd w:val="clear" w:color="auto" w:fill="auto"/>
            <w:noWrap/>
            <w:vAlign w:val="bottom"/>
            <w:hideMark/>
          </w:tcPr>
          <w:p w14:paraId="0F1E4D8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w:t>
            </w:r>
          </w:p>
        </w:tc>
        <w:tc>
          <w:tcPr>
            <w:tcW w:w="356" w:type="pct"/>
            <w:tcBorders>
              <w:top w:val="nil"/>
              <w:left w:val="nil"/>
              <w:bottom w:val="single" w:sz="4" w:space="0" w:color="auto"/>
              <w:right w:val="single" w:sz="4" w:space="0" w:color="auto"/>
            </w:tcBorders>
            <w:shd w:val="clear" w:color="auto" w:fill="auto"/>
            <w:noWrap/>
            <w:vAlign w:val="center"/>
            <w:hideMark/>
          </w:tcPr>
          <w:p w14:paraId="18905FF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8,500</w:t>
            </w:r>
          </w:p>
        </w:tc>
        <w:tc>
          <w:tcPr>
            <w:tcW w:w="357" w:type="pct"/>
            <w:tcBorders>
              <w:top w:val="nil"/>
              <w:left w:val="nil"/>
              <w:bottom w:val="single" w:sz="4" w:space="0" w:color="auto"/>
              <w:right w:val="single" w:sz="4" w:space="0" w:color="auto"/>
            </w:tcBorders>
            <w:shd w:val="clear" w:color="auto" w:fill="auto"/>
            <w:noWrap/>
            <w:vAlign w:val="center"/>
            <w:hideMark/>
          </w:tcPr>
          <w:p w14:paraId="75BEB4F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1,180</w:t>
            </w:r>
          </w:p>
        </w:tc>
        <w:tc>
          <w:tcPr>
            <w:tcW w:w="358" w:type="pct"/>
            <w:tcBorders>
              <w:top w:val="nil"/>
              <w:left w:val="nil"/>
              <w:bottom w:val="single" w:sz="4" w:space="0" w:color="auto"/>
              <w:right w:val="single" w:sz="4" w:space="0" w:color="auto"/>
            </w:tcBorders>
            <w:shd w:val="clear" w:color="auto" w:fill="auto"/>
            <w:noWrap/>
            <w:vAlign w:val="center"/>
            <w:hideMark/>
          </w:tcPr>
          <w:p w14:paraId="3030411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13.9%</w:t>
            </w:r>
          </w:p>
        </w:tc>
        <w:tc>
          <w:tcPr>
            <w:tcW w:w="381" w:type="pct"/>
            <w:tcBorders>
              <w:top w:val="nil"/>
              <w:left w:val="nil"/>
              <w:bottom w:val="single" w:sz="4" w:space="0" w:color="auto"/>
              <w:right w:val="single" w:sz="4" w:space="0" w:color="auto"/>
            </w:tcBorders>
            <w:shd w:val="clear" w:color="auto" w:fill="auto"/>
            <w:noWrap/>
            <w:vAlign w:val="center"/>
            <w:hideMark/>
          </w:tcPr>
          <w:p w14:paraId="463DEA65" w14:textId="29FA56A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-800</w:t>
            </w:r>
          </w:p>
        </w:tc>
        <w:tc>
          <w:tcPr>
            <w:tcW w:w="333" w:type="pct"/>
            <w:tcBorders>
              <w:top w:val="nil"/>
              <w:left w:val="nil"/>
              <w:bottom w:val="single" w:sz="4" w:space="0" w:color="auto"/>
              <w:right w:val="single" w:sz="4" w:space="0" w:color="auto"/>
            </w:tcBorders>
            <w:shd w:val="clear" w:color="auto" w:fill="auto"/>
            <w:noWrap/>
            <w:vAlign w:val="center"/>
            <w:hideMark/>
          </w:tcPr>
          <w:p w14:paraId="5055F2C4" w14:textId="61AAAE7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-120</w:t>
            </w:r>
          </w:p>
        </w:tc>
        <w:tc>
          <w:tcPr>
            <w:tcW w:w="313" w:type="pct"/>
            <w:tcBorders>
              <w:top w:val="nil"/>
              <w:left w:val="nil"/>
              <w:bottom w:val="single" w:sz="4" w:space="0" w:color="auto"/>
              <w:right w:val="single" w:sz="4" w:space="0" w:color="auto"/>
            </w:tcBorders>
            <w:shd w:val="clear" w:color="auto" w:fill="auto"/>
            <w:noWrap/>
            <w:vAlign w:val="bottom"/>
            <w:hideMark/>
          </w:tcPr>
          <w:p w14:paraId="0C4F2D63" w14:textId="25F5CCA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548CDCD2" w14:textId="0DDBFA0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-8.6%</w:t>
            </w:r>
          </w:p>
        </w:tc>
        <w:tc>
          <w:tcPr>
            <w:tcW w:w="357" w:type="pct"/>
            <w:tcBorders>
              <w:top w:val="nil"/>
              <w:left w:val="nil"/>
              <w:bottom w:val="single" w:sz="4" w:space="0" w:color="auto"/>
              <w:right w:val="single" w:sz="4" w:space="0" w:color="auto"/>
            </w:tcBorders>
            <w:shd w:val="clear" w:color="auto" w:fill="auto"/>
            <w:noWrap/>
            <w:vAlign w:val="bottom"/>
            <w:hideMark/>
          </w:tcPr>
          <w:p w14:paraId="3B00446C" w14:textId="2EE5863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-9.2%</w:t>
            </w:r>
          </w:p>
        </w:tc>
        <w:tc>
          <w:tcPr>
            <w:tcW w:w="351" w:type="pct"/>
            <w:tcBorders>
              <w:top w:val="nil"/>
              <w:left w:val="nil"/>
              <w:bottom w:val="single" w:sz="4" w:space="0" w:color="auto"/>
              <w:right w:val="single" w:sz="4" w:space="0" w:color="auto"/>
            </w:tcBorders>
            <w:shd w:val="clear" w:color="auto" w:fill="auto"/>
            <w:noWrap/>
            <w:vAlign w:val="bottom"/>
            <w:hideMark/>
          </w:tcPr>
          <w:p w14:paraId="144DBECD" w14:textId="6B26494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-0.7%</w:t>
            </w:r>
          </w:p>
        </w:tc>
      </w:tr>
      <w:tr w:rsidR="00CC3C13" w:rsidRPr="003453AB" w14:paraId="62F5CAA7"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3F58B48"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Pennsylvania</w:t>
            </w:r>
          </w:p>
        </w:tc>
        <w:tc>
          <w:tcPr>
            <w:tcW w:w="399" w:type="pct"/>
            <w:tcBorders>
              <w:top w:val="nil"/>
              <w:left w:val="nil"/>
              <w:bottom w:val="single" w:sz="4" w:space="0" w:color="auto"/>
              <w:right w:val="single" w:sz="4" w:space="0" w:color="auto"/>
            </w:tcBorders>
            <w:shd w:val="clear" w:color="auto" w:fill="auto"/>
            <w:noWrap/>
            <w:vAlign w:val="bottom"/>
            <w:hideMark/>
          </w:tcPr>
          <w:p w14:paraId="7DECF9A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30,100</w:t>
            </w:r>
          </w:p>
        </w:tc>
        <w:tc>
          <w:tcPr>
            <w:tcW w:w="412" w:type="pct"/>
            <w:tcBorders>
              <w:top w:val="nil"/>
              <w:left w:val="nil"/>
              <w:bottom w:val="single" w:sz="4" w:space="0" w:color="auto"/>
              <w:right w:val="single" w:sz="4" w:space="0" w:color="auto"/>
            </w:tcBorders>
            <w:shd w:val="clear" w:color="auto" w:fill="auto"/>
            <w:noWrap/>
            <w:vAlign w:val="bottom"/>
            <w:hideMark/>
          </w:tcPr>
          <w:p w14:paraId="0731A9B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6,000</w:t>
            </w:r>
          </w:p>
        </w:tc>
        <w:tc>
          <w:tcPr>
            <w:tcW w:w="363" w:type="pct"/>
            <w:tcBorders>
              <w:top w:val="nil"/>
              <w:left w:val="nil"/>
              <w:bottom w:val="single" w:sz="4" w:space="0" w:color="auto"/>
              <w:right w:val="single" w:sz="4" w:space="0" w:color="auto"/>
            </w:tcBorders>
            <w:shd w:val="clear" w:color="auto" w:fill="auto"/>
            <w:noWrap/>
            <w:vAlign w:val="bottom"/>
            <w:hideMark/>
          </w:tcPr>
          <w:p w14:paraId="1747F69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19.9%</w:t>
            </w:r>
          </w:p>
        </w:tc>
        <w:tc>
          <w:tcPr>
            <w:tcW w:w="356" w:type="pct"/>
            <w:tcBorders>
              <w:top w:val="nil"/>
              <w:left w:val="nil"/>
              <w:bottom w:val="single" w:sz="4" w:space="0" w:color="auto"/>
              <w:right w:val="single" w:sz="4" w:space="0" w:color="auto"/>
            </w:tcBorders>
            <w:shd w:val="clear" w:color="auto" w:fill="auto"/>
            <w:noWrap/>
            <w:vAlign w:val="center"/>
            <w:hideMark/>
          </w:tcPr>
          <w:p w14:paraId="3ECBF26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31,600</w:t>
            </w:r>
          </w:p>
        </w:tc>
        <w:tc>
          <w:tcPr>
            <w:tcW w:w="357" w:type="pct"/>
            <w:tcBorders>
              <w:top w:val="nil"/>
              <w:left w:val="nil"/>
              <w:bottom w:val="single" w:sz="4" w:space="0" w:color="auto"/>
              <w:right w:val="single" w:sz="4" w:space="0" w:color="auto"/>
            </w:tcBorders>
            <w:shd w:val="clear" w:color="auto" w:fill="auto"/>
            <w:noWrap/>
            <w:vAlign w:val="center"/>
            <w:hideMark/>
          </w:tcPr>
          <w:p w14:paraId="311EE9F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6,310</w:t>
            </w:r>
          </w:p>
        </w:tc>
        <w:tc>
          <w:tcPr>
            <w:tcW w:w="358" w:type="pct"/>
            <w:tcBorders>
              <w:top w:val="nil"/>
              <w:left w:val="nil"/>
              <w:bottom w:val="single" w:sz="4" w:space="0" w:color="auto"/>
              <w:right w:val="single" w:sz="4" w:space="0" w:color="auto"/>
            </w:tcBorders>
            <w:shd w:val="clear" w:color="auto" w:fill="auto"/>
            <w:noWrap/>
            <w:vAlign w:val="center"/>
            <w:hideMark/>
          </w:tcPr>
          <w:p w14:paraId="0A02FB2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20.0%</w:t>
            </w:r>
          </w:p>
        </w:tc>
        <w:tc>
          <w:tcPr>
            <w:tcW w:w="381" w:type="pct"/>
            <w:tcBorders>
              <w:top w:val="nil"/>
              <w:left w:val="nil"/>
              <w:bottom w:val="single" w:sz="4" w:space="0" w:color="auto"/>
              <w:right w:val="single" w:sz="4" w:space="0" w:color="auto"/>
            </w:tcBorders>
            <w:shd w:val="clear" w:color="auto" w:fill="auto"/>
            <w:noWrap/>
            <w:vAlign w:val="center"/>
            <w:hideMark/>
          </w:tcPr>
          <w:p w14:paraId="2F68FCA0" w14:textId="775C15D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1,500</w:t>
            </w:r>
          </w:p>
        </w:tc>
        <w:tc>
          <w:tcPr>
            <w:tcW w:w="333" w:type="pct"/>
            <w:tcBorders>
              <w:top w:val="nil"/>
              <w:left w:val="nil"/>
              <w:bottom w:val="single" w:sz="4" w:space="0" w:color="auto"/>
              <w:right w:val="single" w:sz="4" w:space="0" w:color="auto"/>
            </w:tcBorders>
            <w:shd w:val="clear" w:color="auto" w:fill="auto"/>
            <w:noWrap/>
            <w:vAlign w:val="center"/>
            <w:hideMark/>
          </w:tcPr>
          <w:p w14:paraId="69B06595" w14:textId="7AEEC05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310</w:t>
            </w:r>
          </w:p>
        </w:tc>
        <w:tc>
          <w:tcPr>
            <w:tcW w:w="313" w:type="pct"/>
            <w:tcBorders>
              <w:top w:val="nil"/>
              <w:left w:val="nil"/>
              <w:bottom w:val="single" w:sz="4" w:space="0" w:color="auto"/>
              <w:right w:val="single" w:sz="4" w:space="0" w:color="auto"/>
            </w:tcBorders>
            <w:shd w:val="clear" w:color="auto" w:fill="auto"/>
            <w:noWrap/>
            <w:vAlign w:val="bottom"/>
            <w:hideMark/>
          </w:tcPr>
          <w:p w14:paraId="2F35EEB4" w14:textId="51A05E7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4313469B" w14:textId="79D34E1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5.0%</w:t>
            </w:r>
          </w:p>
        </w:tc>
        <w:tc>
          <w:tcPr>
            <w:tcW w:w="357" w:type="pct"/>
            <w:tcBorders>
              <w:top w:val="nil"/>
              <w:left w:val="nil"/>
              <w:bottom w:val="single" w:sz="4" w:space="0" w:color="auto"/>
              <w:right w:val="single" w:sz="4" w:space="0" w:color="auto"/>
            </w:tcBorders>
            <w:shd w:val="clear" w:color="auto" w:fill="auto"/>
            <w:noWrap/>
            <w:vAlign w:val="bottom"/>
            <w:hideMark/>
          </w:tcPr>
          <w:p w14:paraId="558892A1" w14:textId="5FF2989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5.2%</w:t>
            </w:r>
          </w:p>
        </w:tc>
        <w:tc>
          <w:tcPr>
            <w:tcW w:w="351" w:type="pct"/>
            <w:tcBorders>
              <w:top w:val="nil"/>
              <w:left w:val="nil"/>
              <w:bottom w:val="single" w:sz="4" w:space="0" w:color="auto"/>
              <w:right w:val="single" w:sz="4" w:space="0" w:color="auto"/>
            </w:tcBorders>
            <w:shd w:val="clear" w:color="auto" w:fill="auto"/>
            <w:noWrap/>
            <w:vAlign w:val="bottom"/>
            <w:hideMark/>
          </w:tcPr>
          <w:p w14:paraId="736E2106" w14:textId="0151123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r>
      <w:tr w:rsidR="00CC3C13" w:rsidRPr="003453AB" w14:paraId="321D7A44"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A6C6308"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Rhode Island</w:t>
            </w:r>
          </w:p>
        </w:tc>
        <w:tc>
          <w:tcPr>
            <w:tcW w:w="399" w:type="pct"/>
            <w:tcBorders>
              <w:top w:val="nil"/>
              <w:left w:val="nil"/>
              <w:bottom w:val="single" w:sz="4" w:space="0" w:color="auto"/>
              <w:right w:val="single" w:sz="4" w:space="0" w:color="auto"/>
            </w:tcBorders>
            <w:shd w:val="clear" w:color="auto" w:fill="auto"/>
            <w:noWrap/>
            <w:vAlign w:val="bottom"/>
            <w:hideMark/>
          </w:tcPr>
          <w:p w14:paraId="7B1FCEC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2,400</w:t>
            </w:r>
          </w:p>
        </w:tc>
        <w:tc>
          <w:tcPr>
            <w:tcW w:w="412" w:type="pct"/>
            <w:tcBorders>
              <w:top w:val="nil"/>
              <w:left w:val="nil"/>
              <w:bottom w:val="single" w:sz="4" w:space="0" w:color="auto"/>
              <w:right w:val="single" w:sz="4" w:space="0" w:color="auto"/>
            </w:tcBorders>
            <w:shd w:val="clear" w:color="auto" w:fill="auto"/>
            <w:noWrap/>
            <w:vAlign w:val="bottom"/>
            <w:hideMark/>
          </w:tcPr>
          <w:p w14:paraId="0E4C437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400</w:t>
            </w:r>
          </w:p>
        </w:tc>
        <w:tc>
          <w:tcPr>
            <w:tcW w:w="363" w:type="pct"/>
            <w:tcBorders>
              <w:top w:val="nil"/>
              <w:left w:val="nil"/>
              <w:bottom w:val="single" w:sz="4" w:space="0" w:color="auto"/>
              <w:right w:val="single" w:sz="4" w:space="0" w:color="auto"/>
            </w:tcBorders>
            <w:shd w:val="clear" w:color="auto" w:fill="auto"/>
            <w:noWrap/>
            <w:vAlign w:val="bottom"/>
            <w:hideMark/>
          </w:tcPr>
          <w:p w14:paraId="1EC6103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16.7%</w:t>
            </w:r>
          </w:p>
        </w:tc>
        <w:tc>
          <w:tcPr>
            <w:tcW w:w="356" w:type="pct"/>
            <w:tcBorders>
              <w:top w:val="nil"/>
              <w:left w:val="nil"/>
              <w:bottom w:val="single" w:sz="4" w:space="0" w:color="auto"/>
              <w:right w:val="single" w:sz="4" w:space="0" w:color="auto"/>
            </w:tcBorders>
            <w:shd w:val="clear" w:color="auto" w:fill="auto"/>
            <w:noWrap/>
            <w:vAlign w:val="center"/>
            <w:hideMark/>
          </w:tcPr>
          <w:p w14:paraId="2F68E6D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2,700</w:t>
            </w:r>
          </w:p>
        </w:tc>
        <w:tc>
          <w:tcPr>
            <w:tcW w:w="357" w:type="pct"/>
            <w:tcBorders>
              <w:top w:val="nil"/>
              <w:left w:val="nil"/>
              <w:bottom w:val="single" w:sz="4" w:space="0" w:color="auto"/>
              <w:right w:val="single" w:sz="4" w:space="0" w:color="auto"/>
            </w:tcBorders>
            <w:shd w:val="clear" w:color="auto" w:fill="auto"/>
            <w:noWrap/>
            <w:vAlign w:val="center"/>
            <w:hideMark/>
          </w:tcPr>
          <w:p w14:paraId="666CD6A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420</w:t>
            </w:r>
          </w:p>
        </w:tc>
        <w:tc>
          <w:tcPr>
            <w:tcW w:w="358" w:type="pct"/>
            <w:tcBorders>
              <w:top w:val="nil"/>
              <w:left w:val="nil"/>
              <w:bottom w:val="single" w:sz="4" w:space="0" w:color="auto"/>
              <w:right w:val="single" w:sz="4" w:space="0" w:color="auto"/>
            </w:tcBorders>
            <w:shd w:val="clear" w:color="auto" w:fill="auto"/>
            <w:noWrap/>
            <w:vAlign w:val="center"/>
            <w:hideMark/>
          </w:tcPr>
          <w:p w14:paraId="78733A2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15.6%</w:t>
            </w:r>
          </w:p>
        </w:tc>
        <w:tc>
          <w:tcPr>
            <w:tcW w:w="381" w:type="pct"/>
            <w:tcBorders>
              <w:top w:val="nil"/>
              <w:left w:val="nil"/>
              <w:bottom w:val="single" w:sz="4" w:space="0" w:color="auto"/>
              <w:right w:val="single" w:sz="4" w:space="0" w:color="auto"/>
            </w:tcBorders>
            <w:shd w:val="clear" w:color="auto" w:fill="auto"/>
            <w:noWrap/>
            <w:vAlign w:val="center"/>
            <w:hideMark/>
          </w:tcPr>
          <w:p w14:paraId="778BC010" w14:textId="62539C6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33" w:type="pct"/>
            <w:tcBorders>
              <w:top w:val="nil"/>
              <w:left w:val="nil"/>
              <w:bottom w:val="single" w:sz="4" w:space="0" w:color="auto"/>
              <w:right w:val="single" w:sz="4" w:space="0" w:color="auto"/>
            </w:tcBorders>
            <w:shd w:val="clear" w:color="auto" w:fill="auto"/>
            <w:noWrap/>
            <w:vAlign w:val="center"/>
            <w:hideMark/>
          </w:tcPr>
          <w:p w14:paraId="47541F6C" w14:textId="21F3AF3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w:t>
            </w:r>
          </w:p>
        </w:tc>
        <w:tc>
          <w:tcPr>
            <w:tcW w:w="313" w:type="pct"/>
            <w:tcBorders>
              <w:top w:val="nil"/>
              <w:left w:val="nil"/>
              <w:bottom w:val="single" w:sz="4" w:space="0" w:color="auto"/>
              <w:right w:val="single" w:sz="4" w:space="0" w:color="auto"/>
            </w:tcBorders>
            <w:shd w:val="clear" w:color="auto" w:fill="auto"/>
            <w:noWrap/>
            <w:vAlign w:val="bottom"/>
            <w:hideMark/>
          </w:tcPr>
          <w:p w14:paraId="01464496" w14:textId="48BDE60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-1.1%</w:t>
            </w:r>
          </w:p>
        </w:tc>
        <w:tc>
          <w:tcPr>
            <w:tcW w:w="356" w:type="pct"/>
            <w:tcBorders>
              <w:top w:val="nil"/>
              <w:left w:val="nil"/>
              <w:bottom w:val="single" w:sz="4" w:space="0" w:color="auto"/>
              <w:right w:val="single" w:sz="4" w:space="0" w:color="auto"/>
            </w:tcBorders>
            <w:shd w:val="clear" w:color="auto" w:fill="auto"/>
            <w:noWrap/>
            <w:vAlign w:val="bottom"/>
            <w:hideMark/>
          </w:tcPr>
          <w:p w14:paraId="7FC1D381" w14:textId="5DA8AA3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12.5%</w:t>
            </w:r>
          </w:p>
        </w:tc>
        <w:tc>
          <w:tcPr>
            <w:tcW w:w="357" w:type="pct"/>
            <w:tcBorders>
              <w:top w:val="nil"/>
              <w:left w:val="nil"/>
              <w:bottom w:val="single" w:sz="4" w:space="0" w:color="auto"/>
              <w:right w:val="single" w:sz="4" w:space="0" w:color="auto"/>
            </w:tcBorders>
            <w:shd w:val="clear" w:color="auto" w:fill="auto"/>
            <w:noWrap/>
            <w:vAlign w:val="bottom"/>
            <w:hideMark/>
          </w:tcPr>
          <w:p w14:paraId="49DBF1BA" w14:textId="0056011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5.0%</w:t>
            </w:r>
          </w:p>
        </w:tc>
        <w:tc>
          <w:tcPr>
            <w:tcW w:w="351" w:type="pct"/>
            <w:tcBorders>
              <w:top w:val="nil"/>
              <w:left w:val="nil"/>
              <w:bottom w:val="single" w:sz="4" w:space="0" w:color="auto"/>
              <w:right w:val="single" w:sz="4" w:space="0" w:color="auto"/>
            </w:tcBorders>
            <w:shd w:val="clear" w:color="auto" w:fill="auto"/>
            <w:noWrap/>
            <w:vAlign w:val="bottom"/>
            <w:hideMark/>
          </w:tcPr>
          <w:p w14:paraId="15D54750" w14:textId="3FCCFFE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-6.7%</w:t>
            </w:r>
          </w:p>
        </w:tc>
      </w:tr>
      <w:tr w:rsidR="00CC3C13" w:rsidRPr="003453AB" w14:paraId="68054D8E"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FE85101"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South Carolina</w:t>
            </w:r>
          </w:p>
        </w:tc>
        <w:tc>
          <w:tcPr>
            <w:tcW w:w="399" w:type="pct"/>
            <w:tcBorders>
              <w:top w:val="nil"/>
              <w:left w:val="nil"/>
              <w:bottom w:val="single" w:sz="4" w:space="0" w:color="auto"/>
              <w:right w:val="single" w:sz="4" w:space="0" w:color="auto"/>
            </w:tcBorders>
            <w:shd w:val="clear" w:color="auto" w:fill="auto"/>
            <w:noWrap/>
            <w:vAlign w:val="bottom"/>
            <w:hideMark/>
          </w:tcPr>
          <w:p w14:paraId="7E78661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11,700</w:t>
            </w:r>
          </w:p>
        </w:tc>
        <w:tc>
          <w:tcPr>
            <w:tcW w:w="412" w:type="pct"/>
            <w:tcBorders>
              <w:top w:val="nil"/>
              <w:left w:val="nil"/>
              <w:bottom w:val="single" w:sz="4" w:space="0" w:color="auto"/>
              <w:right w:val="single" w:sz="4" w:space="0" w:color="auto"/>
            </w:tcBorders>
            <w:shd w:val="clear" w:color="auto" w:fill="auto"/>
            <w:noWrap/>
            <w:vAlign w:val="bottom"/>
            <w:hideMark/>
          </w:tcPr>
          <w:p w14:paraId="6BF121D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1,300</w:t>
            </w:r>
          </w:p>
        </w:tc>
        <w:tc>
          <w:tcPr>
            <w:tcW w:w="363" w:type="pct"/>
            <w:tcBorders>
              <w:top w:val="nil"/>
              <w:left w:val="nil"/>
              <w:bottom w:val="single" w:sz="4" w:space="0" w:color="auto"/>
              <w:right w:val="single" w:sz="4" w:space="0" w:color="auto"/>
            </w:tcBorders>
            <w:shd w:val="clear" w:color="auto" w:fill="auto"/>
            <w:noWrap/>
            <w:vAlign w:val="bottom"/>
            <w:hideMark/>
          </w:tcPr>
          <w:p w14:paraId="1CAC632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11.1%</w:t>
            </w:r>
          </w:p>
        </w:tc>
        <w:tc>
          <w:tcPr>
            <w:tcW w:w="356" w:type="pct"/>
            <w:tcBorders>
              <w:top w:val="nil"/>
              <w:left w:val="nil"/>
              <w:bottom w:val="single" w:sz="4" w:space="0" w:color="auto"/>
              <w:right w:val="single" w:sz="4" w:space="0" w:color="auto"/>
            </w:tcBorders>
            <w:shd w:val="clear" w:color="auto" w:fill="auto"/>
            <w:noWrap/>
            <w:vAlign w:val="center"/>
            <w:hideMark/>
          </w:tcPr>
          <w:p w14:paraId="1C651A4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11,400</w:t>
            </w:r>
          </w:p>
        </w:tc>
        <w:tc>
          <w:tcPr>
            <w:tcW w:w="357" w:type="pct"/>
            <w:tcBorders>
              <w:top w:val="nil"/>
              <w:left w:val="nil"/>
              <w:bottom w:val="single" w:sz="4" w:space="0" w:color="auto"/>
              <w:right w:val="single" w:sz="4" w:space="0" w:color="auto"/>
            </w:tcBorders>
            <w:shd w:val="clear" w:color="auto" w:fill="auto"/>
            <w:noWrap/>
            <w:vAlign w:val="center"/>
            <w:hideMark/>
          </w:tcPr>
          <w:p w14:paraId="6DAEBFD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1,250</w:t>
            </w:r>
          </w:p>
        </w:tc>
        <w:tc>
          <w:tcPr>
            <w:tcW w:w="358" w:type="pct"/>
            <w:tcBorders>
              <w:top w:val="nil"/>
              <w:left w:val="nil"/>
              <w:bottom w:val="single" w:sz="4" w:space="0" w:color="auto"/>
              <w:right w:val="single" w:sz="4" w:space="0" w:color="auto"/>
            </w:tcBorders>
            <w:shd w:val="clear" w:color="auto" w:fill="auto"/>
            <w:noWrap/>
            <w:vAlign w:val="center"/>
            <w:hideMark/>
          </w:tcPr>
          <w:p w14:paraId="6403242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11.0%</w:t>
            </w:r>
          </w:p>
        </w:tc>
        <w:tc>
          <w:tcPr>
            <w:tcW w:w="381" w:type="pct"/>
            <w:tcBorders>
              <w:top w:val="nil"/>
              <w:left w:val="nil"/>
              <w:bottom w:val="single" w:sz="4" w:space="0" w:color="auto"/>
              <w:right w:val="single" w:sz="4" w:space="0" w:color="auto"/>
            </w:tcBorders>
            <w:shd w:val="clear" w:color="auto" w:fill="auto"/>
            <w:noWrap/>
            <w:vAlign w:val="center"/>
            <w:hideMark/>
          </w:tcPr>
          <w:p w14:paraId="678DCB4B" w14:textId="45DF79A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33" w:type="pct"/>
            <w:tcBorders>
              <w:top w:val="nil"/>
              <w:left w:val="nil"/>
              <w:bottom w:val="single" w:sz="4" w:space="0" w:color="auto"/>
              <w:right w:val="single" w:sz="4" w:space="0" w:color="auto"/>
            </w:tcBorders>
            <w:shd w:val="clear" w:color="auto" w:fill="auto"/>
            <w:noWrap/>
            <w:vAlign w:val="center"/>
            <w:hideMark/>
          </w:tcPr>
          <w:p w14:paraId="45BCFD1F" w14:textId="483866B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-50</w:t>
            </w:r>
          </w:p>
        </w:tc>
        <w:tc>
          <w:tcPr>
            <w:tcW w:w="313" w:type="pct"/>
            <w:tcBorders>
              <w:top w:val="nil"/>
              <w:left w:val="nil"/>
              <w:bottom w:val="single" w:sz="4" w:space="0" w:color="auto"/>
              <w:right w:val="single" w:sz="4" w:space="0" w:color="auto"/>
            </w:tcBorders>
            <w:shd w:val="clear" w:color="auto" w:fill="auto"/>
            <w:noWrap/>
            <w:vAlign w:val="bottom"/>
            <w:hideMark/>
          </w:tcPr>
          <w:p w14:paraId="7E477848" w14:textId="04A96F6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16DE6330" w14:textId="33F5924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-2.6%</w:t>
            </w:r>
          </w:p>
        </w:tc>
        <w:tc>
          <w:tcPr>
            <w:tcW w:w="357" w:type="pct"/>
            <w:tcBorders>
              <w:top w:val="nil"/>
              <w:left w:val="nil"/>
              <w:bottom w:val="single" w:sz="4" w:space="0" w:color="auto"/>
              <w:right w:val="single" w:sz="4" w:space="0" w:color="auto"/>
            </w:tcBorders>
            <w:shd w:val="clear" w:color="auto" w:fill="auto"/>
            <w:noWrap/>
            <w:vAlign w:val="bottom"/>
            <w:hideMark/>
          </w:tcPr>
          <w:p w14:paraId="6C8FD3D2" w14:textId="7248CC6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-3.8%</w:t>
            </w:r>
          </w:p>
        </w:tc>
        <w:tc>
          <w:tcPr>
            <w:tcW w:w="351" w:type="pct"/>
            <w:tcBorders>
              <w:top w:val="nil"/>
              <w:left w:val="nil"/>
              <w:bottom w:val="single" w:sz="4" w:space="0" w:color="auto"/>
              <w:right w:val="single" w:sz="4" w:space="0" w:color="auto"/>
            </w:tcBorders>
            <w:shd w:val="clear" w:color="auto" w:fill="auto"/>
            <w:noWrap/>
            <w:vAlign w:val="bottom"/>
            <w:hideMark/>
          </w:tcPr>
          <w:p w14:paraId="64BDFFA5" w14:textId="435C318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w:t>
            </w:r>
          </w:p>
        </w:tc>
      </w:tr>
      <w:tr w:rsidR="00CC3C13" w:rsidRPr="003453AB" w14:paraId="7C3E6519"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E7D4104"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South Dakota</w:t>
            </w:r>
          </w:p>
        </w:tc>
        <w:tc>
          <w:tcPr>
            <w:tcW w:w="399" w:type="pct"/>
            <w:tcBorders>
              <w:top w:val="nil"/>
              <w:left w:val="nil"/>
              <w:bottom w:val="single" w:sz="4" w:space="0" w:color="auto"/>
              <w:right w:val="single" w:sz="4" w:space="0" w:color="auto"/>
            </w:tcBorders>
            <w:shd w:val="clear" w:color="auto" w:fill="auto"/>
            <w:noWrap/>
            <w:vAlign w:val="bottom"/>
            <w:hideMark/>
          </w:tcPr>
          <w:p w14:paraId="1633F6A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2,200</w:t>
            </w:r>
          </w:p>
        </w:tc>
        <w:tc>
          <w:tcPr>
            <w:tcW w:w="412" w:type="pct"/>
            <w:tcBorders>
              <w:top w:val="nil"/>
              <w:left w:val="nil"/>
              <w:bottom w:val="single" w:sz="4" w:space="0" w:color="auto"/>
              <w:right w:val="single" w:sz="4" w:space="0" w:color="auto"/>
            </w:tcBorders>
            <w:shd w:val="clear" w:color="auto" w:fill="auto"/>
            <w:noWrap/>
            <w:vAlign w:val="bottom"/>
            <w:hideMark/>
          </w:tcPr>
          <w:p w14:paraId="628ACB2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200</w:t>
            </w:r>
          </w:p>
        </w:tc>
        <w:tc>
          <w:tcPr>
            <w:tcW w:w="363" w:type="pct"/>
            <w:tcBorders>
              <w:top w:val="nil"/>
              <w:left w:val="nil"/>
              <w:bottom w:val="single" w:sz="4" w:space="0" w:color="auto"/>
              <w:right w:val="single" w:sz="4" w:space="0" w:color="auto"/>
            </w:tcBorders>
            <w:shd w:val="clear" w:color="auto" w:fill="auto"/>
            <w:noWrap/>
            <w:vAlign w:val="bottom"/>
            <w:hideMark/>
          </w:tcPr>
          <w:p w14:paraId="01A0402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9.1%</w:t>
            </w:r>
          </w:p>
        </w:tc>
        <w:tc>
          <w:tcPr>
            <w:tcW w:w="356" w:type="pct"/>
            <w:tcBorders>
              <w:top w:val="nil"/>
              <w:left w:val="nil"/>
              <w:bottom w:val="single" w:sz="4" w:space="0" w:color="auto"/>
              <w:right w:val="single" w:sz="4" w:space="0" w:color="auto"/>
            </w:tcBorders>
            <w:shd w:val="clear" w:color="auto" w:fill="auto"/>
            <w:noWrap/>
            <w:vAlign w:val="center"/>
            <w:hideMark/>
          </w:tcPr>
          <w:p w14:paraId="7BC9FFB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2,100</w:t>
            </w:r>
          </w:p>
        </w:tc>
        <w:tc>
          <w:tcPr>
            <w:tcW w:w="357" w:type="pct"/>
            <w:tcBorders>
              <w:top w:val="nil"/>
              <w:left w:val="nil"/>
              <w:bottom w:val="single" w:sz="4" w:space="0" w:color="auto"/>
              <w:right w:val="single" w:sz="4" w:space="0" w:color="auto"/>
            </w:tcBorders>
            <w:shd w:val="clear" w:color="auto" w:fill="auto"/>
            <w:noWrap/>
            <w:vAlign w:val="center"/>
            <w:hideMark/>
          </w:tcPr>
          <w:p w14:paraId="0F6410B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160</w:t>
            </w:r>
          </w:p>
        </w:tc>
        <w:tc>
          <w:tcPr>
            <w:tcW w:w="358" w:type="pct"/>
            <w:tcBorders>
              <w:top w:val="nil"/>
              <w:left w:val="nil"/>
              <w:bottom w:val="single" w:sz="4" w:space="0" w:color="auto"/>
              <w:right w:val="single" w:sz="4" w:space="0" w:color="auto"/>
            </w:tcBorders>
            <w:shd w:val="clear" w:color="auto" w:fill="auto"/>
            <w:noWrap/>
            <w:vAlign w:val="center"/>
            <w:hideMark/>
          </w:tcPr>
          <w:p w14:paraId="0CE2C80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7.6%</w:t>
            </w:r>
          </w:p>
        </w:tc>
        <w:tc>
          <w:tcPr>
            <w:tcW w:w="381" w:type="pct"/>
            <w:tcBorders>
              <w:top w:val="nil"/>
              <w:left w:val="nil"/>
              <w:bottom w:val="single" w:sz="4" w:space="0" w:color="auto"/>
              <w:right w:val="single" w:sz="4" w:space="0" w:color="auto"/>
            </w:tcBorders>
            <w:shd w:val="clear" w:color="auto" w:fill="auto"/>
            <w:noWrap/>
            <w:vAlign w:val="center"/>
            <w:hideMark/>
          </w:tcPr>
          <w:p w14:paraId="732166B2" w14:textId="42BCD1B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33" w:type="pct"/>
            <w:tcBorders>
              <w:top w:val="nil"/>
              <w:left w:val="nil"/>
              <w:bottom w:val="single" w:sz="4" w:space="0" w:color="auto"/>
              <w:right w:val="single" w:sz="4" w:space="0" w:color="auto"/>
            </w:tcBorders>
            <w:shd w:val="clear" w:color="auto" w:fill="auto"/>
            <w:noWrap/>
            <w:vAlign w:val="center"/>
            <w:hideMark/>
          </w:tcPr>
          <w:p w14:paraId="636DC1E8" w14:textId="2BA3856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w:t>
            </w:r>
          </w:p>
        </w:tc>
        <w:tc>
          <w:tcPr>
            <w:tcW w:w="313" w:type="pct"/>
            <w:tcBorders>
              <w:top w:val="nil"/>
              <w:left w:val="nil"/>
              <w:bottom w:val="single" w:sz="4" w:space="0" w:color="auto"/>
              <w:right w:val="single" w:sz="4" w:space="0" w:color="auto"/>
            </w:tcBorders>
            <w:shd w:val="clear" w:color="auto" w:fill="auto"/>
            <w:noWrap/>
            <w:vAlign w:val="bottom"/>
            <w:hideMark/>
          </w:tcPr>
          <w:p w14:paraId="04B4DC3E" w14:textId="3C3DB57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w:t>
            </w:r>
          </w:p>
        </w:tc>
        <w:tc>
          <w:tcPr>
            <w:tcW w:w="356" w:type="pct"/>
            <w:tcBorders>
              <w:top w:val="nil"/>
              <w:left w:val="nil"/>
              <w:bottom w:val="single" w:sz="4" w:space="0" w:color="auto"/>
              <w:right w:val="single" w:sz="4" w:space="0" w:color="auto"/>
            </w:tcBorders>
            <w:shd w:val="clear" w:color="auto" w:fill="auto"/>
            <w:noWrap/>
            <w:vAlign w:val="bottom"/>
            <w:hideMark/>
          </w:tcPr>
          <w:p w14:paraId="2971ECC6" w14:textId="5A6B1F2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-4.5%</w:t>
            </w:r>
          </w:p>
        </w:tc>
        <w:tc>
          <w:tcPr>
            <w:tcW w:w="357" w:type="pct"/>
            <w:tcBorders>
              <w:top w:val="nil"/>
              <w:left w:val="nil"/>
              <w:bottom w:val="single" w:sz="4" w:space="0" w:color="auto"/>
              <w:right w:val="single" w:sz="4" w:space="0" w:color="auto"/>
            </w:tcBorders>
            <w:shd w:val="clear" w:color="auto" w:fill="auto"/>
            <w:noWrap/>
            <w:vAlign w:val="bottom"/>
            <w:hideMark/>
          </w:tcPr>
          <w:p w14:paraId="12952EE4" w14:textId="14804FE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-20.0%</w:t>
            </w:r>
          </w:p>
        </w:tc>
        <w:tc>
          <w:tcPr>
            <w:tcW w:w="351" w:type="pct"/>
            <w:tcBorders>
              <w:top w:val="nil"/>
              <w:left w:val="nil"/>
              <w:bottom w:val="single" w:sz="4" w:space="0" w:color="auto"/>
              <w:right w:val="single" w:sz="4" w:space="0" w:color="auto"/>
            </w:tcBorders>
            <w:shd w:val="clear" w:color="auto" w:fill="auto"/>
            <w:noWrap/>
            <w:vAlign w:val="bottom"/>
            <w:hideMark/>
          </w:tcPr>
          <w:p w14:paraId="003494D5" w14:textId="3F926B5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-16.2%</w:t>
            </w:r>
          </w:p>
        </w:tc>
      </w:tr>
      <w:tr w:rsidR="00CC3C13" w:rsidRPr="003453AB" w14:paraId="009DC341"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0B9795B"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Tennessee</w:t>
            </w:r>
          </w:p>
        </w:tc>
        <w:tc>
          <w:tcPr>
            <w:tcW w:w="399" w:type="pct"/>
            <w:tcBorders>
              <w:top w:val="nil"/>
              <w:left w:val="nil"/>
              <w:bottom w:val="single" w:sz="4" w:space="0" w:color="auto"/>
              <w:right w:val="single" w:sz="4" w:space="0" w:color="auto"/>
            </w:tcBorders>
            <w:shd w:val="clear" w:color="auto" w:fill="auto"/>
            <w:noWrap/>
            <w:vAlign w:val="bottom"/>
            <w:hideMark/>
          </w:tcPr>
          <w:p w14:paraId="667150E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16,100</w:t>
            </w:r>
          </w:p>
        </w:tc>
        <w:tc>
          <w:tcPr>
            <w:tcW w:w="412" w:type="pct"/>
            <w:tcBorders>
              <w:top w:val="nil"/>
              <w:left w:val="nil"/>
              <w:bottom w:val="single" w:sz="4" w:space="0" w:color="auto"/>
              <w:right w:val="single" w:sz="4" w:space="0" w:color="auto"/>
            </w:tcBorders>
            <w:shd w:val="clear" w:color="auto" w:fill="auto"/>
            <w:noWrap/>
            <w:vAlign w:val="bottom"/>
            <w:hideMark/>
          </w:tcPr>
          <w:p w14:paraId="243A8F2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2,500</w:t>
            </w:r>
          </w:p>
        </w:tc>
        <w:tc>
          <w:tcPr>
            <w:tcW w:w="363" w:type="pct"/>
            <w:tcBorders>
              <w:top w:val="nil"/>
              <w:left w:val="nil"/>
              <w:bottom w:val="single" w:sz="4" w:space="0" w:color="auto"/>
              <w:right w:val="single" w:sz="4" w:space="0" w:color="auto"/>
            </w:tcBorders>
            <w:shd w:val="clear" w:color="auto" w:fill="auto"/>
            <w:noWrap/>
            <w:vAlign w:val="bottom"/>
            <w:hideMark/>
          </w:tcPr>
          <w:p w14:paraId="7591D40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15.5%</w:t>
            </w:r>
          </w:p>
        </w:tc>
        <w:tc>
          <w:tcPr>
            <w:tcW w:w="356" w:type="pct"/>
            <w:tcBorders>
              <w:top w:val="nil"/>
              <w:left w:val="nil"/>
              <w:bottom w:val="single" w:sz="4" w:space="0" w:color="auto"/>
              <w:right w:val="single" w:sz="4" w:space="0" w:color="auto"/>
            </w:tcBorders>
            <w:shd w:val="clear" w:color="auto" w:fill="auto"/>
            <w:noWrap/>
            <w:vAlign w:val="center"/>
            <w:hideMark/>
          </w:tcPr>
          <w:p w14:paraId="7680181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15,700</w:t>
            </w:r>
          </w:p>
        </w:tc>
        <w:tc>
          <w:tcPr>
            <w:tcW w:w="357" w:type="pct"/>
            <w:tcBorders>
              <w:top w:val="nil"/>
              <w:left w:val="nil"/>
              <w:bottom w:val="single" w:sz="4" w:space="0" w:color="auto"/>
              <w:right w:val="single" w:sz="4" w:space="0" w:color="auto"/>
            </w:tcBorders>
            <w:shd w:val="clear" w:color="auto" w:fill="auto"/>
            <w:noWrap/>
            <w:vAlign w:val="center"/>
            <w:hideMark/>
          </w:tcPr>
          <w:p w14:paraId="2B28F47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2,440</w:t>
            </w:r>
          </w:p>
        </w:tc>
        <w:tc>
          <w:tcPr>
            <w:tcW w:w="358" w:type="pct"/>
            <w:tcBorders>
              <w:top w:val="nil"/>
              <w:left w:val="nil"/>
              <w:bottom w:val="single" w:sz="4" w:space="0" w:color="auto"/>
              <w:right w:val="single" w:sz="4" w:space="0" w:color="auto"/>
            </w:tcBorders>
            <w:shd w:val="clear" w:color="auto" w:fill="auto"/>
            <w:noWrap/>
            <w:vAlign w:val="center"/>
            <w:hideMark/>
          </w:tcPr>
          <w:p w14:paraId="5D371F1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15.5%</w:t>
            </w:r>
          </w:p>
        </w:tc>
        <w:tc>
          <w:tcPr>
            <w:tcW w:w="381" w:type="pct"/>
            <w:tcBorders>
              <w:top w:val="nil"/>
              <w:left w:val="nil"/>
              <w:bottom w:val="single" w:sz="4" w:space="0" w:color="auto"/>
              <w:right w:val="single" w:sz="4" w:space="0" w:color="auto"/>
            </w:tcBorders>
            <w:shd w:val="clear" w:color="auto" w:fill="auto"/>
            <w:noWrap/>
            <w:vAlign w:val="center"/>
            <w:hideMark/>
          </w:tcPr>
          <w:p w14:paraId="26AFC4F7" w14:textId="380EF08A"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w:t>
            </w:r>
          </w:p>
        </w:tc>
        <w:tc>
          <w:tcPr>
            <w:tcW w:w="333" w:type="pct"/>
            <w:tcBorders>
              <w:top w:val="nil"/>
              <w:left w:val="nil"/>
              <w:bottom w:val="single" w:sz="4" w:space="0" w:color="auto"/>
              <w:right w:val="single" w:sz="4" w:space="0" w:color="auto"/>
            </w:tcBorders>
            <w:shd w:val="clear" w:color="auto" w:fill="auto"/>
            <w:noWrap/>
            <w:vAlign w:val="center"/>
            <w:hideMark/>
          </w:tcPr>
          <w:p w14:paraId="4023FFE3" w14:textId="0C6890B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-60</w:t>
            </w:r>
          </w:p>
        </w:tc>
        <w:tc>
          <w:tcPr>
            <w:tcW w:w="313" w:type="pct"/>
            <w:tcBorders>
              <w:top w:val="nil"/>
              <w:left w:val="nil"/>
              <w:bottom w:val="single" w:sz="4" w:space="0" w:color="auto"/>
              <w:right w:val="single" w:sz="4" w:space="0" w:color="auto"/>
            </w:tcBorders>
            <w:shd w:val="clear" w:color="auto" w:fill="auto"/>
            <w:noWrap/>
            <w:vAlign w:val="bottom"/>
            <w:hideMark/>
          </w:tcPr>
          <w:p w14:paraId="401C7E3B" w14:textId="51AA6EE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20238450" w14:textId="324E398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-2.5%</w:t>
            </w:r>
          </w:p>
        </w:tc>
        <w:tc>
          <w:tcPr>
            <w:tcW w:w="357" w:type="pct"/>
            <w:tcBorders>
              <w:top w:val="nil"/>
              <w:left w:val="nil"/>
              <w:bottom w:val="single" w:sz="4" w:space="0" w:color="auto"/>
              <w:right w:val="single" w:sz="4" w:space="0" w:color="auto"/>
            </w:tcBorders>
            <w:shd w:val="clear" w:color="auto" w:fill="auto"/>
            <w:noWrap/>
            <w:vAlign w:val="bottom"/>
            <w:hideMark/>
          </w:tcPr>
          <w:p w14:paraId="0D97B39A" w14:textId="3BEBF47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w:t>
            </w:r>
          </w:p>
        </w:tc>
        <w:tc>
          <w:tcPr>
            <w:tcW w:w="351" w:type="pct"/>
            <w:tcBorders>
              <w:top w:val="nil"/>
              <w:left w:val="nil"/>
              <w:bottom w:val="single" w:sz="4" w:space="0" w:color="auto"/>
              <w:right w:val="single" w:sz="4" w:space="0" w:color="auto"/>
            </w:tcBorders>
            <w:shd w:val="clear" w:color="auto" w:fill="auto"/>
            <w:noWrap/>
            <w:vAlign w:val="bottom"/>
            <w:hideMark/>
          </w:tcPr>
          <w:p w14:paraId="0FD1D9D0" w14:textId="3809AEE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r>
      <w:tr w:rsidR="00CC3C13" w:rsidRPr="003453AB" w14:paraId="0546710C"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3F583B0D"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Texas</w:t>
            </w:r>
          </w:p>
        </w:tc>
        <w:tc>
          <w:tcPr>
            <w:tcW w:w="399" w:type="pct"/>
            <w:tcBorders>
              <w:top w:val="nil"/>
              <w:left w:val="nil"/>
              <w:bottom w:val="single" w:sz="4" w:space="0" w:color="auto"/>
              <w:right w:val="single" w:sz="4" w:space="0" w:color="auto"/>
            </w:tcBorders>
            <w:shd w:val="clear" w:color="auto" w:fill="auto"/>
            <w:noWrap/>
            <w:vAlign w:val="bottom"/>
            <w:hideMark/>
          </w:tcPr>
          <w:p w14:paraId="36DE428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74,100</w:t>
            </w:r>
          </w:p>
        </w:tc>
        <w:tc>
          <w:tcPr>
            <w:tcW w:w="412" w:type="pct"/>
            <w:tcBorders>
              <w:top w:val="nil"/>
              <w:left w:val="nil"/>
              <w:bottom w:val="single" w:sz="4" w:space="0" w:color="auto"/>
              <w:right w:val="single" w:sz="4" w:space="0" w:color="auto"/>
            </w:tcBorders>
            <w:shd w:val="clear" w:color="auto" w:fill="auto"/>
            <w:noWrap/>
            <w:vAlign w:val="bottom"/>
            <w:hideMark/>
          </w:tcPr>
          <w:p w14:paraId="07AB346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10,700</w:t>
            </w:r>
          </w:p>
        </w:tc>
        <w:tc>
          <w:tcPr>
            <w:tcW w:w="363" w:type="pct"/>
            <w:tcBorders>
              <w:top w:val="nil"/>
              <w:left w:val="nil"/>
              <w:bottom w:val="single" w:sz="4" w:space="0" w:color="auto"/>
              <w:right w:val="single" w:sz="4" w:space="0" w:color="auto"/>
            </w:tcBorders>
            <w:shd w:val="clear" w:color="auto" w:fill="auto"/>
            <w:noWrap/>
            <w:vAlign w:val="bottom"/>
            <w:hideMark/>
          </w:tcPr>
          <w:p w14:paraId="4E06E4F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14.4%</w:t>
            </w:r>
          </w:p>
        </w:tc>
        <w:tc>
          <w:tcPr>
            <w:tcW w:w="356" w:type="pct"/>
            <w:tcBorders>
              <w:top w:val="nil"/>
              <w:left w:val="nil"/>
              <w:bottom w:val="single" w:sz="4" w:space="0" w:color="auto"/>
              <w:right w:val="single" w:sz="4" w:space="0" w:color="auto"/>
            </w:tcBorders>
            <w:shd w:val="clear" w:color="auto" w:fill="auto"/>
            <w:noWrap/>
            <w:vAlign w:val="center"/>
            <w:hideMark/>
          </w:tcPr>
          <w:p w14:paraId="798B518A"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99,100</w:t>
            </w:r>
          </w:p>
        </w:tc>
        <w:tc>
          <w:tcPr>
            <w:tcW w:w="357" w:type="pct"/>
            <w:tcBorders>
              <w:top w:val="nil"/>
              <w:left w:val="nil"/>
              <w:bottom w:val="single" w:sz="4" w:space="0" w:color="auto"/>
              <w:right w:val="single" w:sz="4" w:space="0" w:color="auto"/>
            </w:tcBorders>
            <w:shd w:val="clear" w:color="auto" w:fill="auto"/>
            <w:noWrap/>
            <w:vAlign w:val="center"/>
            <w:hideMark/>
          </w:tcPr>
          <w:p w14:paraId="70C40B9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14,320</w:t>
            </w:r>
          </w:p>
        </w:tc>
        <w:tc>
          <w:tcPr>
            <w:tcW w:w="358" w:type="pct"/>
            <w:tcBorders>
              <w:top w:val="nil"/>
              <w:left w:val="nil"/>
              <w:bottom w:val="single" w:sz="4" w:space="0" w:color="auto"/>
              <w:right w:val="single" w:sz="4" w:space="0" w:color="auto"/>
            </w:tcBorders>
            <w:shd w:val="clear" w:color="auto" w:fill="auto"/>
            <w:noWrap/>
            <w:vAlign w:val="center"/>
            <w:hideMark/>
          </w:tcPr>
          <w:p w14:paraId="2BFDDF2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14.5%</w:t>
            </w:r>
          </w:p>
        </w:tc>
        <w:tc>
          <w:tcPr>
            <w:tcW w:w="381" w:type="pct"/>
            <w:tcBorders>
              <w:top w:val="nil"/>
              <w:left w:val="nil"/>
              <w:bottom w:val="single" w:sz="4" w:space="0" w:color="auto"/>
              <w:right w:val="single" w:sz="4" w:space="0" w:color="auto"/>
            </w:tcBorders>
            <w:shd w:val="clear" w:color="auto" w:fill="auto"/>
            <w:noWrap/>
            <w:vAlign w:val="center"/>
            <w:hideMark/>
          </w:tcPr>
          <w:p w14:paraId="4566844E" w14:textId="769BD3C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25,000</w:t>
            </w:r>
          </w:p>
        </w:tc>
        <w:tc>
          <w:tcPr>
            <w:tcW w:w="333" w:type="pct"/>
            <w:tcBorders>
              <w:top w:val="nil"/>
              <w:left w:val="nil"/>
              <w:bottom w:val="single" w:sz="4" w:space="0" w:color="auto"/>
              <w:right w:val="single" w:sz="4" w:space="0" w:color="auto"/>
            </w:tcBorders>
            <w:shd w:val="clear" w:color="auto" w:fill="auto"/>
            <w:noWrap/>
            <w:vAlign w:val="center"/>
            <w:hideMark/>
          </w:tcPr>
          <w:p w14:paraId="08EE7377" w14:textId="03BF489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3,620</w:t>
            </w:r>
          </w:p>
        </w:tc>
        <w:tc>
          <w:tcPr>
            <w:tcW w:w="313" w:type="pct"/>
            <w:tcBorders>
              <w:top w:val="nil"/>
              <w:left w:val="nil"/>
              <w:bottom w:val="single" w:sz="4" w:space="0" w:color="auto"/>
              <w:right w:val="single" w:sz="4" w:space="0" w:color="auto"/>
            </w:tcBorders>
            <w:shd w:val="clear" w:color="auto" w:fill="auto"/>
            <w:noWrap/>
            <w:vAlign w:val="bottom"/>
            <w:hideMark/>
          </w:tcPr>
          <w:p w14:paraId="3ED04883" w14:textId="3B11982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577AB0D7" w14:textId="284A913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33.7%</w:t>
            </w:r>
          </w:p>
        </w:tc>
        <w:tc>
          <w:tcPr>
            <w:tcW w:w="357" w:type="pct"/>
            <w:tcBorders>
              <w:top w:val="nil"/>
              <w:left w:val="nil"/>
              <w:bottom w:val="single" w:sz="4" w:space="0" w:color="auto"/>
              <w:right w:val="single" w:sz="4" w:space="0" w:color="auto"/>
            </w:tcBorders>
            <w:shd w:val="clear" w:color="auto" w:fill="auto"/>
            <w:noWrap/>
            <w:vAlign w:val="bottom"/>
            <w:hideMark/>
          </w:tcPr>
          <w:p w14:paraId="18DF0D7C" w14:textId="6A32F60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33.8%</w:t>
            </w:r>
          </w:p>
        </w:tc>
        <w:tc>
          <w:tcPr>
            <w:tcW w:w="351" w:type="pct"/>
            <w:tcBorders>
              <w:top w:val="nil"/>
              <w:left w:val="nil"/>
              <w:bottom w:val="single" w:sz="4" w:space="0" w:color="auto"/>
              <w:right w:val="single" w:sz="4" w:space="0" w:color="auto"/>
            </w:tcBorders>
            <w:shd w:val="clear" w:color="auto" w:fill="auto"/>
            <w:noWrap/>
            <w:vAlign w:val="bottom"/>
            <w:hideMark/>
          </w:tcPr>
          <w:p w14:paraId="40151EAC" w14:textId="117EC99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r>
      <w:tr w:rsidR="00CC3C13" w:rsidRPr="003453AB" w14:paraId="584C2EF6"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7A6B948D"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Utah</w:t>
            </w:r>
          </w:p>
        </w:tc>
        <w:tc>
          <w:tcPr>
            <w:tcW w:w="399" w:type="pct"/>
            <w:tcBorders>
              <w:top w:val="nil"/>
              <w:left w:val="nil"/>
              <w:bottom w:val="single" w:sz="4" w:space="0" w:color="auto"/>
              <w:right w:val="single" w:sz="4" w:space="0" w:color="auto"/>
            </w:tcBorders>
            <w:shd w:val="clear" w:color="auto" w:fill="auto"/>
            <w:noWrap/>
            <w:vAlign w:val="bottom"/>
            <w:hideMark/>
          </w:tcPr>
          <w:p w14:paraId="0C2ED21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9,400</w:t>
            </w:r>
          </w:p>
        </w:tc>
        <w:tc>
          <w:tcPr>
            <w:tcW w:w="412" w:type="pct"/>
            <w:tcBorders>
              <w:top w:val="nil"/>
              <w:left w:val="nil"/>
              <w:bottom w:val="single" w:sz="4" w:space="0" w:color="auto"/>
              <w:right w:val="single" w:sz="4" w:space="0" w:color="auto"/>
            </w:tcBorders>
            <w:shd w:val="clear" w:color="auto" w:fill="auto"/>
            <w:noWrap/>
            <w:vAlign w:val="bottom"/>
            <w:hideMark/>
          </w:tcPr>
          <w:p w14:paraId="7B3EB9B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1,900</w:t>
            </w:r>
          </w:p>
        </w:tc>
        <w:tc>
          <w:tcPr>
            <w:tcW w:w="363" w:type="pct"/>
            <w:tcBorders>
              <w:top w:val="nil"/>
              <w:left w:val="nil"/>
              <w:bottom w:val="single" w:sz="4" w:space="0" w:color="auto"/>
              <w:right w:val="single" w:sz="4" w:space="0" w:color="auto"/>
            </w:tcBorders>
            <w:shd w:val="clear" w:color="auto" w:fill="auto"/>
            <w:noWrap/>
            <w:vAlign w:val="bottom"/>
            <w:hideMark/>
          </w:tcPr>
          <w:p w14:paraId="3067508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20.2%</w:t>
            </w:r>
          </w:p>
        </w:tc>
        <w:tc>
          <w:tcPr>
            <w:tcW w:w="356" w:type="pct"/>
            <w:tcBorders>
              <w:top w:val="nil"/>
              <w:left w:val="nil"/>
              <w:bottom w:val="single" w:sz="4" w:space="0" w:color="auto"/>
              <w:right w:val="single" w:sz="4" w:space="0" w:color="auto"/>
            </w:tcBorders>
            <w:shd w:val="clear" w:color="auto" w:fill="auto"/>
            <w:noWrap/>
            <w:vAlign w:val="center"/>
            <w:hideMark/>
          </w:tcPr>
          <w:p w14:paraId="0689744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8,100</w:t>
            </w:r>
          </w:p>
        </w:tc>
        <w:tc>
          <w:tcPr>
            <w:tcW w:w="357" w:type="pct"/>
            <w:tcBorders>
              <w:top w:val="nil"/>
              <w:left w:val="nil"/>
              <w:bottom w:val="single" w:sz="4" w:space="0" w:color="auto"/>
              <w:right w:val="single" w:sz="4" w:space="0" w:color="auto"/>
            </w:tcBorders>
            <w:shd w:val="clear" w:color="auto" w:fill="auto"/>
            <w:noWrap/>
            <w:vAlign w:val="center"/>
            <w:hideMark/>
          </w:tcPr>
          <w:p w14:paraId="623FBAB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1,670</w:t>
            </w:r>
          </w:p>
        </w:tc>
        <w:tc>
          <w:tcPr>
            <w:tcW w:w="358" w:type="pct"/>
            <w:tcBorders>
              <w:top w:val="nil"/>
              <w:left w:val="nil"/>
              <w:bottom w:val="single" w:sz="4" w:space="0" w:color="auto"/>
              <w:right w:val="single" w:sz="4" w:space="0" w:color="auto"/>
            </w:tcBorders>
            <w:shd w:val="clear" w:color="auto" w:fill="auto"/>
            <w:noWrap/>
            <w:vAlign w:val="center"/>
            <w:hideMark/>
          </w:tcPr>
          <w:p w14:paraId="41E9D06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20.6%</w:t>
            </w:r>
          </w:p>
        </w:tc>
        <w:tc>
          <w:tcPr>
            <w:tcW w:w="381" w:type="pct"/>
            <w:tcBorders>
              <w:top w:val="nil"/>
              <w:left w:val="nil"/>
              <w:bottom w:val="single" w:sz="4" w:space="0" w:color="auto"/>
              <w:right w:val="single" w:sz="4" w:space="0" w:color="auto"/>
            </w:tcBorders>
            <w:shd w:val="clear" w:color="auto" w:fill="auto"/>
            <w:noWrap/>
            <w:vAlign w:val="center"/>
            <w:hideMark/>
          </w:tcPr>
          <w:p w14:paraId="41ED9AF2" w14:textId="322D682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-1,300</w:t>
            </w:r>
          </w:p>
        </w:tc>
        <w:tc>
          <w:tcPr>
            <w:tcW w:w="333" w:type="pct"/>
            <w:tcBorders>
              <w:top w:val="nil"/>
              <w:left w:val="nil"/>
              <w:bottom w:val="single" w:sz="4" w:space="0" w:color="auto"/>
              <w:right w:val="single" w:sz="4" w:space="0" w:color="auto"/>
            </w:tcBorders>
            <w:shd w:val="clear" w:color="auto" w:fill="auto"/>
            <w:noWrap/>
            <w:vAlign w:val="center"/>
            <w:hideMark/>
          </w:tcPr>
          <w:p w14:paraId="535E1C57" w14:textId="1D8F200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-230</w:t>
            </w:r>
          </w:p>
        </w:tc>
        <w:tc>
          <w:tcPr>
            <w:tcW w:w="313" w:type="pct"/>
            <w:tcBorders>
              <w:top w:val="nil"/>
              <w:left w:val="nil"/>
              <w:bottom w:val="single" w:sz="4" w:space="0" w:color="auto"/>
              <w:right w:val="single" w:sz="4" w:space="0" w:color="auto"/>
            </w:tcBorders>
            <w:shd w:val="clear" w:color="auto" w:fill="auto"/>
            <w:noWrap/>
            <w:vAlign w:val="bottom"/>
            <w:hideMark/>
          </w:tcPr>
          <w:p w14:paraId="5C721B0F" w14:textId="159B2F7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0.4%</w:t>
            </w:r>
          </w:p>
        </w:tc>
        <w:tc>
          <w:tcPr>
            <w:tcW w:w="356" w:type="pct"/>
            <w:tcBorders>
              <w:top w:val="nil"/>
              <w:left w:val="nil"/>
              <w:bottom w:val="single" w:sz="4" w:space="0" w:color="auto"/>
              <w:right w:val="single" w:sz="4" w:space="0" w:color="auto"/>
            </w:tcBorders>
            <w:shd w:val="clear" w:color="auto" w:fill="auto"/>
            <w:noWrap/>
            <w:vAlign w:val="bottom"/>
            <w:hideMark/>
          </w:tcPr>
          <w:p w14:paraId="2084E60B" w14:textId="16172AA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-13.8%</w:t>
            </w:r>
          </w:p>
        </w:tc>
        <w:tc>
          <w:tcPr>
            <w:tcW w:w="357" w:type="pct"/>
            <w:tcBorders>
              <w:top w:val="nil"/>
              <w:left w:val="nil"/>
              <w:bottom w:val="single" w:sz="4" w:space="0" w:color="auto"/>
              <w:right w:val="single" w:sz="4" w:space="0" w:color="auto"/>
            </w:tcBorders>
            <w:shd w:val="clear" w:color="auto" w:fill="auto"/>
            <w:noWrap/>
            <w:vAlign w:val="bottom"/>
            <w:hideMark/>
          </w:tcPr>
          <w:p w14:paraId="2579F470" w14:textId="50D2CDF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-12.1%</w:t>
            </w:r>
          </w:p>
        </w:tc>
        <w:tc>
          <w:tcPr>
            <w:tcW w:w="351" w:type="pct"/>
            <w:tcBorders>
              <w:top w:val="nil"/>
              <w:left w:val="nil"/>
              <w:bottom w:val="single" w:sz="4" w:space="0" w:color="auto"/>
              <w:right w:val="single" w:sz="4" w:space="0" w:color="auto"/>
            </w:tcBorders>
            <w:shd w:val="clear" w:color="auto" w:fill="auto"/>
            <w:noWrap/>
            <w:vAlign w:val="bottom"/>
            <w:hideMark/>
          </w:tcPr>
          <w:p w14:paraId="52A32841" w14:textId="0E20B22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w:t>
            </w:r>
          </w:p>
        </w:tc>
      </w:tr>
      <w:tr w:rsidR="00CC3C13" w:rsidRPr="003453AB" w14:paraId="65674116"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7DB27C0A"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Vermont</w:t>
            </w:r>
          </w:p>
        </w:tc>
        <w:tc>
          <w:tcPr>
            <w:tcW w:w="399" w:type="pct"/>
            <w:tcBorders>
              <w:top w:val="nil"/>
              <w:left w:val="nil"/>
              <w:bottom w:val="single" w:sz="4" w:space="0" w:color="auto"/>
              <w:right w:val="single" w:sz="4" w:space="0" w:color="auto"/>
            </w:tcBorders>
            <w:shd w:val="clear" w:color="auto" w:fill="auto"/>
            <w:noWrap/>
            <w:vAlign w:val="bottom"/>
            <w:hideMark/>
          </w:tcPr>
          <w:p w14:paraId="434D825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1,400</w:t>
            </w:r>
          </w:p>
        </w:tc>
        <w:tc>
          <w:tcPr>
            <w:tcW w:w="412" w:type="pct"/>
            <w:tcBorders>
              <w:top w:val="nil"/>
              <w:left w:val="nil"/>
              <w:bottom w:val="single" w:sz="4" w:space="0" w:color="auto"/>
              <w:right w:val="single" w:sz="4" w:space="0" w:color="auto"/>
            </w:tcBorders>
            <w:shd w:val="clear" w:color="auto" w:fill="auto"/>
            <w:noWrap/>
            <w:vAlign w:val="bottom"/>
            <w:hideMark/>
          </w:tcPr>
          <w:p w14:paraId="0F8D52D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100</w:t>
            </w:r>
          </w:p>
        </w:tc>
        <w:tc>
          <w:tcPr>
            <w:tcW w:w="363" w:type="pct"/>
            <w:tcBorders>
              <w:top w:val="nil"/>
              <w:left w:val="nil"/>
              <w:bottom w:val="single" w:sz="4" w:space="0" w:color="auto"/>
              <w:right w:val="single" w:sz="4" w:space="0" w:color="auto"/>
            </w:tcBorders>
            <w:shd w:val="clear" w:color="auto" w:fill="auto"/>
            <w:noWrap/>
            <w:vAlign w:val="bottom"/>
            <w:hideMark/>
          </w:tcPr>
          <w:p w14:paraId="3BAFCDC9"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7.1%</w:t>
            </w:r>
          </w:p>
        </w:tc>
        <w:tc>
          <w:tcPr>
            <w:tcW w:w="356" w:type="pct"/>
            <w:tcBorders>
              <w:top w:val="nil"/>
              <w:left w:val="nil"/>
              <w:bottom w:val="single" w:sz="4" w:space="0" w:color="auto"/>
              <w:right w:val="single" w:sz="4" w:space="0" w:color="auto"/>
            </w:tcBorders>
            <w:shd w:val="clear" w:color="auto" w:fill="auto"/>
            <w:noWrap/>
            <w:vAlign w:val="center"/>
            <w:hideMark/>
          </w:tcPr>
          <w:p w14:paraId="62765D0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1,300</w:t>
            </w:r>
          </w:p>
        </w:tc>
        <w:tc>
          <w:tcPr>
            <w:tcW w:w="357" w:type="pct"/>
            <w:tcBorders>
              <w:top w:val="nil"/>
              <w:left w:val="nil"/>
              <w:bottom w:val="single" w:sz="4" w:space="0" w:color="auto"/>
              <w:right w:val="single" w:sz="4" w:space="0" w:color="auto"/>
            </w:tcBorders>
            <w:shd w:val="clear" w:color="auto" w:fill="auto"/>
            <w:noWrap/>
            <w:vAlign w:val="center"/>
            <w:hideMark/>
          </w:tcPr>
          <w:p w14:paraId="71DBBA8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130</w:t>
            </w:r>
          </w:p>
        </w:tc>
        <w:tc>
          <w:tcPr>
            <w:tcW w:w="358" w:type="pct"/>
            <w:tcBorders>
              <w:top w:val="nil"/>
              <w:left w:val="nil"/>
              <w:bottom w:val="single" w:sz="4" w:space="0" w:color="auto"/>
              <w:right w:val="single" w:sz="4" w:space="0" w:color="auto"/>
            </w:tcBorders>
            <w:shd w:val="clear" w:color="auto" w:fill="auto"/>
            <w:noWrap/>
            <w:vAlign w:val="center"/>
            <w:hideMark/>
          </w:tcPr>
          <w:p w14:paraId="1590610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10.0%</w:t>
            </w:r>
          </w:p>
        </w:tc>
        <w:tc>
          <w:tcPr>
            <w:tcW w:w="381" w:type="pct"/>
            <w:tcBorders>
              <w:top w:val="nil"/>
              <w:left w:val="nil"/>
              <w:bottom w:val="single" w:sz="4" w:space="0" w:color="auto"/>
              <w:right w:val="single" w:sz="4" w:space="0" w:color="auto"/>
            </w:tcBorders>
            <w:shd w:val="clear" w:color="auto" w:fill="auto"/>
            <w:noWrap/>
            <w:vAlign w:val="center"/>
            <w:hideMark/>
          </w:tcPr>
          <w:p w14:paraId="5EE63C9A" w14:textId="52F1B43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-100</w:t>
            </w:r>
          </w:p>
        </w:tc>
        <w:tc>
          <w:tcPr>
            <w:tcW w:w="333" w:type="pct"/>
            <w:tcBorders>
              <w:top w:val="nil"/>
              <w:left w:val="nil"/>
              <w:bottom w:val="single" w:sz="4" w:space="0" w:color="auto"/>
              <w:right w:val="single" w:sz="4" w:space="0" w:color="auto"/>
            </w:tcBorders>
            <w:shd w:val="clear" w:color="auto" w:fill="auto"/>
            <w:noWrap/>
            <w:vAlign w:val="center"/>
            <w:hideMark/>
          </w:tcPr>
          <w:p w14:paraId="41AFC699" w14:textId="0E38676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w:t>
            </w:r>
          </w:p>
        </w:tc>
        <w:tc>
          <w:tcPr>
            <w:tcW w:w="313" w:type="pct"/>
            <w:tcBorders>
              <w:top w:val="nil"/>
              <w:left w:val="nil"/>
              <w:bottom w:val="single" w:sz="4" w:space="0" w:color="auto"/>
              <w:right w:val="single" w:sz="4" w:space="0" w:color="auto"/>
            </w:tcBorders>
            <w:shd w:val="clear" w:color="auto" w:fill="auto"/>
            <w:noWrap/>
            <w:vAlign w:val="bottom"/>
            <w:hideMark/>
          </w:tcPr>
          <w:p w14:paraId="0F62AF94" w14:textId="691267E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2.9%</w:t>
            </w:r>
          </w:p>
        </w:tc>
        <w:tc>
          <w:tcPr>
            <w:tcW w:w="356" w:type="pct"/>
            <w:tcBorders>
              <w:top w:val="nil"/>
              <w:left w:val="nil"/>
              <w:bottom w:val="single" w:sz="4" w:space="0" w:color="auto"/>
              <w:right w:val="single" w:sz="4" w:space="0" w:color="auto"/>
            </w:tcBorders>
            <w:shd w:val="clear" w:color="auto" w:fill="auto"/>
            <w:noWrap/>
            <w:vAlign w:val="bottom"/>
            <w:hideMark/>
          </w:tcPr>
          <w:p w14:paraId="57F68BFE" w14:textId="128DF03B"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-7.1%</w:t>
            </w:r>
          </w:p>
        </w:tc>
        <w:tc>
          <w:tcPr>
            <w:tcW w:w="357" w:type="pct"/>
            <w:tcBorders>
              <w:top w:val="nil"/>
              <w:left w:val="nil"/>
              <w:bottom w:val="single" w:sz="4" w:space="0" w:color="auto"/>
              <w:right w:val="single" w:sz="4" w:space="0" w:color="auto"/>
            </w:tcBorders>
            <w:shd w:val="clear" w:color="auto" w:fill="auto"/>
            <w:noWrap/>
            <w:vAlign w:val="bottom"/>
            <w:hideMark/>
          </w:tcPr>
          <w:p w14:paraId="28657733" w14:textId="13B83BF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51" w:type="pct"/>
            <w:tcBorders>
              <w:top w:val="nil"/>
              <w:left w:val="nil"/>
              <w:bottom w:val="single" w:sz="4" w:space="0" w:color="auto"/>
              <w:right w:val="single" w:sz="4" w:space="0" w:color="auto"/>
            </w:tcBorders>
            <w:shd w:val="clear" w:color="auto" w:fill="auto"/>
            <w:noWrap/>
            <w:vAlign w:val="bottom"/>
            <w:hideMark/>
          </w:tcPr>
          <w:p w14:paraId="579AB6E5" w14:textId="3B70277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w:t>
            </w:r>
          </w:p>
        </w:tc>
      </w:tr>
      <w:tr w:rsidR="00CC3C13" w:rsidRPr="003453AB" w14:paraId="156615D9"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4538D749"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Virginia</w:t>
            </w:r>
          </w:p>
        </w:tc>
        <w:tc>
          <w:tcPr>
            <w:tcW w:w="399" w:type="pct"/>
            <w:tcBorders>
              <w:top w:val="nil"/>
              <w:left w:val="nil"/>
              <w:bottom w:val="single" w:sz="4" w:space="0" w:color="auto"/>
              <w:right w:val="single" w:sz="4" w:space="0" w:color="auto"/>
            </w:tcBorders>
            <w:shd w:val="clear" w:color="auto" w:fill="auto"/>
            <w:noWrap/>
            <w:vAlign w:val="bottom"/>
            <w:hideMark/>
          </w:tcPr>
          <w:p w14:paraId="30A7F3B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20,000</w:t>
            </w:r>
          </w:p>
        </w:tc>
        <w:tc>
          <w:tcPr>
            <w:tcW w:w="412" w:type="pct"/>
            <w:tcBorders>
              <w:top w:val="nil"/>
              <w:left w:val="nil"/>
              <w:bottom w:val="single" w:sz="4" w:space="0" w:color="auto"/>
              <w:right w:val="single" w:sz="4" w:space="0" w:color="auto"/>
            </w:tcBorders>
            <w:shd w:val="clear" w:color="auto" w:fill="auto"/>
            <w:noWrap/>
            <w:vAlign w:val="bottom"/>
            <w:hideMark/>
          </w:tcPr>
          <w:p w14:paraId="363EB34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3,400</w:t>
            </w:r>
          </w:p>
        </w:tc>
        <w:tc>
          <w:tcPr>
            <w:tcW w:w="363" w:type="pct"/>
            <w:tcBorders>
              <w:top w:val="nil"/>
              <w:left w:val="nil"/>
              <w:bottom w:val="single" w:sz="4" w:space="0" w:color="auto"/>
              <w:right w:val="single" w:sz="4" w:space="0" w:color="auto"/>
            </w:tcBorders>
            <w:shd w:val="clear" w:color="auto" w:fill="auto"/>
            <w:noWrap/>
            <w:vAlign w:val="bottom"/>
            <w:hideMark/>
          </w:tcPr>
          <w:p w14:paraId="1E6FF91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17.0%</w:t>
            </w:r>
          </w:p>
        </w:tc>
        <w:tc>
          <w:tcPr>
            <w:tcW w:w="356" w:type="pct"/>
            <w:tcBorders>
              <w:top w:val="nil"/>
              <w:left w:val="nil"/>
              <w:bottom w:val="single" w:sz="4" w:space="0" w:color="auto"/>
              <w:right w:val="single" w:sz="4" w:space="0" w:color="auto"/>
            </w:tcBorders>
            <w:shd w:val="clear" w:color="auto" w:fill="auto"/>
            <w:noWrap/>
            <w:vAlign w:val="center"/>
            <w:hideMark/>
          </w:tcPr>
          <w:p w14:paraId="48B4BD5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19,400</w:t>
            </w:r>
          </w:p>
        </w:tc>
        <w:tc>
          <w:tcPr>
            <w:tcW w:w="357" w:type="pct"/>
            <w:tcBorders>
              <w:top w:val="nil"/>
              <w:left w:val="nil"/>
              <w:bottom w:val="single" w:sz="4" w:space="0" w:color="auto"/>
              <w:right w:val="single" w:sz="4" w:space="0" w:color="auto"/>
            </w:tcBorders>
            <w:shd w:val="clear" w:color="auto" w:fill="auto"/>
            <w:noWrap/>
            <w:vAlign w:val="center"/>
            <w:hideMark/>
          </w:tcPr>
          <w:p w14:paraId="58D019A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3,320</w:t>
            </w:r>
          </w:p>
        </w:tc>
        <w:tc>
          <w:tcPr>
            <w:tcW w:w="358" w:type="pct"/>
            <w:tcBorders>
              <w:top w:val="nil"/>
              <w:left w:val="nil"/>
              <w:bottom w:val="single" w:sz="4" w:space="0" w:color="auto"/>
              <w:right w:val="single" w:sz="4" w:space="0" w:color="auto"/>
            </w:tcBorders>
            <w:shd w:val="clear" w:color="auto" w:fill="auto"/>
            <w:noWrap/>
            <w:vAlign w:val="center"/>
            <w:hideMark/>
          </w:tcPr>
          <w:p w14:paraId="42750937"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17.1%</w:t>
            </w:r>
          </w:p>
        </w:tc>
        <w:tc>
          <w:tcPr>
            <w:tcW w:w="381" w:type="pct"/>
            <w:tcBorders>
              <w:top w:val="nil"/>
              <w:left w:val="nil"/>
              <w:bottom w:val="single" w:sz="4" w:space="0" w:color="auto"/>
              <w:right w:val="single" w:sz="4" w:space="0" w:color="auto"/>
            </w:tcBorders>
            <w:shd w:val="clear" w:color="auto" w:fill="auto"/>
            <w:noWrap/>
            <w:vAlign w:val="center"/>
            <w:hideMark/>
          </w:tcPr>
          <w:p w14:paraId="1EEF4BE3" w14:textId="1B41030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-600</w:t>
            </w:r>
          </w:p>
        </w:tc>
        <w:tc>
          <w:tcPr>
            <w:tcW w:w="333" w:type="pct"/>
            <w:tcBorders>
              <w:top w:val="nil"/>
              <w:left w:val="nil"/>
              <w:bottom w:val="single" w:sz="4" w:space="0" w:color="auto"/>
              <w:right w:val="single" w:sz="4" w:space="0" w:color="auto"/>
            </w:tcBorders>
            <w:shd w:val="clear" w:color="auto" w:fill="auto"/>
            <w:noWrap/>
            <w:vAlign w:val="center"/>
            <w:hideMark/>
          </w:tcPr>
          <w:p w14:paraId="5D3F1330" w14:textId="4951005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-80</w:t>
            </w:r>
          </w:p>
        </w:tc>
        <w:tc>
          <w:tcPr>
            <w:tcW w:w="313" w:type="pct"/>
            <w:tcBorders>
              <w:top w:val="nil"/>
              <w:left w:val="nil"/>
              <w:bottom w:val="single" w:sz="4" w:space="0" w:color="auto"/>
              <w:right w:val="single" w:sz="4" w:space="0" w:color="auto"/>
            </w:tcBorders>
            <w:shd w:val="clear" w:color="auto" w:fill="auto"/>
            <w:noWrap/>
            <w:vAlign w:val="bottom"/>
            <w:hideMark/>
          </w:tcPr>
          <w:p w14:paraId="57CFFC77" w14:textId="1B0F1C83"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0.1%</w:t>
            </w:r>
          </w:p>
        </w:tc>
        <w:tc>
          <w:tcPr>
            <w:tcW w:w="356" w:type="pct"/>
            <w:tcBorders>
              <w:top w:val="nil"/>
              <w:left w:val="nil"/>
              <w:bottom w:val="single" w:sz="4" w:space="0" w:color="auto"/>
              <w:right w:val="single" w:sz="4" w:space="0" w:color="auto"/>
            </w:tcBorders>
            <w:shd w:val="clear" w:color="auto" w:fill="auto"/>
            <w:noWrap/>
            <w:vAlign w:val="bottom"/>
            <w:hideMark/>
          </w:tcPr>
          <w:p w14:paraId="61154DE0" w14:textId="104AF47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w:t>
            </w:r>
          </w:p>
        </w:tc>
        <w:tc>
          <w:tcPr>
            <w:tcW w:w="357" w:type="pct"/>
            <w:tcBorders>
              <w:top w:val="nil"/>
              <w:left w:val="nil"/>
              <w:bottom w:val="single" w:sz="4" w:space="0" w:color="auto"/>
              <w:right w:val="single" w:sz="4" w:space="0" w:color="auto"/>
            </w:tcBorders>
            <w:shd w:val="clear" w:color="auto" w:fill="auto"/>
            <w:noWrap/>
            <w:vAlign w:val="bottom"/>
            <w:hideMark/>
          </w:tcPr>
          <w:p w14:paraId="095972C1" w14:textId="086A152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w:t>
            </w:r>
          </w:p>
        </w:tc>
        <w:tc>
          <w:tcPr>
            <w:tcW w:w="351" w:type="pct"/>
            <w:tcBorders>
              <w:top w:val="nil"/>
              <w:left w:val="nil"/>
              <w:bottom w:val="single" w:sz="4" w:space="0" w:color="auto"/>
              <w:right w:val="single" w:sz="4" w:space="0" w:color="auto"/>
            </w:tcBorders>
            <w:shd w:val="clear" w:color="auto" w:fill="auto"/>
            <w:noWrap/>
            <w:vAlign w:val="bottom"/>
            <w:hideMark/>
          </w:tcPr>
          <w:p w14:paraId="47940A90" w14:textId="512E8CF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0.7%</w:t>
            </w:r>
          </w:p>
        </w:tc>
      </w:tr>
      <w:tr w:rsidR="00CC3C13" w:rsidRPr="003453AB" w14:paraId="3822CEB8"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860F004"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Washington</w:t>
            </w:r>
          </w:p>
        </w:tc>
        <w:tc>
          <w:tcPr>
            <w:tcW w:w="399" w:type="pct"/>
            <w:tcBorders>
              <w:top w:val="nil"/>
              <w:left w:val="nil"/>
              <w:bottom w:val="single" w:sz="4" w:space="0" w:color="auto"/>
              <w:right w:val="single" w:sz="4" w:space="0" w:color="auto"/>
            </w:tcBorders>
            <w:shd w:val="clear" w:color="auto" w:fill="auto"/>
            <w:noWrap/>
            <w:vAlign w:val="bottom"/>
            <w:hideMark/>
          </w:tcPr>
          <w:p w14:paraId="09E47630"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17,100</w:t>
            </w:r>
          </w:p>
        </w:tc>
        <w:tc>
          <w:tcPr>
            <w:tcW w:w="412" w:type="pct"/>
            <w:tcBorders>
              <w:top w:val="nil"/>
              <w:left w:val="nil"/>
              <w:bottom w:val="single" w:sz="4" w:space="0" w:color="auto"/>
              <w:right w:val="single" w:sz="4" w:space="0" w:color="auto"/>
            </w:tcBorders>
            <w:shd w:val="clear" w:color="auto" w:fill="auto"/>
            <w:noWrap/>
            <w:vAlign w:val="bottom"/>
            <w:hideMark/>
          </w:tcPr>
          <w:p w14:paraId="1C96D3C6"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3,000</w:t>
            </w:r>
          </w:p>
        </w:tc>
        <w:tc>
          <w:tcPr>
            <w:tcW w:w="363" w:type="pct"/>
            <w:tcBorders>
              <w:top w:val="nil"/>
              <w:left w:val="nil"/>
              <w:bottom w:val="single" w:sz="4" w:space="0" w:color="auto"/>
              <w:right w:val="single" w:sz="4" w:space="0" w:color="auto"/>
            </w:tcBorders>
            <w:shd w:val="clear" w:color="auto" w:fill="auto"/>
            <w:noWrap/>
            <w:vAlign w:val="bottom"/>
            <w:hideMark/>
          </w:tcPr>
          <w:p w14:paraId="61471F9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17.5%</w:t>
            </w:r>
          </w:p>
        </w:tc>
        <w:tc>
          <w:tcPr>
            <w:tcW w:w="356" w:type="pct"/>
            <w:tcBorders>
              <w:top w:val="nil"/>
              <w:left w:val="nil"/>
              <w:bottom w:val="single" w:sz="4" w:space="0" w:color="auto"/>
              <w:right w:val="single" w:sz="4" w:space="0" w:color="auto"/>
            </w:tcBorders>
            <w:shd w:val="clear" w:color="auto" w:fill="auto"/>
            <w:noWrap/>
            <w:vAlign w:val="center"/>
            <w:hideMark/>
          </w:tcPr>
          <w:p w14:paraId="00936A0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9,600</w:t>
            </w:r>
          </w:p>
        </w:tc>
        <w:tc>
          <w:tcPr>
            <w:tcW w:w="357" w:type="pct"/>
            <w:tcBorders>
              <w:top w:val="nil"/>
              <w:left w:val="nil"/>
              <w:bottom w:val="single" w:sz="4" w:space="0" w:color="auto"/>
              <w:right w:val="single" w:sz="4" w:space="0" w:color="auto"/>
            </w:tcBorders>
            <w:shd w:val="clear" w:color="auto" w:fill="auto"/>
            <w:noWrap/>
            <w:vAlign w:val="center"/>
            <w:hideMark/>
          </w:tcPr>
          <w:p w14:paraId="325657CB"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1,700</w:t>
            </w:r>
          </w:p>
        </w:tc>
        <w:tc>
          <w:tcPr>
            <w:tcW w:w="358" w:type="pct"/>
            <w:tcBorders>
              <w:top w:val="nil"/>
              <w:left w:val="nil"/>
              <w:bottom w:val="single" w:sz="4" w:space="0" w:color="auto"/>
              <w:right w:val="single" w:sz="4" w:space="0" w:color="auto"/>
            </w:tcBorders>
            <w:shd w:val="clear" w:color="auto" w:fill="auto"/>
            <w:noWrap/>
            <w:vAlign w:val="center"/>
            <w:hideMark/>
          </w:tcPr>
          <w:p w14:paraId="3572DFC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17.7%</w:t>
            </w:r>
          </w:p>
        </w:tc>
        <w:tc>
          <w:tcPr>
            <w:tcW w:w="381" w:type="pct"/>
            <w:tcBorders>
              <w:top w:val="nil"/>
              <w:left w:val="nil"/>
              <w:bottom w:val="single" w:sz="4" w:space="0" w:color="auto"/>
              <w:right w:val="single" w:sz="4" w:space="0" w:color="auto"/>
            </w:tcBorders>
            <w:shd w:val="clear" w:color="auto" w:fill="auto"/>
            <w:noWrap/>
            <w:vAlign w:val="center"/>
            <w:hideMark/>
          </w:tcPr>
          <w:p w14:paraId="12FF1917" w14:textId="64A7A0F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-7,500</w:t>
            </w:r>
          </w:p>
        </w:tc>
        <w:tc>
          <w:tcPr>
            <w:tcW w:w="333" w:type="pct"/>
            <w:tcBorders>
              <w:top w:val="nil"/>
              <w:left w:val="nil"/>
              <w:bottom w:val="single" w:sz="4" w:space="0" w:color="auto"/>
              <w:right w:val="single" w:sz="4" w:space="0" w:color="auto"/>
            </w:tcBorders>
            <w:shd w:val="clear" w:color="auto" w:fill="auto"/>
            <w:noWrap/>
            <w:vAlign w:val="center"/>
            <w:hideMark/>
          </w:tcPr>
          <w:p w14:paraId="5F725009" w14:textId="07ABC22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-1,300</w:t>
            </w:r>
          </w:p>
        </w:tc>
        <w:tc>
          <w:tcPr>
            <w:tcW w:w="313" w:type="pct"/>
            <w:tcBorders>
              <w:top w:val="nil"/>
              <w:left w:val="nil"/>
              <w:bottom w:val="single" w:sz="4" w:space="0" w:color="auto"/>
              <w:right w:val="single" w:sz="4" w:space="0" w:color="auto"/>
            </w:tcBorders>
            <w:shd w:val="clear" w:color="auto" w:fill="auto"/>
            <w:noWrap/>
            <w:vAlign w:val="bottom"/>
            <w:hideMark/>
          </w:tcPr>
          <w:p w14:paraId="3F754A74" w14:textId="6CDA417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c>
          <w:tcPr>
            <w:tcW w:w="356" w:type="pct"/>
            <w:tcBorders>
              <w:top w:val="nil"/>
              <w:left w:val="nil"/>
              <w:bottom w:val="single" w:sz="4" w:space="0" w:color="auto"/>
              <w:right w:val="single" w:sz="4" w:space="0" w:color="auto"/>
            </w:tcBorders>
            <w:shd w:val="clear" w:color="auto" w:fill="auto"/>
            <w:noWrap/>
            <w:vAlign w:val="bottom"/>
            <w:hideMark/>
          </w:tcPr>
          <w:p w14:paraId="11B60E2C" w14:textId="232048D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-43.9%</w:t>
            </w:r>
          </w:p>
        </w:tc>
        <w:tc>
          <w:tcPr>
            <w:tcW w:w="357" w:type="pct"/>
            <w:tcBorders>
              <w:top w:val="nil"/>
              <w:left w:val="nil"/>
              <w:bottom w:val="single" w:sz="4" w:space="0" w:color="auto"/>
              <w:right w:val="single" w:sz="4" w:space="0" w:color="auto"/>
            </w:tcBorders>
            <w:shd w:val="clear" w:color="auto" w:fill="auto"/>
            <w:noWrap/>
            <w:vAlign w:val="bottom"/>
            <w:hideMark/>
          </w:tcPr>
          <w:p w14:paraId="104A7325" w14:textId="6C82FAE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-43.3%</w:t>
            </w:r>
          </w:p>
        </w:tc>
        <w:tc>
          <w:tcPr>
            <w:tcW w:w="351" w:type="pct"/>
            <w:tcBorders>
              <w:top w:val="nil"/>
              <w:left w:val="nil"/>
              <w:bottom w:val="single" w:sz="4" w:space="0" w:color="auto"/>
              <w:right w:val="single" w:sz="4" w:space="0" w:color="auto"/>
            </w:tcBorders>
            <w:shd w:val="clear" w:color="auto" w:fill="auto"/>
            <w:noWrap/>
            <w:vAlign w:val="bottom"/>
            <w:hideMark/>
          </w:tcPr>
          <w:p w14:paraId="13301F05" w14:textId="015B1DC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0.9%</w:t>
            </w:r>
          </w:p>
        </w:tc>
      </w:tr>
      <w:tr w:rsidR="00CC3C13" w:rsidRPr="003453AB" w14:paraId="3E050C7A"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2A6142C2"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West Virginia</w:t>
            </w:r>
          </w:p>
        </w:tc>
        <w:tc>
          <w:tcPr>
            <w:tcW w:w="399" w:type="pct"/>
            <w:tcBorders>
              <w:top w:val="nil"/>
              <w:left w:val="nil"/>
              <w:bottom w:val="single" w:sz="4" w:space="0" w:color="auto"/>
              <w:right w:val="single" w:sz="4" w:space="0" w:color="auto"/>
            </w:tcBorders>
            <w:shd w:val="clear" w:color="auto" w:fill="auto"/>
            <w:noWrap/>
            <w:vAlign w:val="bottom"/>
            <w:hideMark/>
          </w:tcPr>
          <w:p w14:paraId="704AE51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4,200</w:t>
            </w:r>
          </w:p>
        </w:tc>
        <w:tc>
          <w:tcPr>
            <w:tcW w:w="412" w:type="pct"/>
            <w:tcBorders>
              <w:top w:val="nil"/>
              <w:left w:val="nil"/>
              <w:bottom w:val="single" w:sz="4" w:space="0" w:color="auto"/>
              <w:right w:val="single" w:sz="4" w:space="0" w:color="auto"/>
            </w:tcBorders>
            <w:shd w:val="clear" w:color="auto" w:fill="auto"/>
            <w:noWrap/>
            <w:vAlign w:val="bottom"/>
            <w:hideMark/>
          </w:tcPr>
          <w:p w14:paraId="0444852C"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600</w:t>
            </w:r>
          </w:p>
        </w:tc>
        <w:tc>
          <w:tcPr>
            <w:tcW w:w="363" w:type="pct"/>
            <w:tcBorders>
              <w:top w:val="nil"/>
              <w:left w:val="nil"/>
              <w:bottom w:val="single" w:sz="4" w:space="0" w:color="auto"/>
              <w:right w:val="single" w:sz="4" w:space="0" w:color="auto"/>
            </w:tcBorders>
            <w:shd w:val="clear" w:color="auto" w:fill="auto"/>
            <w:noWrap/>
            <w:vAlign w:val="bottom"/>
            <w:hideMark/>
          </w:tcPr>
          <w:p w14:paraId="53B5915F"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14.3%</w:t>
            </w:r>
          </w:p>
        </w:tc>
        <w:tc>
          <w:tcPr>
            <w:tcW w:w="356" w:type="pct"/>
            <w:tcBorders>
              <w:top w:val="nil"/>
              <w:left w:val="nil"/>
              <w:bottom w:val="single" w:sz="4" w:space="0" w:color="auto"/>
              <w:right w:val="single" w:sz="4" w:space="0" w:color="auto"/>
            </w:tcBorders>
            <w:shd w:val="clear" w:color="auto" w:fill="auto"/>
            <w:noWrap/>
            <w:vAlign w:val="center"/>
            <w:hideMark/>
          </w:tcPr>
          <w:p w14:paraId="7796BFA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4,000</w:t>
            </w:r>
          </w:p>
        </w:tc>
        <w:tc>
          <w:tcPr>
            <w:tcW w:w="357" w:type="pct"/>
            <w:tcBorders>
              <w:top w:val="nil"/>
              <w:left w:val="nil"/>
              <w:bottom w:val="single" w:sz="4" w:space="0" w:color="auto"/>
              <w:right w:val="single" w:sz="4" w:space="0" w:color="auto"/>
            </w:tcBorders>
            <w:shd w:val="clear" w:color="auto" w:fill="auto"/>
            <w:noWrap/>
            <w:vAlign w:val="center"/>
            <w:hideMark/>
          </w:tcPr>
          <w:p w14:paraId="6D444BB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580</w:t>
            </w:r>
          </w:p>
        </w:tc>
        <w:tc>
          <w:tcPr>
            <w:tcW w:w="358" w:type="pct"/>
            <w:tcBorders>
              <w:top w:val="nil"/>
              <w:left w:val="nil"/>
              <w:bottom w:val="single" w:sz="4" w:space="0" w:color="auto"/>
              <w:right w:val="single" w:sz="4" w:space="0" w:color="auto"/>
            </w:tcBorders>
            <w:shd w:val="clear" w:color="auto" w:fill="auto"/>
            <w:noWrap/>
            <w:vAlign w:val="center"/>
            <w:hideMark/>
          </w:tcPr>
          <w:p w14:paraId="70191BF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14.5%</w:t>
            </w:r>
          </w:p>
        </w:tc>
        <w:tc>
          <w:tcPr>
            <w:tcW w:w="381" w:type="pct"/>
            <w:tcBorders>
              <w:top w:val="nil"/>
              <w:left w:val="nil"/>
              <w:bottom w:val="single" w:sz="4" w:space="0" w:color="auto"/>
              <w:right w:val="single" w:sz="4" w:space="0" w:color="auto"/>
            </w:tcBorders>
            <w:shd w:val="clear" w:color="auto" w:fill="auto"/>
            <w:noWrap/>
            <w:vAlign w:val="center"/>
            <w:hideMark/>
          </w:tcPr>
          <w:p w14:paraId="0E52E25F" w14:textId="5C1238E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-200</w:t>
            </w:r>
          </w:p>
        </w:tc>
        <w:tc>
          <w:tcPr>
            <w:tcW w:w="333" w:type="pct"/>
            <w:tcBorders>
              <w:top w:val="nil"/>
              <w:left w:val="nil"/>
              <w:bottom w:val="single" w:sz="4" w:space="0" w:color="auto"/>
              <w:right w:val="single" w:sz="4" w:space="0" w:color="auto"/>
            </w:tcBorders>
            <w:shd w:val="clear" w:color="auto" w:fill="auto"/>
            <w:noWrap/>
            <w:vAlign w:val="center"/>
            <w:hideMark/>
          </w:tcPr>
          <w:p w14:paraId="1CC311EF" w14:textId="30548D08"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-20</w:t>
            </w:r>
          </w:p>
        </w:tc>
        <w:tc>
          <w:tcPr>
            <w:tcW w:w="313" w:type="pct"/>
            <w:tcBorders>
              <w:top w:val="nil"/>
              <w:left w:val="nil"/>
              <w:bottom w:val="single" w:sz="4" w:space="0" w:color="auto"/>
              <w:right w:val="single" w:sz="4" w:space="0" w:color="auto"/>
            </w:tcBorders>
            <w:shd w:val="clear" w:color="auto" w:fill="auto"/>
            <w:noWrap/>
            <w:vAlign w:val="bottom"/>
            <w:hideMark/>
          </w:tcPr>
          <w:p w14:paraId="0293B2E1" w14:textId="1306AA69"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0.2%</w:t>
            </w:r>
          </w:p>
        </w:tc>
        <w:tc>
          <w:tcPr>
            <w:tcW w:w="356" w:type="pct"/>
            <w:tcBorders>
              <w:top w:val="nil"/>
              <w:left w:val="nil"/>
              <w:bottom w:val="single" w:sz="4" w:space="0" w:color="auto"/>
              <w:right w:val="single" w:sz="4" w:space="0" w:color="auto"/>
            </w:tcBorders>
            <w:shd w:val="clear" w:color="auto" w:fill="auto"/>
            <w:noWrap/>
            <w:vAlign w:val="bottom"/>
            <w:hideMark/>
          </w:tcPr>
          <w:p w14:paraId="774205ED" w14:textId="61961111"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-4.8%</w:t>
            </w:r>
          </w:p>
        </w:tc>
        <w:tc>
          <w:tcPr>
            <w:tcW w:w="357" w:type="pct"/>
            <w:tcBorders>
              <w:top w:val="nil"/>
              <w:left w:val="nil"/>
              <w:bottom w:val="single" w:sz="4" w:space="0" w:color="auto"/>
              <w:right w:val="single" w:sz="4" w:space="0" w:color="auto"/>
            </w:tcBorders>
            <w:shd w:val="clear" w:color="auto" w:fill="auto"/>
            <w:noWrap/>
            <w:vAlign w:val="bottom"/>
            <w:hideMark/>
          </w:tcPr>
          <w:p w14:paraId="3AEA4B0A" w14:textId="52BC5706"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-3.3%</w:t>
            </w:r>
          </w:p>
        </w:tc>
        <w:tc>
          <w:tcPr>
            <w:tcW w:w="351" w:type="pct"/>
            <w:tcBorders>
              <w:top w:val="nil"/>
              <w:left w:val="nil"/>
              <w:bottom w:val="single" w:sz="4" w:space="0" w:color="auto"/>
              <w:right w:val="single" w:sz="4" w:space="0" w:color="auto"/>
            </w:tcBorders>
            <w:shd w:val="clear" w:color="auto" w:fill="auto"/>
            <w:noWrap/>
            <w:vAlign w:val="bottom"/>
            <w:hideMark/>
          </w:tcPr>
          <w:p w14:paraId="494D8571" w14:textId="6301137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1.5%</w:t>
            </w:r>
          </w:p>
        </w:tc>
      </w:tr>
      <w:tr w:rsidR="00CC3C13" w:rsidRPr="003453AB" w14:paraId="57F58CB9"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62BC88A6"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Wisconsin</w:t>
            </w:r>
          </w:p>
        </w:tc>
        <w:tc>
          <w:tcPr>
            <w:tcW w:w="399" w:type="pct"/>
            <w:tcBorders>
              <w:top w:val="nil"/>
              <w:left w:val="nil"/>
              <w:bottom w:val="single" w:sz="4" w:space="0" w:color="auto"/>
              <w:right w:val="single" w:sz="4" w:space="0" w:color="auto"/>
            </w:tcBorders>
            <w:shd w:val="clear" w:color="auto" w:fill="auto"/>
            <w:noWrap/>
            <w:vAlign w:val="bottom"/>
            <w:hideMark/>
          </w:tcPr>
          <w:p w14:paraId="75D32A7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14,400</w:t>
            </w:r>
          </w:p>
        </w:tc>
        <w:tc>
          <w:tcPr>
            <w:tcW w:w="412" w:type="pct"/>
            <w:tcBorders>
              <w:top w:val="nil"/>
              <w:left w:val="nil"/>
              <w:bottom w:val="single" w:sz="4" w:space="0" w:color="auto"/>
              <w:right w:val="single" w:sz="4" w:space="0" w:color="auto"/>
            </w:tcBorders>
            <w:shd w:val="clear" w:color="auto" w:fill="auto"/>
            <w:noWrap/>
            <w:vAlign w:val="bottom"/>
            <w:hideMark/>
          </w:tcPr>
          <w:p w14:paraId="4110C8C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2,100</w:t>
            </w:r>
          </w:p>
        </w:tc>
        <w:tc>
          <w:tcPr>
            <w:tcW w:w="363" w:type="pct"/>
            <w:tcBorders>
              <w:top w:val="nil"/>
              <w:left w:val="nil"/>
              <w:bottom w:val="single" w:sz="4" w:space="0" w:color="auto"/>
              <w:right w:val="single" w:sz="4" w:space="0" w:color="auto"/>
            </w:tcBorders>
            <w:shd w:val="clear" w:color="auto" w:fill="auto"/>
            <w:noWrap/>
            <w:vAlign w:val="bottom"/>
            <w:hideMark/>
          </w:tcPr>
          <w:p w14:paraId="3BF296DD"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14.6%</w:t>
            </w:r>
          </w:p>
        </w:tc>
        <w:tc>
          <w:tcPr>
            <w:tcW w:w="356" w:type="pct"/>
            <w:tcBorders>
              <w:top w:val="nil"/>
              <w:left w:val="nil"/>
              <w:bottom w:val="single" w:sz="4" w:space="0" w:color="auto"/>
              <w:right w:val="single" w:sz="4" w:space="0" w:color="auto"/>
            </w:tcBorders>
            <w:shd w:val="clear" w:color="auto" w:fill="auto"/>
            <w:noWrap/>
            <w:vAlign w:val="center"/>
            <w:hideMark/>
          </w:tcPr>
          <w:p w14:paraId="649274B3"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14,700</w:t>
            </w:r>
          </w:p>
        </w:tc>
        <w:tc>
          <w:tcPr>
            <w:tcW w:w="357" w:type="pct"/>
            <w:tcBorders>
              <w:top w:val="nil"/>
              <w:left w:val="nil"/>
              <w:bottom w:val="single" w:sz="4" w:space="0" w:color="auto"/>
              <w:right w:val="single" w:sz="4" w:space="0" w:color="auto"/>
            </w:tcBorders>
            <w:shd w:val="clear" w:color="auto" w:fill="auto"/>
            <w:noWrap/>
            <w:vAlign w:val="center"/>
            <w:hideMark/>
          </w:tcPr>
          <w:p w14:paraId="6193DDC1"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2,150</w:t>
            </w:r>
          </w:p>
        </w:tc>
        <w:tc>
          <w:tcPr>
            <w:tcW w:w="358" w:type="pct"/>
            <w:tcBorders>
              <w:top w:val="nil"/>
              <w:left w:val="nil"/>
              <w:bottom w:val="single" w:sz="4" w:space="0" w:color="auto"/>
              <w:right w:val="single" w:sz="4" w:space="0" w:color="auto"/>
            </w:tcBorders>
            <w:shd w:val="clear" w:color="auto" w:fill="auto"/>
            <w:noWrap/>
            <w:vAlign w:val="center"/>
            <w:hideMark/>
          </w:tcPr>
          <w:p w14:paraId="00AF101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14.6%</w:t>
            </w:r>
          </w:p>
        </w:tc>
        <w:tc>
          <w:tcPr>
            <w:tcW w:w="381" w:type="pct"/>
            <w:tcBorders>
              <w:top w:val="nil"/>
              <w:left w:val="nil"/>
              <w:bottom w:val="single" w:sz="4" w:space="0" w:color="auto"/>
              <w:right w:val="single" w:sz="4" w:space="0" w:color="auto"/>
            </w:tcBorders>
            <w:shd w:val="clear" w:color="auto" w:fill="auto"/>
            <w:noWrap/>
            <w:vAlign w:val="center"/>
            <w:hideMark/>
          </w:tcPr>
          <w:p w14:paraId="5708965F" w14:textId="6986DCE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300</w:t>
            </w:r>
          </w:p>
        </w:tc>
        <w:tc>
          <w:tcPr>
            <w:tcW w:w="333" w:type="pct"/>
            <w:tcBorders>
              <w:top w:val="nil"/>
              <w:left w:val="nil"/>
              <w:bottom w:val="single" w:sz="4" w:space="0" w:color="auto"/>
              <w:right w:val="single" w:sz="4" w:space="0" w:color="auto"/>
            </w:tcBorders>
            <w:shd w:val="clear" w:color="auto" w:fill="auto"/>
            <w:noWrap/>
            <w:vAlign w:val="center"/>
            <w:hideMark/>
          </w:tcPr>
          <w:p w14:paraId="7F7DA2CF" w14:textId="05DC7964"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50</w:t>
            </w:r>
          </w:p>
        </w:tc>
        <w:tc>
          <w:tcPr>
            <w:tcW w:w="313" w:type="pct"/>
            <w:tcBorders>
              <w:top w:val="nil"/>
              <w:left w:val="nil"/>
              <w:bottom w:val="single" w:sz="4" w:space="0" w:color="auto"/>
              <w:right w:val="single" w:sz="4" w:space="0" w:color="auto"/>
            </w:tcBorders>
            <w:shd w:val="clear" w:color="auto" w:fill="auto"/>
            <w:noWrap/>
            <w:vAlign w:val="bottom"/>
            <w:hideMark/>
          </w:tcPr>
          <w:p w14:paraId="11DBE4E0" w14:textId="36AFC3FE"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6" w:type="pct"/>
            <w:tcBorders>
              <w:top w:val="nil"/>
              <w:left w:val="nil"/>
              <w:bottom w:val="single" w:sz="4" w:space="0" w:color="auto"/>
              <w:right w:val="single" w:sz="4" w:space="0" w:color="auto"/>
            </w:tcBorders>
            <w:shd w:val="clear" w:color="auto" w:fill="auto"/>
            <w:noWrap/>
            <w:vAlign w:val="bottom"/>
            <w:hideMark/>
          </w:tcPr>
          <w:p w14:paraId="3BE81AA6" w14:textId="38BF642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2.1%</w:t>
            </w:r>
          </w:p>
        </w:tc>
        <w:tc>
          <w:tcPr>
            <w:tcW w:w="357" w:type="pct"/>
            <w:tcBorders>
              <w:top w:val="nil"/>
              <w:left w:val="nil"/>
              <w:bottom w:val="single" w:sz="4" w:space="0" w:color="auto"/>
              <w:right w:val="single" w:sz="4" w:space="0" w:color="auto"/>
            </w:tcBorders>
            <w:shd w:val="clear" w:color="auto" w:fill="auto"/>
            <w:noWrap/>
            <w:vAlign w:val="bottom"/>
            <w:hideMark/>
          </w:tcPr>
          <w:p w14:paraId="525331C3" w14:textId="51267BBF"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2.4%</w:t>
            </w:r>
          </w:p>
        </w:tc>
        <w:tc>
          <w:tcPr>
            <w:tcW w:w="351" w:type="pct"/>
            <w:tcBorders>
              <w:top w:val="nil"/>
              <w:left w:val="nil"/>
              <w:bottom w:val="single" w:sz="4" w:space="0" w:color="auto"/>
              <w:right w:val="single" w:sz="4" w:space="0" w:color="auto"/>
            </w:tcBorders>
            <w:shd w:val="clear" w:color="auto" w:fill="auto"/>
            <w:noWrap/>
            <w:vAlign w:val="bottom"/>
            <w:hideMark/>
          </w:tcPr>
          <w:p w14:paraId="5CA8EF6A" w14:textId="07417DD0"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0.3%</w:t>
            </w:r>
          </w:p>
        </w:tc>
      </w:tr>
      <w:tr w:rsidR="00CC3C13" w:rsidRPr="003453AB" w14:paraId="41DBCD5F" w14:textId="77777777" w:rsidTr="00CC3C13">
        <w:trPr>
          <w:trHeight w:val="247"/>
          <w:jc w:val="center"/>
        </w:trPr>
        <w:tc>
          <w:tcPr>
            <w:tcW w:w="665" w:type="pct"/>
            <w:tcBorders>
              <w:top w:val="nil"/>
              <w:left w:val="single" w:sz="4" w:space="0" w:color="auto"/>
              <w:bottom w:val="single" w:sz="4" w:space="0" w:color="auto"/>
              <w:right w:val="single" w:sz="4" w:space="0" w:color="auto"/>
            </w:tcBorders>
            <w:shd w:val="clear" w:color="auto" w:fill="auto"/>
            <w:noWrap/>
            <w:vAlign w:val="center"/>
            <w:hideMark/>
          </w:tcPr>
          <w:p w14:paraId="02247F89" w14:textId="77777777" w:rsidR="00CC3C13" w:rsidRPr="003453AB" w:rsidRDefault="00CC3C13" w:rsidP="00CC3C13">
            <w:pPr>
              <w:spacing w:after="0" w:line="240" w:lineRule="auto"/>
              <w:rPr>
                <w:rFonts w:eastAsia="Times New Roman" w:cstheme="minorHAnsi"/>
                <w:b/>
                <w:bCs/>
                <w:color w:val="000000"/>
                <w:sz w:val="18"/>
                <w:szCs w:val="18"/>
              </w:rPr>
            </w:pPr>
            <w:r w:rsidRPr="003453AB">
              <w:rPr>
                <w:rFonts w:eastAsia="Times New Roman" w:cstheme="minorHAnsi"/>
                <w:b/>
                <w:bCs/>
                <w:color w:val="000000"/>
                <w:sz w:val="18"/>
                <w:szCs w:val="18"/>
              </w:rPr>
              <w:t>Wyoming</w:t>
            </w:r>
          </w:p>
        </w:tc>
        <w:tc>
          <w:tcPr>
            <w:tcW w:w="399" w:type="pct"/>
            <w:tcBorders>
              <w:top w:val="nil"/>
              <w:left w:val="nil"/>
              <w:bottom w:val="single" w:sz="4" w:space="0" w:color="auto"/>
              <w:right w:val="single" w:sz="4" w:space="0" w:color="auto"/>
            </w:tcBorders>
            <w:shd w:val="clear" w:color="auto" w:fill="auto"/>
            <w:noWrap/>
            <w:vAlign w:val="bottom"/>
            <w:hideMark/>
          </w:tcPr>
          <w:p w14:paraId="4D3D5494"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1,500</w:t>
            </w:r>
          </w:p>
        </w:tc>
        <w:tc>
          <w:tcPr>
            <w:tcW w:w="412" w:type="pct"/>
            <w:tcBorders>
              <w:top w:val="nil"/>
              <w:left w:val="nil"/>
              <w:bottom w:val="single" w:sz="4" w:space="0" w:color="auto"/>
              <w:right w:val="single" w:sz="4" w:space="0" w:color="auto"/>
            </w:tcBorders>
            <w:shd w:val="clear" w:color="auto" w:fill="auto"/>
            <w:noWrap/>
            <w:vAlign w:val="bottom"/>
            <w:hideMark/>
          </w:tcPr>
          <w:p w14:paraId="44E2993E"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100</w:t>
            </w:r>
          </w:p>
        </w:tc>
        <w:tc>
          <w:tcPr>
            <w:tcW w:w="363" w:type="pct"/>
            <w:tcBorders>
              <w:top w:val="nil"/>
              <w:left w:val="nil"/>
              <w:bottom w:val="single" w:sz="4" w:space="0" w:color="auto"/>
              <w:right w:val="single" w:sz="4" w:space="0" w:color="auto"/>
            </w:tcBorders>
            <w:shd w:val="clear" w:color="auto" w:fill="auto"/>
            <w:noWrap/>
            <w:vAlign w:val="bottom"/>
            <w:hideMark/>
          </w:tcPr>
          <w:p w14:paraId="441DCA72"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6.7%</w:t>
            </w:r>
          </w:p>
        </w:tc>
        <w:tc>
          <w:tcPr>
            <w:tcW w:w="356" w:type="pct"/>
            <w:tcBorders>
              <w:top w:val="nil"/>
              <w:left w:val="nil"/>
              <w:bottom w:val="single" w:sz="4" w:space="0" w:color="auto"/>
              <w:right w:val="single" w:sz="4" w:space="0" w:color="auto"/>
            </w:tcBorders>
            <w:shd w:val="clear" w:color="auto" w:fill="auto"/>
            <w:noWrap/>
            <w:vAlign w:val="center"/>
            <w:hideMark/>
          </w:tcPr>
          <w:p w14:paraId="45EC58F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1,500</w:t>
            </w:r>
          </w:p>
        </w:tc>
        <w:tc>
          <w:tcPr>
            <w:tcW w:w="357" w:type="pct"/>
            <w:tcBorders>
              <w:top w:val="nil"/>
              <w:left w:val="nil"/>
              <w:bottom w:val="single" w:sz="4" w:space="0" w:color="auto"/>
              <w:right w:val="single" w:sz="4" w:space="0" w:color="auto"/>
            </w:tcBorders>
            <w:shd w:val="clear" w:color="auto" w:fill="auto"/>
            <w:noWrap/>
            <w:vAlign w:val="center"/>
            <w:hideMark/>
          </w:tcPr>
          <w:p w14:paraId="171E0EF8"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140</w:t>
            </w:r>
          </w:p>
        </w:tc>
        <w:tc>
          <w:tcPr>
            <w:tcW w:w="358" w:type="pct"/>
            <w:tcBorders>
              <w:top w:val="nil"/>
              <w:left w:val="nil"/>
              <w:bottom w:val="single" w:sz="4" w:space="0" w:color="auto"/>
              <w:right w:val="single" w:sz="4" w:space="0" w:color="auto"/>
            </w:tcBorders>
            <w:shd w:val="clear" w:color="auto" w:fill="auto"/>
            <w:noWrap/>
            <w:vAlign w:val="center"/>
            <w:hideMark/>
          </w:tcPr>
          <w:p w14:paraId="7730F0A5" w14:textId="77777777" w:rsidR="00CC3C13" w:rsidRPr="003453AB" w:rsidRDefault="00CC3C13" w:rsidP="00CC3C13">
            <w:pPr>
              <w:spacing w:after="0" w:line="240" w:lineRule="auto"/>
              <w:jc w:val="right"/>
              <w:rPr>
                <w:rFonts w:eastAsia="Times New Roman" w:cstheme="minorHAnsi"/>
                <w:color w:val="000000"/>
                <w:sz w:val="18"/>
                <w:szCs w:val="18"/>
              </w:rPr>
            </w:pPr>
            <w:r w:rsidRPr="003453AB">
              <w:rPr>
                <w:rFonts w:eastAsia="Times New Roman" w:cstheme="minorHAnsi"/>
                <w:color w:val="000000"/>
                <w:sz w:val="18"/>
                <w:szCs w:val="18"/>
              </w:rPr>
              <w:t>9.3%</w:t>
            </w:r>
          </w:p>
        </w:tc>
        <w:tc>
          <w:tcPr>
            <w:tcW w:w="381" w:type="pct"/>
            <w:tcBorders>
              <w:top w:val="nil"/>
              <w:left w:val="nil"/>
              <w:bottom w:val="single" w:sz="4" w:space="0" w:color="auto"/>
              <w:right w:val="single" w:sz="4" w:space="0" w:color="auto"/>
            </w:tcBorders>
            <w:shd w:val="clear" w:color="auto" w:fill="auto"/>
            <w:noWrap/>
            <w:vAlign w:val="center"/>
            <w:hideMark/>
          </w:tcPr>
          <w:p w14:paraId="2B8CDEC2" w14:textId="4D36A902"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w:t>
            </w:r>
          </w:p>
        </w:tc>
        <w:tc>
          <w:tcPr>
            <w:tcW w:w="333" w:type="pct"/>
            <w:tcBorders>
              <w:top w:val="nil"/>
              <w:left w:val="nil"/>
              <w:bottom w:val="single" w:sz="4" w:space="0" w:color="auto"/>
              <w:right w:val="single" w:sz="4" w:space="0" w:color="auto"/>
            </w:tcBorders>
            <w:shd w:val="clear" w:color="auto" w:fill="auto"/>
            <w:noWrap/>
            <w:vAlign w:val="center"/>
            <w:hideMark/>
          </w:tcPr>
          <w:p w14:paraId="564A72D8" w14:textId="76D7ED57"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w:t>
            </w:r>
          </w:p>
        </w:tc>
        <w:tc>
          <w:tcPr>
            <w:tcW w:w="313" w:type="pct"/>
            <w:tcBorders>
              <w:top w:val="nil"/>
              <w:left w:val="nil"/>
              <w:bottom w:val="single" w:sz="4" w:space="0" w:color="auto"/>
              <w:right w:val="single" w:sz="4" w:space="0" w:color="auto"/>
            </w:tcBorders>
            <w:shd w:val="clear" w:color="auto" w:fill="auto"/>
            <w:noWrap/>
            <w:vAlign w:val="bottom"/>
            <w:hideMark/>
          </w:tcPr>
          <w:p w14:paraId="0124B56B" w14:textId="5DDAEC8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2.7%</w:t>
            </w:r>
          </w:p>
        </w:tc>
        <w:tc>
          <w:tcPr>
            <w:tcW w:w="356" w:type="pct"/>
            <w:tcBorders>
              <w:top w:val="nil"/>
              <w:left w:val="nil"/>
              <w:bottom w:val="single" w:sz="4" w:space="0" w:color="auto"/>
              <w:right w:val="single" w:sz="4" w:space="0" w:color="auto"/>
            </w:tcBorders>
            <w:shd w:val="clear" w:color="auto" w:fill="auto"/>
            <w:noWrap/>
            <w:vAlign w:val="bottom"/>
            <w:hideMark/>
          </w:tcPr>
          <w:p w14:paraId="78508164" w14:textId="6402B26D"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0.0%</w:t>
            </w:r>
          </w:p>
        </w:tc>
        <w:tc>
          <w:tcPr>
            <w:tcW w:w="357" w:type="pct"/>
            <w:tcBorders>
              <w:top w:val="nil"/>
              <w:left w:val="nil"/>
              <w:bottom w:val="single" w:sz="4" w:space="0" w:color="auto"/>
              <w:right w:val="single" w:sz="4" w:space="0" w:color="auto"/>
            </w:tcBorders>
            <w:shd w:val="clear" w:color="auto" w:fill="auto"/>
            <w:noWrap/>
            <w:vAlign w:val="bottom"/>
            <w:hideMark/>
          </w:tcPr>
          <w:p w14:paraId="4380CA06" w14:textId="1E38ECD5"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w:t>
            </w:r>
          </w:p>
        </w:tc>
        <w:tc>
          <w:tcPr>
            <w:tcW w:w="351" w:type="pct"/>
            <w:tcBorders>
              <w:top w:val="nil"/>
              <w:left w:val="nil"/>
              <w:bottom w:val="single" w:sz="4" w:space="0" w:color="auto"/>
              <w:right w:val="single" w:sz="4" w:space="0" w:color="auto"/>
            </w:tcBorders>
            <w:shd w:val="clear" w:color="auto" w:fill="auto"/>
            <w:noWrap/>
            <w:vAlign w:val="bottom"/>
            <w:hideMark/>
          </w:tcPr>
          <w:p w14:paraId="3ED30E63" w14:textId="7087A0EC" w:rsidR="00CC3C13" w:rsidRPr="00CC3C13" w:rsidRDefault="00CC3C13" w:rsidP="00CC3C13">
            <w:pPr>
              <w:spacing w:after="0" w:line="240" w:lineRule="auto"/>
              <w:jc w:val="right"/>
              <w:rPr>
                <w:rFonts w:eastAsia="Times New Roman" w:cstheme="minorHAnsi"/>
                <w:color w:val="000000"/>
                <w:sz w:val="18"/>
                <w:szCs w:val="18"/>
              </w:rPr>
            </w:pPr>
            <w:r w:rsidRPr="00CC3C13">
              <w:rPr>
                <w:rFonts w:ascii="Calibri" w:hAnsi="Calibri" w:cs="Calibri"/>
                <w:color w:val="000000"/>
                <w:sz w:val="18"/>
                <w:szCs w:val="18"/>
              </w:rPr>
              <w:t>40.0%</w:t>
            </w:r>
          </w:p>
        </w:tc>
      </w:tr>
    </w:tbl>
    <w:p w14:paraId="1BDF1E5D" w14:textId="677A19AA" w:rsidR="00741AF5" w:rsidRPr="00EC1FA9" w:rsidRDefault="00741AF5" w:rsidP="00741AF5">
      <w:pPr>
        <w:pStyle w:val="Caption"/>
        <w:keepNext/>
      </w:pPr>
      <w:bookmarkStart w:id="118" w:name="_Ref9945324"/>
      <w:bookmarkStart w:id="119" w:name="_Toc9433909"/>
      <w:bookmarkStart w:id="120" w:name="_Ref9430095"/>
      <w:bookmarkStart w:id="121" w:name="_Toc13740717"/>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1</w:t>
      </w:r>
      <w:r w:rsidR="003A36B2">
        <w:rPr>
          <w:noProof/>
        </w:rPr>
        <w:fldChar w:fldCharType="end"/>
      </w:r>
      <w:bookmarkEnd w:id="118"/>
      <w:r w:rsidRPr="00EC1FA9">
        <w:t>: NO</w:t>
      </w:r>
      <w:r w:rsidRPr="009B1ABC">
        <w:rPr>
          <w:vertAlign w:val="subscript"/>
        </w:rPr>
        <w:t>2</w:t>
      </w:r>
      <w:r w:rsidRPr="00EC1FA9">
        <w:t xml:space="preserve"> concentration (ug/m</w:t>
      </w:r>
      <w:r w:rsidRPr="00EC1FA9">
        <w:rPr>
          <w:vertAlign w:val="superscript"/>
        </w:rPr>
        <w:t>3</w:t>
      </w:r>
      <w:r w:rsidRPr="00EC1FA9">
        <w:t>) by living location</w:t>
      </w:r>
      <w:bookmarkEnd w:id="119"/>
      <w:bookmarkEnd w:id="121"/>
    </w:p>
    <w:p w14:paraId="599CA056" w14:textId="250C153C" w:rsidR="00741AF5" w:rsidRDefault="00C02667" w:rsidP="00741AF5">
      <w:pPr>
        <w:keepNext/>
        <w:spacing w:line="256" w:lineRule="auto"/>
        <w:rPr>
          <w:noProof/>
        </w:rPr>
      </w:pPr>
      <w:r>
        <w:rPr>
          <w:noProof/>
        </w:rPr>
        <w:pict w14:anchorId="6D3391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5" type="#_x0000_t75" style="width:468pt;height:295.55pt">
            <v:imagedata r:id="rId23" o:title="p1"/>
          </v:shape>
        </w:pict>
      </w:r>
    </w:p>
    <w:p w14:paraId="3CCB35E6" w14:textId="75AF1C0D" w:rsidR="00F64A2E" w:rsidRDefault="00F64A2E" w:rsidP="00741AF5">
      <w:pPr>
        <w:keepNext/>
        <w:spacing w:line="256" w:lineRule="auto"/>
        <w:rPr>
          <w:i/>
          <w:iCs/>
          <w:sz w:val="18"/>
          <w:szCs w:val="18"/>
        </w:rPr>
      </w:pPr>
      <w:r w:rsidRPr="009B1ABC">
        <w:rPr>
          <w:i/>
          <w:iCs/>
          <w:sz w:val="18"/>
          <w:szCs w:val="18"/>
        </w:rPr>
        <w:t>*Red dot represents the mean value while the midline represents the median value</w:t>
      </w:r>
    </w:p>
    <w:p w14:paraId="68BFF92D" w14:textId="74A51808" w:rsidR="00741AF5" w:rsidRPr="00EC1FA9" w:rsidRDefault="00741AF5" w:rsidP="00741AF5">
      <w:pPr>
        <w:pStyle w:val="Caption"/>
        <w:keepNext/>
      </w:pPr>
      <w:bookmarkStart w:id="122" w:name="_Ref10114569"/>
      <w:bookmarkStart w:id="123" w:name="_Toc9433910"/>
      <w:bookmarkStart w:id="124" w:name="_Toc13740718"/>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2</w:t>
      </w:r>
      <w:r w:rsidR="003A36B2">
        <w:rPr>
          <w:noProof/>
        </w:rPr>
        <w:fldChar w:fldCharType="end"/>
      </w:r>
      <w:bookmarkEnd w:id="122"/>
      <w:r w:rsidRPr="00EC1FA9">
        <w:t>: NO</w:t>
      </w:r>
      <w:r w:rsidRPr="009B1ABC">
        <w:rPr>
          <w:vertAlign w:val="subscript"/>
        </w:rPr>
        <w:t>2</w:t>
      </w:r>
      <w:r w:rsidRPr="00EC1FA9">
        <w:t xml:space="preserve"> concentration (ug/m</w:t>
      </w:r>
      <w:r w:rsidRPr="009B1ABC">
        <w:rPr>
          <w:vertAlign w:val="superscript"/>
        </w:rPr>
        <w:t>3</w:t>
      </w:r>
      <w:r w:rsidRPr="00EC1FA9">
        <w:t xml:space="preserve">) by median </w:t>
      </w:r>
      <w:r w:rsidR="006F3212">
        <w:t xml:space="preserve">household </w:t>
      </w:r>
      <w:r w:rsidRPr="00EC1FA9">
        <w:t>income group</w:t>
      </w:r>
      <w:bookmarkEnd w:id="123"/>
      <w:bookmarkEnd w:id="124"/>
    </w:p>
    <w:p w14:paraId="27C72FCE" w14:textId="4613768C" w:rsidR="00741AF5" w:rsidRPr="00EC1FA9" w:rsidRDefault="00C02667" w:rsidP="00741AF5">
      <w:pPr>
        <w:pStyle w:val="Caption"/>
      </w:pPr>
      <w:r>
        <w:pict w14:anchorId="6B4E0C34">
          <v:shape id="_x0000_i1616" type="#_x0000_t75" style="width:468pt;height:295.55pt">
            <v:imagedata r:id="rId24" o:title="p2"/>
          </v:shape>
        </w:pict>
      </w:r>
    </w:p>
    <w:p w14:paraId="1F81C05D" w14:textId="7CD85D40" w:rsidR="00741AF5" w:rsidRPr="00EC1FA9" w:rsidRDefault="00741AF5" w:rsidP="00741AF5">
      <w:pPr>
        <w:pStyle w:val="Caption"/>
        <w:keepNext/>
      </w:pPr>
      <w:bookmarkStart w:id="125" w:name="_Ref10114587"/>
      <w:bookmarkStart w:id="126" w:name="_Toc9433911"/>
      <w:bookmarkStart w:id="127" w:name="_Toc13740719"/>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3</w:t>
      </w:r>
      <w:r w:rsidR="003A36B2">
        <w:rPr>
          <w:noProof/>
        </w:rPr>
        <w:fldChar w:fldCharType="end"/>
      </w:r>
      <w:bookmarkEnd w:id="125"/>
      <w:r w:rsidRPr="00EC1FA9">
        <w:t>: NO</w:t>
      </w:r>
      <w:r w:rsidRPr="00525E7C">
        <w:rPr>
          <w:vertAlign w:val="subscript"/>
        </w:rPr>
        <w:t>2</w:t>
      </w:r>
      <w:r w:rsidRPr="00EC1FA9">
        <w:t xml:space="preserve"> concentration (ug/m</w:t>
      </w:r>
      <w:r w:rsidRPr="00525E7C">
        <w:rPr>
          <w:vertAlign w:val="superscript"/>
        </w:rPr>
        <w:t>3</w:t>
      </w:r>
      <w:r w:rsidRPr="00EC1FA9">
        <w:t>) by living location stratified into median</w:t>
      </w:r>
      <w:r w:rsidR="006F3212">
        <w:t xml:space="preserve"> household</w:t>
      </w:r>
      <w:r w:rsidRPr="00EC1FA9">
        <w:t xml:space="preserve"> income group</w:t>
      </w:r>
      <w:bookmarkEnd w:id="126"/>
      <w:bookmarkEnd w:id="127"/>
    </w:p>
    <w:p w14:paraId="4FBD710C" w14:textId="588CD051" w:rsidR="00741AF5" w:rsidRPr="00EC1FA9" w:rsidRDefault="00C02667">
      <w:pPr>
        <w:spacing w:line="256" w:lineRule="auto"/>
        <w:rPr>
          <w:b/>
          <w:bCs/>
        </w:rPr>
      </w:pPr>
      <w:r>
        <w:rPr>
          <w:noProof/>
        </w:rPr>
        <w:pict w14:anchorId="532BF4D5">
          <v:shape id="_x0000_i1617" type="#_x0000_t75" style="width:468pt;height:295.55pt">
            <v:imagedata r:id="rId25" o:title="p3"/>
          </v:shape>
        </w:pict>
      </w:r>
    </w:p>
    <w:p w14:paraId="31A6BB38" w14:textId="004235DA" w:rsidR="00741AF5" w:rsidRPr="00EC1FA9" w:rsidRDefault="00741AF5" w:rsidP="00741AF5">
      <w:pPr>
        <w:pStyle w:val="Caption"/>
        <w:keepNext/>
      </w:pPr>
      <w:bookmarkStart w:id="128" w:name="_Ref9945327"/>
      <w:bookmarkStart w:id="129" w:name="_Toc9433912"/>
      <w:bookmarkStart w:id="130" w:name="_Toc13740720"/>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4</w:t>
      </w:r>
      <w:r w:rsidR="003A36B2">
        <w:rPr>
          <w:noProof/>
        </w:rPr>
        <w:fldChar w:fldCharType="end"/>
      </w:r>
      <w:bookmarkEnd w:id="128"/>
      <w:r w:rsidRPr="00EC1FA9">
        <w:t>: NO</w:t>
      </w:r>
      <w:r w:rsidRPr="00525E7C">
        <w:rPr>
          <w:vertAlign w:val="subscript"/>
        </w:rPr>
        <w:t>2</w:t>
      </w:r>
      <w:r w:rsidRPr="00EC1FA9">
        <w:t xml:space="preserve"> concentration (ug/m</w:t>
      </w:r>
      <w:r w:rsidRPr="00525E7C">
        <w:rPr>
          <w:vertAlign w:val="superscript"/>
        </w:rPr>
        <w:t>3</w:t>
      </w:r>
      <w:r w:rsidRPr="00EC1FA9">
        <w:t>) by median</w:t>
      </w:r>
      <w:r w:rsidR="006F3212">
        <w:t xml:space="preserve"> household</w:t>
      </w:r>
      <w:r w:rsidRPr="00EC1FA9">
        <w:t xml:space="preserve"> income group stratified into living location</w:t>
      </w:r>
      <w:bookmarkEnd w:id="129"/>
      <w:bookmarkEnd w:id="130"/>
    </w:p>
    <w:p w14:paraId="64690F5C" w14:textId="3B2BB545" w:rsidR="00741AF5" w:rsidRPr="00EC1FA9" w:rsidRDefault="00C02667" w:rsidP="00741AF5">
      <w:pPr>
        <w:spacing w:line="256" w:lineRule="auto"/>
        <w:rPr>
          <w:b/>
          <w:bCs/>
        </w:rPr>
      </w:pPr>
      <w:r>
        <w:rPr>
          <w:noProof/>
        </w:rPr>
        <w:pict w14:anchorId="18A3D480">
          <v:shape id="_x0000_i1618" type="#_x0000_t75" style="width:468pt;height:295.55pt">
            <v:imagedata r:id="rId26" o:title="p4"/>
          </v:shape>
        </w:pict>
      </w:r>
    </w:p>
    <w:p w14:paraId="2D7F2938" w14:textId="1514330D" w:rsidR="00741AF5" w:rsidRPr="00EC1FA9" w:rsidRDefault="00741AF5" w:rsidP="00342C4A">
      <w:pPr>
        <w:pStyle w:val="Caption"/>
        <w:keepNext/>
      </w:pPr>
      <w:bookmarkStart w:id="131" w:name="_Ref9945474"/>
      <w:bookmarkStart w:id="132" w:name="_Toc9433913"/>
      <w:bookmarkStart w:id="133" w:name="_Toc13740721"/>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5</w:t>
      </w:r>
      <w:r w:rsidR="003A36B2">
        <w:rPr>
          <w:noProof/>
        </w:rPr>
        <w:fldChar w:fldCharType="end"/>
      </w:r>
      <w:bookmarkEnd w:id="131"/>
      <w:r w:rsidRPr="00EC1FA9">
        <w:t>: NO</w:t>
      </w:r>
      <w:r w:rsidRPr="00525E7C">
        <w:rPr>
          <w:vertAlign w:val="subscript"/>
        </w:rPr>
        <w:t>2</w:t>
      </w:r>
      <w:r w:rsidRPr="00EC1FA9">
        <w:t xml:space="preserve"> concentration (ug/m</w:t>
      </w:r>
      <w:r w:rsidRPr="00525E7C">
        <w:rPr>
          <w:vertAlign w:val="superscript"/>
        </w:rPr>
        <w:t>3</w:t>
      </w:r>
      <w:r w:rsidRPr="00EC1FA9">
        <w:t>) by state</w:t>
      </w:r>
      <w:bookmarkEnd w:id="132"/>
      <w:bookmarkEnd w:id="133"/>
    </w:p>
    <w:p w14:paraId="025D194C" w14:textId="0E12B25B" w:rsidR="00741AF5" w:rsidRPr="00EC1FA9" w:rsidRDefault="00C02667" w:rsidP="00741AF5">
      <w:pPr>
        <w:spacing w:line="256" w:lineRule="auto"/>
        <w:rPr>
          <w:b/>
          <w:bCs/>
        </w:rPr>
      </w:pPr>
      <w:r>
        <w:rPr>
          <w:noProof/>
        </w:rPr>
        <w:pict w14:anchorId="278A3725">
          <v:shape id="_x0000_i1619" type="#_x0000_t75" style="width:468pt;height:295.55pt">
            <v:imagedata r:id="rId27" o:title="p5"/>
          </v:shape>
        </w:pict>
      </w:r>
    </w:p>
    <w:p w14:paraId="48A024D1" w14:textId="00CBC359" w:rsidR="00741AF5" w:rsidRPr="00EC1FA9" w:rsidRDefault="00741AF5" w:rsidP="00741AF5">
      <w:pPr>
        <w:pStyle w:val="Caption"/>
        <w:keepNext/>
      </w:pPr>
      <w:bookmarkStart w:id="134" w:name="_Ref9945489"/>
      <w:bookmarkStart w:id="135" w:name="_Toc9433914"/>
      <w:bookmarkStart w:id="136" w:name="_Toc13740722"/>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6</w:t>
      </w:r>
      <w:r w:rsidR="003A36B2">
        <w:rPr>
          <w:noProof/>
        </w:rPr>
        <w:fldChar w:fldCharType="end"/>
      </w:r>
      <w:bookmarkEnd w:id="134"/>
      <w:r w:rsidRPr="00EC1FA9">
        <w:t>: NO</w:t>
      </w:r>
      <w:r w:rsidRPr="00525E7C">
        <w:rPr>
          <w:vertAlign w:val="subscript"/>
        </w:rPr>
        <w:t>2</w:t>
      </w:r>
      <w:r w:rsidRPr="00EC1FA9">
        <w:t xml:space="preserve"> concentration (ug/m</w:t>
      </w:r>
      <w:r w:rsidRPr="00525E7C">
        <w:rPr>
          <w:vertAlign w:val="superscript"/>
        </w:rPr>
        <w:t>3</w:t>
      </w:r>
      <w:r w:rsidRPr="00EC1FA9">
        <w:t>) by state and median</w:t>
      </w:r>
      <w:r w:rsidR="006F3212">
        <w:t xml:space="preserve"> household</w:t>
      </w:r>
      <w:r w:rsidRPr="00EC1FA9">
        <w:t xml:space="preserve"> income group</w:t>
      </w:r>
      <w:bookmarkEnd w:id="135"/>
      <w:bookmarkEnd w:id="136"/>
    </w:p>
    <w:p w14:paraId="42B14636" w14:textId="64EA35A1" w:rsidR="00741AF5" w:rsidRPr="00EC1FA9" w:rsidRDefault="00C02667" w:rsidP="00741AF5">
      <w:pPr>
        <w:spacing w:line="256" w:lineRule="auto"/>
        <w:rPr>
          <w:b/>
          <w:bCs/>
        </w:rPr>
      </w:pPr>
      <w:r>
        <w:rPr>
          <w:noProof/>
        </w:rPr>
        <w:pict w14:anchorId="013E544C">
          <v:shape id="_x0000_i1620" type="#_x0000_t75" style="width:468pt;height:591.05pt">
            <v:imagedata r:id="rId28" o:title="p6"/>
          </v:shape>
        </w:pict>
      </w:r>
    </w:p>
    <w:p w14:paraId="25DF5FC2" w14:textId="684C6E80" w:rsidR="00741AF5" w:rsidRPr="00EC1FA9" w:rsidRDefault="00741AF5" w:rsidP="00741AF5">
      <w:pPr>
        <w:pStyle w:val="Caption"/>
        <w:keepNext/>
      </w:pPr>
      <w:bookmarkStart w:id="137" w:name="_Ref9945491"/>
      <w:bookmarkStart w:id="138" w:name="_Toc9433915"/>
      <w:bookmarkStart w:id="139" w:name="_Toc13740723"/>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7</w:t>
      </w:r>
      <w:r w:rsidR="003A36B2">
        <w:rPr>
          <w:noProof/>
        </w:rPr>
        <w:fldChar w:fldCharType="end"/>
      </w:r>
      <w:bookmarkEnd w:id="137"/>
      <w:r w:rsidRPr="00EC1FA9">
        <w:t>: NO</w:t>
      </w:r>
      <w:r w:rsidRPr="00525E7C">
        <w:rPr>
          <w:vertAlign w:val="subscript"/>
        </w:rPr>
        <w:t>2</w:t>
      </w:r>
      <w:r w:rsidRPr="00EC1FA9">
        <w:t xml:space="preserve"> concentration (ug/m</w:t>
      </w:r>
      <w:r w:rsidRPr="00525E7C">
        <w:rPr>
          <w:vertAlign w:val="superscript"/>
        </w:rPr>
        <w:t>3</w:t>
      </w:r>
      <w:r w:rsidRPr="00EC1FA9">
        <w:t>) by state and living location</w:t>
      </w:r>
      <w:bookmarkEnd w:id="138"/>
      <w:bookmarkEnd w:id="139"/>
    </w:p>
    <w:p w14:paraId="05695CAA" w14:textId="7D238C3F" w:rsidR="00741AF5" w:rsidRPr="00EC1FA9" w:rsidRDefault="00C02667" w:rsidP="00741AF5">
      <w:pPr>
        <w:spacing w:line="256" w:lineRule="auto"/>
        <w:rPr>
          <w:b/>
          <w:bCs/>
        </w:rPr>
      </w:pPr>
      <w:r>
        <w:rPr>
          <w:noProof/>
        </w:rPr>
        <w:pict w14:anchorId="10FAA610">
          <v:shape id="_x0000_i1621" type="#_x0000_t75" style="width:468pt;height:591.05pt">
            <v:imagedata r:id="rId29" o:title="p7"/>
          </v:shape>
        </w:pict>
      </w:r>
    </w:p>
    <w:p w14:paraId="3614884D" w14:textId="0BCE1E42" w:rsidR="00741AF5" w:rsidRPr="00EC1FA9" w:rsidRDefault="00741AF5" w:rsidP="00741AF5">
      <w:pPr>
        <w:pStyle w:val="Caption"/>
        <w:keepNext/>
      </w:pPr>
      <w:bookmarkStart w:id="140" w:name="_Ref10028832"/>
      <w:bookmarkStart w:id="141" w:name="_Toc9433916"/>
      <w:bookmarkStart w:id="142" w:name="_Toc13740724"/>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8</w:t>
      </w:r>
      <w:r w:rsidR="003A36B2">
        <w:rPr>
          <w:noProof/>
        </w:rPr>
        <w:fldChar w:fldCharType="end"/>
      </w:r>
      <w:bookmarkEnd w:id="140"/>
      <w:r w:rsidRPr="00EC1FA9">
        <w:t>: Attributable Fraction by living location</w:t>
      </w:r>
      <w:bookmarkEnd w:id="141"/>
      <w:bookmarkEnd w:id="142"/>
    </w:p>
    <w:p w14:paraId="4CBDC1B2" w14:textId="57C84A9E" w:rsidR="00741AF5" w:rsidRPr="00EC1FA9" w:rsidRDefault="00C02667" w:rsidP="00741AF5">
      <w:pPr>
        <w:spacing w:line="256" w:lineRule="auto"/>
        <w:rPr>
          <w:b/>
          <w:bCs/>
        </w:rPr>
      </w:pPr>
      <w:r>
        <w:rPr>
          <w:noProof/>
        </w:rPr>
        <w:pict w14:anchorId="695008DE">
          <v:shape id="_x0000_i1622" type="#_x0000_t75" style="width:468pt;height:295.55pt">
            <v:imagedata r:id="rId30" o:title="p8"/>
          </v:shape>
        </w:pict>
      </w:r>
    </w:p>
    <w:p w14:paraId="26BCADB2" w14:textId="5A3C3FB9" w:rsidR="00741AF5" w:rsidRPr="00EC1FA9" w:rsidRDefault="00741AF5" w:rsidP="00741AF5">
      <w:pPr>
        <w:pStyle w:val="Caption"/>
        <w:keepNext/>
      </w:pPr>
      <w:bookmarkStart w:id="143" w:name="_Ref10028860"/>
      <w:bookmarkStart w:id="144" w:name="_Toc9433917"/>
      <w:bookmarkStart w:id="145" w:name="_Toc13740725"/>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9</w:t>
      </w:r>
      <w:r w:rsidR="003A36B2">
        <w:rPr>
          <w:noProof/>
        </w:rPr>
        <w:fldChar w:fldCharType="end"/>
      </w:r>
      <w:bookmarkEnd w:id="143"/>
      <w:r w:rsidRPr="00EC1FA9">
        <w:t>: Attributable Fraction by median</w:t>
      </w:r>
      <w:r w:rsidR="006F3212">
        <w:t xml:space="preserve"> household</w:t>
      </w:r>
      <w:r w:rsidRPr="00EC1FA9">
        <w:t xml:space="preserve"> income group</w:t>
      </w:r>
      <w:bookmarkEnd w:id="144"/>
      <w:bookmarkEnd w:id="145"/>
    </w:p>
    <w:p w14:paraId="2F604BF3" w14:textId="5F8A5256" w:rsidR="00741AF5" w:rsidRPr="00EC1FA9" w:rsidRDefault="00C02667" w:rsidP="00741AF5">
      <w:pPr>
        <w:spacing w:line="256" w:lineRule="auto"/>
        <w:rPr>
          <w:b/>
          <w:bCs/>
        </w:rPr>
      </w:pPr>
      <w:r>
        <w:rPr>
          <w:noProof/>
        </w:rPr>
        <w:pict w14:anchorId="261D1A22">
          <v:shape id="_x0000_i1623" type="#_x0000_t75" style="width:468pt;height:295.55pt">
            <v:imagedata r:id="rId31" o:title="p9"/>
          </v:shape>
        </w:pict>
      </w:r>
    </w:p>
    <w:p w14:paraId="1C4E6B4B" w14:textId="47FB53F5" w:rsidR="00741AF5" w:rsidRPr="00EC1FA9" w:rsidRDefault="00741AF5" w:rsidP="002079CC">
      <w:pPr>
        <w:pStyle w:val="Caption"/>
        <w:keepNext/>
      </w:pPr>
      <w:bookmarkStart w:id="146" w:name="_Ref10028945"/>
      <w:bookmarkStart w:id="147" w:name="_Toc9433918"/>
      <w:bookmarkStart w:id="148" w:name="_Toc13740726"/>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10</w:t>
      </w:r>
      <w:r w:rsidR="003A36B2">
        <w:rPr>
          <w:noProof/>
        </w:rPr>
        <w:fldChar w:fldCharType="end"/>
      </w:r>
      <w:bookmarkEnd w:id="146"/>
      <w:r w:rsidRPr="00EC1FA9">
        <w:t xml:space="preserve">: Attributable Fraction by </w:t>
      </w:r>
      <w:r w:rsidR="002079CC" w:rsidRPr="00EC1FA9">
        <w:t>median</w:t>
      </w:r>
      <w:r w:rsidR="006F3212">
        <w:t xml:space="preserve"> household</w:t>
      </w:r>
      <w:r w:rsidR="002079CC" w:rsidRPr="00EC1FA9">
        <w:t xml:space="preserve"> income group</w:t>
      </w:r>
      <w:r w:rsidR="002079CC" w:rsidRPr="002079CC">
        <w:t xml:space="preserve"> </w:t>
      </w:r>
      <w:r w:rsidRPr="00EC1FA9">
        <w:t xml:space="preserve">stratified into </w:t>
      </w:r>
      <w:bookmarkEnd w:id="147"/>
      <w:r w:rsidR="002079CC" w:rsidRPr="00EC1FA9">
        <w:t>living location</w:t>
      </w:r>
      <w:bookmarkEnd w:id="148"/>
    </w:p>
    <w:p w14:paraId="0776D0B3" w14:textId="090A52CE" w:rsidR="00741AF5" w:rsidRPr="00727F83" w:rsidRDefault="00C02667">
      <w:pPr>
        <w:spacing w:line="256" w:lineRule="auto"/>
        <w:rPr>
          <w:b/>
          <w:bCs/>
        </w:rPr>
      </w:pPr>
      <w:r>
        <w:rPr>
          <w:noProof/>
        </w:rPr>
        <w:pict w14:anchorId="5D1F4271">
          <v:shape id="_x0000_i1624" type="#_x0000_t75" style="width:468pt;height:295.55pt">
            <v:imagedata r:id="rId32" o:title="p11"/>
          </v:shape>
        </w:pict>
      </w:r>
    </w:p>
    <w:bookmarkEnd w:id="120"/>
    <w:p w14:paraId="7CD85562" w14:textId="2ABD258E" w:rsidR="00996C2C" w:rsidRDefault="00996C2C"/>
    <w:sectPr w:rsidR="00996C2C" w:rsidSect="00944C5E">
      <w:pgSz w:w="11906" w:h="16838" w:code="9"/>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hreis, Haneen" w:date="2019-07-08T16:53:00Z" w:initials="KH">
    <w:p w14:paraId="7C043A32" w14:textId="7BFED969" w:rsidR="000F539B" w:rsidRDefault="000F539B">
      <w:pPr>
        <w:pStyle w:val="CommentText"/>
      </w:pPr>
      <w:r>
        <w:rPr>
          <w:rStyle w:val="CommentReference"/>
        </w:rPr>
        <w:annotationRef/>
      </w:r>
      <w:r>
        <w:t>Please add affiliation as you would like it to appear</w:t>
      </w:r>
    </w:p>
  </w:comment>
  <w:comment w:id="1" w:author="Khreis, Haneen" w:date="2019-07-10T20:35:00Z" w:initials="KH">
    <w:p w14:paraId="506EA9AB" w14:textId="71C5BFE7" w:rsidR="000F539B" w:rsidRDefault="000F539B">
      <w:pPr>
        <w:pStyle w:val="CommentText"/>
      </w:pPr>
      <w:r>
        <w:rPr>
          <w:rStyle w:val="CommentReference"/>
        </w:rPr>
        <w:annotationRef/>
      </w:r>
      <w:r>
        <w:t>Raed to double check and add the reference</w:t>
      </w:r>
    </w:p>
  </w:comment>
  <w:comment w:id="2" w:author="Khreis, Haneen" w:date="2019-07-09T13:34:00Z" w:initials="KH">
    <w:p w14:paraId="7EED016D" w14:textId="64F9C518" w:rsidR="000F539B" w:rsidRDefault="000F539B">
      <w:pPr>
        <w:pStyle w:val="CommentText"/>
      </w:pPr>
      <w:r>
        <w:rPr>
          <w:rStyle w:val="CommentReference"/>
        </w:rPr>
        <w:annotationRef/>
      </w:r>
      <w:r>
        <w:t>Accurate?</w:t>
      </w:r>
    </w:p>
  </w:comment>
  <w:comment w:id="3" w:author="Alotaibi, Raed" w:date="2019-07-11T10:20:00Z" w:initials="AR">
    <w:p w14:paraId="0DD03EBB" w14:textId="371C714F" w:rsidR="000F539B" w:rsidRDefault="000F539B">
      <w:pPr>
        <w:pStyle w:val="CommentText"/>
      </w:pPr>
      <w:r>
        <w:rPr>
          <w:rStyle w:val="CommentReference"/>
        </w:rPr>
        <w:annotationRef/>
      </w:r>
      <w:r>
        <w:t>Yes, correct.</w:t>
      </w:r>
    </w:p>
  </w:comment>
  <w:comment w:id="4" w:author="Khreis, Haneen" w:date="2019-07-09T13:35:00Z" w:initials="KH">
    <w:p w14:paraId="1D254874" w14:textId="10E4F78C" w:rsidR="000F539B" w:rsidRDefault="000F539B">
      <w:pPr>
        <w:pStyle w:val="CommentText"/>
      </w:pPr>
      <w:r>
        <w:rPr>
          <w:rStyle w:val="CommentReference"/>
        </w:rPr>
        <w:annotationRef/>
      </w:r>
      <w:r>
        <w:t>?? you added this in the new revision– what does it mean? And is this consistent with the previous publication and how you did your previous analysis?</w:t>
      </w:r>
    </w:p>
  </w:comment>
  <w:comment w:id="5" w:author="Alotaibi, Raed" w:date="2019-07-11T10:20:00Z" w:initials="AR">
    <w:p w14:paraId="32CD4732" w14:textId="156C5540" w:rsidR="000F539B" w:rsidRDefault="000F539B">
      <w:pPr>
        <w:pStyle w:val="CommentText"/>
      </w:pPr>
      <w:r>
        <w:rPr>
          <w:rStyle w:val="CommentReference"/>
        </w:rPr>
        <w:annotationRef/>
      </w:r>
      <w:r>
        <w:t>Yes, this is the same data set used in our main paper. The codebook for median household income for the year 2010 mentions that the income level is adjusted for 2010 inflation. As per codebook: “</w:t>
      </w:r>
      <w:r w:rsidRPr="007F26A5">
        <w:t>Median Household Income in the Past 12 Months (in 2010 Inflation-Adjusted Dollars)</w:t>
      </w:r>
      <w:r>
        <w:t>”</w:t>
      </w:r>
    </w:p>
  </w:comment>
  <w:comment w:id="6" w:author="Khreis, Haneen" w:date="2019-07-10T17:03:00Z" w:initials="KH">
    <w:p w14:paraId="3D7E6CD7" w14:textId="3966A1A9" w:rsidR="000F539B" w:rsidRDefault="000F539B">
      <w:pPr>
        <w:pStyle w:val="CommentText"/>
      </w:pPr>
      <w:r>
        <w:rPr>
          <w:rStyle w:val="CommentReference"/>
        </w:rPr>
        <w:annotationRef/>
      </w:r>
      <w:proofErr w:type="gramStart"/>
      <w:r>
        <w:t>correct</w:t>
      </w:r>
      <w:proofErr w:type="gramEnd"/>
    </w:p>
  </w:comment>
  <w:comment w:id="13" w:author="Khreis, Haneen" w:date="2019-07-09T13:49:00Z" w:initials="KH">
    <w:p w14:paraId="31BD381B" w14:textId="0574CECC" w:rsidR="000F539B" w:rsidRDefault="000F539B">
      <w:pPr>
        <w:pStyle w:val="CommentText"/>
      </w:pPr>
      <w:r>
        <w:rPr>
          <w:rStyle w:val="CommentReference"/>
        </w:rPr>
        <w:annotationRef/>
      </w:r>
      <w:r>
        <w:t xml:space="preserve">Make citation in author (year) format </w:t>
      </w:r>
    </w:p>
  </w:comment>
  <w:comment w:id="16" w:author="Khreis, Haneen" w:date="2019-07-09T13:49:00Z" w:initials="KH">
    <w:p w14:paraId="1EAA8148" w14:textId="4F0A32D1" w:rsidR="000F539B" w:rsidRDefault="000F539B">
      <w:pPr>
        <w:pStyle w:val="CommentText"/>
      </w:pPr>
      <w:r>
        <w:rPr>
          <w:rStyle w:val="CommentReference"/>
        </w:rPr>
        <w:annotationRef/>
      </w:r>
      <w:r>
        <w:t>What is distance to COST? You mean coast?</w:t>
      </w:r>
    </w:p>
  </w:comment>
  <w:comment w:id="18" w:author="Khreis, Haneen" w:date="2019-07-09T13:49:00Z" w:initials="KH">
    <w:p w14:paraId="23E742CF" w14:textId="1246000C" w:rsidR="000F539B" w:rsidRDefault="000F539B">
      <w:pPr>
        <w:pStyle w:val="CommentText"/>
      </w:pPr>
      <w:r>
        <w:rPr>
          <w:rStyle w:val="CommentReference"/>
        </w:rPr>
        <w:annotationRef/>
      </w:r>
      <w:r>
        <w:t>This wording does not make any sense! What do you mean?</w:t>
      </w:r>
    </w:p>
  </w:comment>
  <w:comment w:id="19" w:author="Alotaibi, Raed" w:date="2019-07-11T10:24:00Z" w:initials="AR">
    <w:p w14:paraId="19E75622" w14:textId="2E7A7AAC" w:rsidR="000F539B" w:rsidRDefault="000F539B">
      <w:pPr>
        <w:pStyle w:val="CommentText"/>
      </w:pPr>
      <w:r>
        <w:rPr>
          <w:rStyle w:val="CommentReference"/>
        </w:rPr>
        <w:annotationRef/>
      </w:r>
      <w:r>
        <w:t>The used the monthly averaged for 11 consecutive years to scale the LUR model (this is the temporal aspect). This is done instead of using the hourly reading of the EPA monitor to make the analysis manageable.</w:t>
      </w:r>
    </w:p>
  </w:comment>
  <w:comment w:id="36" w:author="Khreis, Haneen" w:date="2019-07-09T13:50:00Z" w:initials="KH">
    <w:p w14:paraId="33224027" w14:textId="04D2D8B8" w:rsidR="000F539B" w:rsidRDefault="000F539B">
      <w:pPr>
        <w:pStyle w:val="CommentText"/>
      </w:pPr>
      <w:r>
        <w:rPr>
          <w:rStyle w:val="CommentReference"/>
        </w:rPr>
        <w:annotationRef/>
      </w:r>
      <w:r>
        <w:t>This is the statistic for NO2 for 2010? Make sure this is what you are citing.</w:t>
      </w:r>
    </w:p>
  </w:comment>
  <w:comment w:id="37" w:author="Alotaibi, Raed" w:date="2019-07-11T10:37:00Z" w:initials="AR">
    <w:p w14:paraId="0FC1283B" w14:textId="2845E6BE" w:rsidR="000F539B" w:rsidRDefault="000F539B" w:rsidP="00680316">
      <w:pPr>
        <w:pStyle w:val="CommentText"/>
      </w:pPr>
      <w:r>
        <w:rPr>
          <w:rStyle w:val="CommentReference"/>
        </w:rPr>
        <w:annotationRef/>
      </w:r>
      <w:r>
        <w:t>This is the same paper and numbers we cited in our main study. The LUR model is for monthly average reading from 2000 to 2010. The R2 statistics is a results of testing the model for the whole, there was no mention for testing the accuracy of the results for only one year.</w:t>
      </w:r>
    </w:p>
  </w:comment>
  <w:comment w:id="38" w:author="Khreis, Haneen" w:date="2019-06-12T15:49:00Z" w:initials="KH">
    <w:p w14:paraId="388E38E4" w14:textId="07E4CC88" w:rsidR="000F539B" w:rsidRDefault="000F539B">
      <w:pPr>
        <w:pStyle w:val="CommentText"/>
      </w:pPr>
      <w:r>
        <w:rPr>
          <w:rStyle w:val="CommentReference"/>
        </w:rPr>
        <w:annotationRef/>
      </w:r>
      <w:r>
        <w:t>Please cite this paper too as accepted in the European Respiratory Journal</w:t>
      </w:r>
    </w:p>
    <w:p w14:paraId="6F872BEF" w14:textId="2FAD684F" w:rsidR="000F539B" w:rsidRDefault="000F539B">
      <w:pPr>
        <w:pStyle w:val="CommentText"/>
      </w:pPr>
    </w:p>
    <w:p w14:paraId="2A877B89" w14:textId="77777777" w:rsidR="000F539B" w:rsidRDefault="000F539B">
      <w:pPr>
        <w:pStyle w:val="CommentText"/>
      </w:pPr>
    </w:p>
    <w:p w14:paraId="3D8C3A96" w14:textId="77777777" w:rsidR="000F539B" w:rsidRPr="00092FC6" w:rsidRDefault="000F539B" w:rsidP="00EB4571">
      <w:pPr>
        <w:pStyle w:val="Heading1"/>
        <w:spacing w:line="276" w:lineRule="auto"/>
        <w:rPr>
          <w:rFonts w:ascii="Times New Roman" w:hAnsi="Times New Roman" w:cs="Times New Roman"/>
          <w:color w:val="auto"/>
          <w:sz w:val="56"/>
        </w:rPr>
      </w:pPr>
      <w:r w:rsidRPr="00092FC6">
        <w:rPr>
          <w:rFonts w:ascii="Times New Roman" w:hAnsi="Times New Roman" w:cs="Times New Roman"/>
          <w:color w:val="auto"/>
          <w:sz w:val="56"/>
        </w:rPr>
        <w:t>Outdoor Air Pollution and the Burden of Childhood Asthma across Europe</w:t>
      </w:r>
    </w:p>
    <w:p w14:paraId="47B06EF3" w14:textId="77777777" w:rsidR="000F539B" w:rsidRPr="00092FC6" w:rsidRDefault="000F539B" w:rsidP="00EB4571">
      <w:pPr>
        <w:spacing w:line="276" w:lineRule="auto"/>
        <w:rPr>
          <w:rFonts w:ascii="Times New Roman" w:hAnsi="Times New Roman" w:cs="Times New Roman"/>
          <w:b/>
        </w:rPr>
      </w:pPr>
    </w:p>
    <w:p w14:paraId="569D2DAD" w14:textId="77777777" w:rsidR="000F539B" w:rsidRPr="00092FC6" w:rsidRDefault="000F539B" w:rsidP="00EB4571">
      <w:pPr>
        <w:spacing w:line="276" w:lineRule="auto"/>
        <w:rPr>
          <w:rFonts w:ascii="Times New Roman" w:hAnsi="Times New Roman" w:cs="Times New Roman"/>
          <w:b/>
          <w:sz w:val="48"/>
        </w:rPr>
      </w:pPr>
      <w:r w:rsidRPr="00092FC6">
        <w:rPr>
          <w:rFonts w:ascii="Times New Roman" w:hAnsi="Times New Roman" w:cs="Times New Roman"/>
          <w:b/>
        </w:rPr>
        <w:t>Haneen Khreis</w:t>
      </w:r>
      <w:r w:rsidRPr="00092FC6">
        <w:rPr>
          <w:rFonts w:ascii="Times New Roman" w:hAnsi="Times New Roman" w:cs="Times New Roman"/>
          <w:b/>
          <w:vertAlign w:val="superscript"/>
        </w:rPr>
        <w:t>1, 2, 3, 4</w:t>
      </w:r>
      <w:r w:rsidRPr="00092FC6">
        <w:rPr>
          <w:rFonts w:ascii="Times New Roman" w:hAnsi="Times New Roman" w:cs="Times New Roman"/>
          <w:b/>
        </w:rPr>
        <w:t>, Marta Cirach</w:t>
      </w:r>
      <w:r w:rsidRPr="00092FC6">
        <w:rPr>
          <w:rFonts w:ascii="Times New Roman" w:hAnsi="Times New Roman" w:cs="Times New Roman"/>
          <w:b/>
          <w:vertAlign w:val="superscript"/>
        </w:rPr>
        <w:t>2, 3, 4</w:t>
      </w:r>
      <w:r w:rsidRPr="00092FC6">
        <w:rPr>
          <w:rFonts w:ascii="Times New Roman" w:hAnsi="Times New Roman" w:cs="Times New Roman"/>
          <w:b/>
        </w:rPr>
        <w:t>, Natalie Mueller</w:t>
      </w:r>
      <w:r w:rsidRPr="00092FC6">
        <w:rPr>
          <w:rFonts w:ascii="Times New Roman" w:hAnsi="Times New Roman" w:cs="Times New Roman"/>
          <w:b/>
          <w:vertAlign w:val="superscript"/>
        </w:rPr>
        <w:t>2, 3, 4</w:t>
      </w:r>
      <w:r w:rsidRPr="00092FC6">
        <w:rPr>
          <w:rFonts w:ascii="Times New Roman" w:hAnsi="Times New Roman" w:cs="Times New Roman"/>
          <w:b/>
        </w:rPr>
        <w:t>, Kees de Hoogh</w:t>
      </w:r>
      <w:r w:rsidRPr="00092FC6">
        <w:rPr>
          <w:rFonts w:ascii="Times New Roman" w:hAnsi="Times New Roman" w:cs="Times New Roman"/>
          <w:b/>
          <w:vertAlign w:val="superscript"/>
        </w:rPr>
        <w:t>5,6</w:t>
      </w:r>
      <w:r w:rsidRPr="00092FC6">
        <w:rPr>
          <w:rFonts w:ascii="Times New Roman" w:hAnsi="Times New Roman" w:cs="Times New Roman"/>
          <w:b/>
        </w:rPr>
        <w:t>, Gerard Hoek</w:t>
      </w:r>
      <w:r w:rsidRPr="00092FC6">
        <w:rPr>
          <w:rFonts w:ascii="Times New Roman" w:hAnsi="Times New Roman" w:cs="Times New Roman"/>
          <w:b/>
          <w:vertAlign w:val="superscript"/>
        </w:rPr>
        <w:t>7</w:t>
      </w:r>
      <w:r w:rsidRPr="00092FC6">
        <w:rPr>
          <w:rFonts w:ascii="Times New Roman" w:hAnsi="Times New Roman" w:cs="Times New Roman"/>
          <w:b/>
        </w:rPr>
        <w:t>, Mark J Nieuwenhuijsen</w:t>
      </w:r>
      <w:r w:rsidRPr="00092FC6">
        <w:rPr>
          <w:rFonts w:ascii="Times New Roman" w:hAnsi="Times New Roman" w:cs="Times New Roman"/>
          <w:b/>
          <w:vertAlign w:val="superscript"/>
        </w:rPr>
        <w:t>2,3,4</w:t>
      </w:r>
      <w:r w:rsidRPr="00092FC6">
        <w:rPr>
          <w:rFonts w:ascii="Times New Roman" w:hAnsi="Times New Roman" w:cs="Times New Roman"/>
          <w:b/>
        </w:rPr>
        <w:t xml:space="preserve"> and David Rojas-Rueda</w:t>
      </w:r>
      <w:r w:rsidRPr="00092FC6">
        <w:rPr>
          <w:rFonts w:ascii="Times New Roman" w:hAnsi="Times New Roman" w:cs="Times New Roman"/>
          <w:b/>
          <w:vertAlign w:val="superscript"/>
        </w:rPr>
        <w:t>2,3,4</w:t>
      </w:r>
    </w:p>
    <w:p w14:paraId="19EB262C" w14:textId="6C634D02" w:rsidR="000F539B" w:rsidRDefault="000F539B">
      <w:pPr>
        <w:pStyle w:val="CommentText"/>
      </w:pPr>
    </w:p>
  </w:comment>
  <w:comment w:id="39" w:author="Alotaibi, Raed" w:date="2019-06-17T12:48:00Z" w:initials="AR">
    <w:p w14:paraId="5C67C73A" w14:textId="13683EBF" w:rsidR="000F539B" w:rsidRDefault="000F539B" w:rsidP="00FE5B17">
      <w:pPr>
        <w:pStyle w:val="CommentText"/>
      </w:pPr>
      <w:r>
        <w:rPr>
          <w:rStyle w:val="CommentReference"/>
        </w:rPr>
        <w:annotationRef/>
      </w:r>
      <w:r>
        <w:t>Couldn’t locate this paper.</w:t>
      </w:r>
    </w:p>
  </w:comment>
  <w:comment w:id="40" w:author="Khreis, Haneen" w:date="2019-07-09T13:56:00Z" w:initials="KH">
    <w:p w14:paraId="09F7F4F8" w14:textId="429E5E40" w:rsidR="000F539B" w:rsidRDefault="000F539B">
      <w:pPr>
        <w:pStyle w:val="CommentText"/>
      </w:pPr>
      <w:r>
        <w:rPr>
          <w:rStyle w:val="CommentReference"/>
        </w:rPr>
        <w:annotationRef/>
      </w:r>
      <w:r>
        <w:t xml:space="preserve"> The last paper should not be cited in preparation as it is accepted now in the European Respiratory Journal – change to accepted </w:t>
      </w:r>
    </w:p>
  </w:comment>
  <w:comment w:id="41" w:author="Khreis, Haneen" w:date="2019-07-10T12:37:00Z" w:initials="KH">
    <w:p w14:paraId="39997853" w14:textId="273E7D51" w:rsidR="000F539B" w:rsidRDefault="000F539B">
      <w:pPr>
        <w:pStyle w:val="CommentText"/>
      </w:pPr>
      <w:r>
        <w:rPr>
          <w:rStyle w:val="CommentReference"/>
        </w:rPr>
        <w:annotationRef/>
      </w:r>
      <w:r>
        <w:t>What do you mean by aggregate here exactly?</w:t>
      </w:r>
    </w:p>
  </w:comment>
  <w:comment w:id="42" w:author="Alotaibi, Raed" w:date="2019-07-11T10:44:00Z" w:initials="AR">
    <w:p w14:paraId="72D211D8" w14:textId="0FEF46FC" w:rsidR="000F539B" w:rsidRDefault="000F539B">
      <w:pPr>
        <w:pStyle w:val="CommentText"/>
      </w:pPr>
      <w:r>
        <w:rPr>
          <w:rStyle w:val="CommentReference"/>
        </w:rPr>
        <w:annotationRef/>
      </w:r>
      <w:r>
        <w:t>Used aggregated instead of mean since I aggregate the data sets for available years and estimate 1 incidence rate instead of estimate an incidence rate for multiple years and taking the average.</w:t>
      </w:r>
    </w:p>
  </w:comment>
  <w:comment w:id="43" w:author="Alotaibi, Raed" w:date="2019-07-11T10:46:00Z" w:initials="AR">
    <w:p w14:paraId="5E557E44" w14:textId="31DD7E2A" w:rsidR="000F539B" w:rsidRDefault="000F539B">
      <w:pPr>
        <w:pStyle w:val="CommentText"/>
      </w:pPr>
      <w:r>
        <w:rPr>
          <w:rStyle w:val="CommentReference"/>
        </w:rPr>
        <w:annotationRef/>
      </w:r>
      <w:r>
        <w:t>Changed the position of aggregate.</w:t>
      </w:r>
    </w:p>
  </w:comment>
  <w:comment w:id="59" w:author="Khreis, Haneen" w:date="2019-07-10T17:03:00Z" w:initials="KH">
    <w:p w14:paraId="3D607DF0" w14:textId="2C99093F" w:rsidR="000F539B" w:rsidRDefault="000F539B">
      <w:pPr>
        <w:pStyle w:val="CommentText"/>
      </w:pPr>
      <w:r>
        <w:rPr>
          <w:rStyle w:val="CommentReference"/>
        </w:rPr>
        <w:annotationRef/>
      </w:r>
      <w:r>
        <w:t xml:space="preserve">Correct </w:t>
      </w:r>
    </w:p>
  </w:comment>
  <w:comment w:id="61" w:author="Khreis, Haneen" w:date="2019-07-10T14:25:00Z" w:initials="KH">
    <w:p w14:paraId="155FD4D4" w14:textId="6CB4D0A3" w:rsidR="000F539B" w:rsidRDefault="000F539B">
      <w:pPr>
        <w:pStyle w:val="CommentText"/>
      </w:pPr>
      <w:r>
        <w:rPr>
          <w:rStyle w:val="CommentReference"/>
        </w:rPr>
        <w:annotationRef/>
      </w:r>
      <w:r>
        <w:t xml:space="preserve">How were children defined? What is their age range? Birth to 18? This should be spelled out </w:t>
      </w:r>
    </w:p>
  </w:comment>
  <w:comment w:id="63" w:author="Alotaibi, Raed" w:date="2019-06-21T10:11:00Z" w:initials="AR">
    <w:p w14:paraId="01127001" w14:textId="77777777" w:rsidR="000F539B" w:rsidRDefault="000F539B" w:rsidP="006770C0">
      <w:pPr>
        <w:pStyle w:val="CommentText"/>
      </w:pPr>
      <w:r>
        <w:rPr>
          <w:rStyle w:val="CommentReference"/>
        </w:rPr>
        <w:annotationRef/>
      </w:r>
      <w:r>
        <w:t>Change average to aggregate</w:t>
      </w:r>
    </w:p>
  </w:comment>
  <w:comment w:id="64" w:author="Khreis, Haneen" w:date="2019-07-10T14:09:00Z" w:initials="KH">
    <w:p w14:paraId="3B5F77C8" w14:textId="77777777" w:rsidR="000F539B" w:rsidRDefault="000F539B" w:rsidP="006770C0">
      <w:pPr>
        <w:pStyle w:val="CommentText"/>
      </w:pPr>
      <w:r>
        <w:rPr>
          <w:rStyle w:val="CommentReference"/>
        </w:rPr>
        <w:annotationRef/>
      </w:r>
      <w:r>
        <w:t xml:space="preserve">Change PRV to PR everywhere – for prevalence rate </w:t>
      </w:r>
    </w:p>
  </w:comment>
  <w:comment w:id="65" w:author="Khreis, Haneen" w:date="2019-07-10T15:52:00Z" w:initials="KH">
    <w:p w14:paraId="0A1DC2CA" w14:textId="77777777" w:rsidR="000F539B" w:rsidRDefault="000F539B" w:rsidP="00E86672">
      <w:pPr>
        <w:pStyle w:val="CommentText"/>
      </w:pPr>
      <w:r>
        <w:rPr>
          <w:rStyle w:val="CommentReference"/>
        </w:rPr>
        <w:annotationRef/>
      </w:r>
      <w:r>
        <w:t xml:space="preserve">And not sure what aggregate means – see above and clarify </w:t>
      </w:r>
    </w:p>
    <w:p w14:paraId="36018CE8" w14:textId="748781E9" w:rsidR="000F539B" w:rsidRDefault="000F539B">
      <w:pPr>
        <w:pStyle w:val="CommentText"/>
      </w:pPr>
    </w:p>
  </w:comment>
  <w:comment w:id="66" w:author="Khreis, Haneen" w:date="2019-07-10T12:47:00Z" w:initials="KH">
    <w:p w14:paraId="5F28E4A8" w14:textId="463659BB" w:rsidR="000F539B" w:rsidRDefault="000F539B">
      <w:pPr>
        <w:pStyle w:val="CommentText"/>
      </w:pPr>
      <w:r>
        <w:rPr>
          <w:rStyle w:val="CommentReference"/>
        </w:rPr>
        <w:annotationRef/>
      </w:r>
      <w:r>
        <w:t>Please tell us what these characteristics are (age, sex, ethnicity? I would name them very explicitly to aid the reader in understanding how this has been done)</w:t>
      </w:r>
    </w:p>
  </w:comment>
  <w:comment w:id="67" w:author="Khreis, Haneen" w:date="2019-07-10T12:48:00Z" w:initials="KH">
    <w:p w14:paraId="68B5FE42" w14:textId="621DF8CA" w:rsidR="000F539B" w:rsidRDefault="000F539B">
      <w:pPr>
        <w:pStyle w:val="CommentText"/>
      </w:pPr>
      <w:r>
        <w:rPr>
          <w:rStyle w:val="CommentReference"/>
        </w:rPr>
        <w:annotationRef/>
      </w:r>
      <w:r>
        <w:t xml:space="preserve">I have done this now but made this comment so many times! Write in the past throughout </w:t>
      </w:r>
    </w:p>
  </w:comment>
  <w:comment w:id="68" w:author="Khreis, Haneen" w:date="2019-07-10T12:59:00Z" w:initials="KH">
    <w:p w14:paraId="79969305" w14:textId="07B126C5" w:rsidR="000F539B" w:rsidRDefault="000F539B">
      <w:pPr>
        <w:pStyle w:val="CommentText"/>
      </w:pPr>
      <w:r>
        <w:rPr>
          <w:rStyle w:val="CommentReference"/>
        </w:rPr>
        <w:annotationRef/>
      </w:r>
      <w:r>
        <w:t>Add the actual IR and PR that was assigned for states with missing data – and the correct units. Is this the national estimate?</w:t>
      </w:r>
    </w:p>
  </w:comment>
  <w:comment w:id="69" w:author="Khreis, Haneen" w:date="2019-07-10T13:00:00Z" w:initials="KH">
    <w:p w14:paraId="67DB2BDF" w14:textId="40177F7F" w:rsidR="000F539B" w:rsidRDefault="000F539B">
      <w:pPr>
        <w:pStyle w:val="CommentText"/>
      </w:pPr>
      <w:r>
        <w:rPr>
          <w:rStyle w:val="CommentReference"/>
        </w:rPr>
        <w:annotationRef/>
      </w:r>
      <w:r>
        <w:t>add</w:t>
      </w:r>
    </w:p>
  </w:comment>
  <w:comment w:id="70" w:author="Khreis, Haneen" w:date="2019-07-10T13:01:00Z" w:initials="KH">
    <w:p w14:paraId="353E868B" w14:textId="61D77808" w:rsidR="000F539B" w:rsidRDefault="000F539B">
      <w:pPr>
        <w:pStyle w:val="CommentText"/>
      </w:pPr>
      <w:r>
        <w:rPr>
          <w:rStyle w:val="CommentReference"/>
        </w:rPr>
        <w:annotationRef/>
      </w:r>
      <w:r>
        <w:t>The table does not say what is the aggregate rate that was assigned to states with missing data. Also Table S1 should come before S2 – either renumber the tables or remove this from here</w:t>
      </w:r>
    </w:p>
  </w:comment>
  <w:comment w:id="71" w:author="Khreis, Haneen" w:date="2019-07-10T13:49:00Z" w:initials="KH">
    <w:p w14:paraId="5E096E7B" w14:textId="469E9F5B" w:rsidR="000F539B" w:rsidRDefault="000F539B">
      <w:pPr>
        <w:pStyle w:val="CommentText"/>
      </w:pPr>
      <w:r>
        <w:rPr>
          <w:rStyle w:val="CommentReference"/>
        </w:rPr>
        <w:annotationRef/>
      </w:r>
      <w:r>
        <w:t>Accurate?</w:t>
      </w:r>
    </w:p>
  </w:comment>
  <w:comment w:id="72" w:author="Khreis, Haneen" w:date="2019-07-10T13:44:00Z" w:initials="KH">
    <w:p w14:paraId="27B79A39" w14:textId="194A1235" w:rsidR="000F539B" w:rsidRDefault="000F539B">
      <w:pPr>
        <w:pStyle w:val="CommentText"/>
      </w:pPr>
      <w:r>
        <w:rPr>
          <w:rStyle w:val="CommentReference"/>
        </w:rPr>
        <w:annotationRef/>
      </w:r>
      <w:r>
        <w:t>I am not sure what aggregate refers to – this should be defined in the very beginning when the word first shows up</w:t>
      </w:r>
    </w:p>
  </w:comment>
  <w:comment w:id="73" w:author="Khreis, Haneen" w:date="2019-07-10T13:46:00Z" w:initials="KH">
    <w:p w14:paraId="0ACD1D78" w14:textId="38CA29AB" w:rsidR="000F539B" w:rsidRDefault="000F539B">
      <w:pPr>
        <w:pStyle w:val="CommentText"/>
      </w:pPr>
      <w:r>
        <w:rPr>
          <w:rStyle w:val="CommentReference"/>
        </w:rPr>
        <w:annotationRef/>
      </w:r>
      <w:r>
        <w:t xml:space="preserve">Fix reference – the H. should not show. </w:t>
      </w:r>
    </w:p>
  </w:comment>
  <w:comment w:id="74" w:author="Khreis, Haneen" w:date="2019-07-10T13:49:00Z" w:initials="KH">
    <w:p w14:paraId="1C0F59EE" w14:textId="1FB52270" w:rsidR="000F539B" w:rsidRDefault="000F539B">
      <w:pPr>
        <w:pStyle w:val="CommentText"/>
      </w:pPr>
      <w:r>
        <w:rPr>
          <w:rStyle w:val="CommentReference"/>
        </w:rPr>
        <w:annotationRef/>
      </w:r>
      <w:r>
        <w:t>Accurate?</w:t>
      </w:r>
    </w:p>
  </w:comment>
  <w:comment w:id="75" w:author="Khreis, Haneen" w:date="2019-06-16T09:58:00Z" w:initials="KH">
    <w:p w14:paraId="7A86F5B8" w14:textId="15804A40" w:rsidR="000F539B" w:rsidRDefault="000F539B">
      <w:pPr>
        <w:pStyle w:val="CommentText"/>
      </w:pPr>
      <w:r>
        <w:rPr>
          <w:rStyle w:val="CommentReference"/>
        </w:rPr>
        <w:annotationRef/>
      </w:r>
      <w:r>
        <w:t>Accurate?</w:t>
      </w:r>
    </w:p>
  </w:comment>
  <w:comment w:id="76" w:author="Alotaibi, Raed" w:date="2019-06-17T14:48:00Z" w:initials="AR">
    <w:p w14:paraId="7C076E61" w14:textId="2815986C" w:rsidR="000F539B" w:rsidRDefault="000F539B">
      <w:pPr>
        <w:pStyle w:val="CommentText"/>
      </w:pPr>
      <w:r>
        <w:rPr>
          <w:rStyle w:val="CommentReference"/>
        </w:rPr>
        <w:annotationRef/>
      </w:r>
      <w:r>
        <w:t>Yes, to get the state numbers. Also, some census blocks have AC in the form of fractions.</w:t>
      </w:r>
    </w:p>
  </w:comment>
  <w:comment w:id="77" w:author="Khreis, Haneen" w:date="2019-07-10T13:51:00Z" w:initials="KH">
    <w:p w14:paraId="5C50F2AF" w14:textId="0EE6AF0F" w:rsidR="000F539B" w:rsidRDefault="000F539B">
      <w:pPr>
        <w:pStyle w:val="CommentText"/>
      </w:pPr>
      <w:r>
        <w:rPr>
          <w:rStyle w:val="CommentReference"/>
        </w:rPr>
        <w:annotationRef/>
      </w:r>
      <w:r>
        <w:t>What do you mean: “some census blocks have AC in the form of fractions”?</w:t>
      </w:r>
    </w:p>
  </w:comment>
  <w:comment w:id="78" w:author="Alotaibi, Raed" w:date="2019-06-18T11:51:00Z" w:initials="AR">
    <w:p w14:paraId="44C31CDB" w14:textId="77777777" w:rsidR="000F539B" w:rsidRDefault="000F539B" w:rsidP="00E87518">
      <w:pPr>
        <w:pStyle w:val="CommentText"/>
      </w:pPr>
      <w:r>
        <w:rPr>
          <w:rStyle w:val="CommentReference"/>
        </w:rPr>
        <w:annotationRef/>
      </w:r>
      <w:r>
        <w:t>The sum of the weighted incident asthma case divided by the sum of the at-risk cases.</w:t>
      </w:r>
    </w:p>
  </w:comment>
  <w:comment w:id="79" w:author="Khreis, Haneen" w:date="2019-07-10T13:51:00Z" w:initials="KH">
    <w:p w14:paraId="2EF065B2" w14:textId="552990DB" w:rsidR="000F539B" w:rsidRDefault="000F539B">
      <w:pPr>
        <w:pStyle w:val="CommentText"/>
      </w:pPr>
      <w:r>
        <w:rPr>
          <w:rStyle w:val="CommentReference"/>
        </w:rPr>
        <w:annotationRef/>
      </w:r>
      <w:r>
        <w:t>What is this comment?</w:t>
      </w:r>
    </w:p>
  </w:comment>
  <w:comment w:id="80" w:author="Khreis, Haneen" w:date="2019-07-10T17:03:00Z" w:initials="KH">
    <w:p w14:paraId="77810780" w14:textId="46EB0093" w:rsidR="000F539B" w:rsidRDefault="000F539B">
      <w:pPr>
        <w:pStyle w:val="CommentText"/>
      </w:pPr>
      <w:r>
        <w:rPr>
          <w:rStyle w:val="CommentReference"/>
        </w:rPr>
        <w:annotationRef/>
      </w:r>
      <w:r>
        <w:t xml:space="preserve">Correct </w:t>
      </w:r>
    </w:p>
  </w:comment>
  <w:comment w:id="81" w:author="Khreis, Haneen" w:date="2019-07-10T17:03:00Z" w:initials="KH">
    <w:p w14:paraId="49C75C4F" w14:textId="50A50E3A" w:rsidR="000F539B" w:rsidRDefault="000F539B">
      <w:pPr>
        <w:pStyle w:val="CommentText"/>
      </w:pPr>
      <w:r>
        <w:rPr>
          <w:rStyle w:val="CommentReference"/>
        </w:rPr>
        <w:annotationRef/>
      </w:r>
      <w:r>
        <w:t xml:space="preserve">Correct </w:t>
      </w:r>
    </w:p>
  </w:comment>
  <w:comment w:id="82" w:author="Khreis, Haneen" w:date="2019-06-16T10:13:00Z" w:initials="KH">
    <w:p w14:paraId="67724752" w14:textId="1C0CD206" w:rsidR="000F539B" w:rsidRDefault="000F539B">
      <w:pPr>
        <w:pStyle w:val="CommentText"/>
      </w:pPr>
      <w:r>
        <w:rPr>
          <w:rStyle w:val="CommentReference"/>
        </w:rPr>
        <w:annotationRef/>
      </w:r>
      <w:r>
        <w:t>And do these match your US census bureau counts?</w:t>
      </w:r>
    </w:p>
    <w:p w14:paraId="038E0577" w14:textId="752BFF1D" w:rsidR="000F539B" w:rsidRDefault="000F539B">
      <w:pPr>
        <w:pStyle w:val="CommentText"/>
      </w:pPr>
      <w:r>
        <w:t xml:space="preserve"> </w:t>
      </w:r>
    </w:p>
  </w:comment>
  <w:comment w:id="83" w:author="Alotaibi, Raed" w:date="2019-06-17T14:57:00Z" w:initials="AR">
    <w:p w14:paraId="75987589" w14:textId="7A2AE03E" w:rsidR="000F539B" w:rsidRDefault="000F539B" w:rsidP="008027DB">
      <w:pPr>
        <w:pStyle w:val="CommentText"/>
      </w:pPr>
      <w:r>
        <w:rPr>
          <w:rStyle w:val="CommentReference"/>
        </w:rPr>
        <w:annotationRef/>
      </w:r>
      <w:r>
        <w:t>They should match the years for which the survey was conducted.</w:t>
      </w:r>
    </w:p>
  </w:comment>
  <w:comment w:id="84" w:author="Khreis, Haneen" w:date="2019-07-10T14:26:00Z" w:initials="KH">
    <w:p w14:paraId="1BE5CF32" w14:textId="7BB020D0" w:rsidR="000F539B" w:rsidRDefault="000F539B">
      <w:pPr>
        <w:pStyle w:val="CommentText"/>
      </w:pPr>
      <w:r>
        <w:rPr>
          <w:rStyle w:val="CommentReference"/>
        </w:rPr>
        <w:annotationRef/>
      </w:r>
      <w:r>
        <w:t>Well, you actually have the data for 2010 so why don’t you check if you are correct and let me know</w:t>
      </w:r>
    </w:p>
  </w:comment>
  <w:comment w:id="85" w:author="Khreis, Haneen" w:date="2019-07-10T15:44:00Z" w:initials="KH">
    <w:p w14:paraId="4862933C" w14:textId="3C392810" w:rsidR="000F539B" w:rsidRDefault="000F539B">
      <w:pPr>
        <w:pStyle w:val="CommentText"/>
      </w:pPr>
      <w:r>
        <w:rPr>
          <w:rStyle w:val="CommentReference"/>
        </w:rPr>
        <w:annotationRef/>
      </w:r>
      <w:r>
        <w:t>Accurate?</w:t>
      </w:r>
    </w:p>
  </w:comment>
  <w:comment w:id="86" w:author="Khreis, Haneen" w:date="2019-07-10T15:44:00Z" w:initials="KH">
    <w:p w14:paraId="38E4AEA9" w14:textId="4ABF0843" w:rsidR="000F539B" w:rsidRDefault="000F539B">
      <w:pPr>
        <w:pStyle w:val="CommentText"/>
      </w:pPr>
      <w:r>
        <w:rPr>
          <w:rStyle w:val="CommentReference"/>
        </w:rPr>
        <w:annotationRef/>
      </w:r>
      <w:r>
        <w:t>Did you calculate this yourself?</w:t>
      </w:r>
    </w:p>
  </w:comment>
  <w:comment w:id="87" w:author="Khreis, Haneen" w:date="2019-07-10T15:46:00Z" w:initials="KH">
    <w:p w14:paraId="2DF1B67F" w14:textId="22F05523" w:rsidR="000F539B" w:rsidRDefault="000F539B">
      <w:pPr>
        <w:pStyle w:val="CommentText"/>
      </w:pPr>
      <w:r>
        <w:rPr>
          <w:rStyle w:val="CommentReference"/>
        </w:rPr>
        <w:annotationRef/>
      </w:r>
      <w:r>
        <w:t>You said 19 states in line 202? Which is it and why these basic mistakes? Are you sure of your numbers?</w:t>
      </w:r>
    </w:p>
  </w:comment>
  <w:comment w:id="88" w:author="Khreis, Haneen" w:date="2019-07-10T15:41:00Z" w:initials="KH">
    <w:p w14:paraId="2C68E126" w14:textId="6D8F7617" w:rsidR="000F539B" w:rsidRDefault="000F539B">
      <w:pPr>
        <w:pStyle w:val="CommentText"/>
      </w:pPr>
      <w:r>
        <w:rPr>
          <w:rStyle w:val="CommentReference"/>
        </w:rPr>
        <w:annotationRef/>
      </w:r>
      <w:r>
        <w:t>Accurate?</w:t>
      </w:r>
    </w:p>
  </w:comment>
  <w:comment w:id="89" w:author="Alotaibi, Raed" w:date="2019-07-11T12:44:00Z" w:initials="AR">
    <w:p w14:paraId="17812A1A" w14:textId="4DDD257A" w:rsidR="00CC3C13" w:rsidRDefault="00CC3C13">
      <w:pPr>
        <w:pStyle w:val="CommentText"/>
      </w:pPr>
      <w:r>
        <w:rPr>
          <w:rStyle w:val="CommentReference"/>
        </w:rPr>
        <w:annotationRef/>
      </w:r>
      <w:r>
        <w:t>Yes, prevalence is a percentage out of 100 among all children while IR is per 1,000 at-risk children.</w:t>
      </w:r>
    </w:p>
  </w:comment>
  <w:comment w:id="90" w:author="Khreis, Haneen" w:date="2019-07-10T16:03:00Z" w:initials="KH">
    <w:p w14:paraId="7DFD3F93" w14:textId="079AB36D" w:rsidR="000F539B" w:rsidRDefault="000F539B">
      <w:pPr>
        <w:pStyle w:val="CommentText"/>
      </w:pPr>
      <w:r>
        <w:rPr>
          <w:rStyle w:val="CommentReference"/>
        </w:rPr>
        <w:annotationRef/>
      </w:r>
      <w:r>
        <w:t>This is different than what you show in the table! Please double check your numbers. Which is correct? I should not have to do this double checking and cross referencing – I am trusting your write up and it wastes my time.</w:t>
      </w:r>
    </w:p>
  </w:comment>
  <w:comment w:id="91" w:author="Khreis, Haneen" w:date="2019-07-10T16:14:00Z" w:initials="KH">
    <w:p w14:paraId="312F5E71" w14:textId="30444E47" w:rsidR="000F539B" w:rsidRDefault="000F539B">
      <w:pPr>
        <w:pStyle w:val="CommentText"/>
      </w:pPr>
      <w:r>
        <w:rPr>
          <w:rStyle w:val="CommentReference"/>
        </w:rPr>
        <w:annotationRef/>
      </w:r>
      <w:r>
        <w:t>Accurate?</w:t>
      </w:r>
    </w:p>
  </w:comment>
  <w:comment w:id="92" w:author="Khreis, Haneen" w:date="2019-07-10T16:15:00Z" w:initials="KH">
    <w:p w14:paraId="6444C78F" w14:textId="4837EA17" w:rsidR="000F539B" w:rsidRDefault="000F539B">
      <w:pPr>
        <w:pStyle w:val="CommentText"/>
      </w:pPr>
      <w:r>
        <w:rPr>
          <w:rStyle w:val="CommentReference"/>
        </w:rPr>
        <w:annotationRef/>
      </w:r>
      <w:r>
        <w:t>Add the table where we can see this result</w:t>
      </w:r>
    </w:p>
  </w:comment>
  <w:comment w:id="99" w:author="Khreis, Haneen" w:date="2019-07-10T16:18:00Z" w:initials="KH">
    <w:p w14:paraId="74C70846" w14:textId="01A93247" w:rsidR="000F539B" w:rsidRDefault="000F539B">
      <w:pPr>
        <w:pStyle w:val="CommentText"/>
      </w:pPr>
      <w:r>
        <w:rPr>
          <w:rStyle w:val="CommentReference"/>
        </w:rPr>
        <w:annotationRef/>
      </w:r>
      <w:r>
        <w:t xml:space="preserve">Add a reference to where the corresponding national graphic is shown </w:t>
      </w:r>
    </w:p>
  </w:comment>
  <w:comment w:id="100" w:author="Khreis, Haneen" w:date="2019-07-10T16:39:00Z" w:initials="KH">
    <w:p w14:paraId="4E9075A2" w14:textId="48958C9B" w:rsidR="000F539B" w:rsidRDefault="000F539B">
      <w:pPr>
        <w:pStyle w:val="CommentText"/>
      </w:pPr>
      <w:r>
        <w:rPr>
          <w:rStyle w:val="CommentReference"/>
        </w:rPr>
        <w:annotationRef/>
      </w:r>
      <w:r>
        <w:t xml:space="preserve">Name the states – do not give examples </w:t>
      </w:r>
    </w:p>
  </w:comment>
  <w:comment w:id="102" w:author="Khreis, Haneen" w:date="2019-07-10T16:53:00Z" w:initials="KH">
    <w:p w14:paraId="2BEEF8F0" w14:textId="2997411B" w:rsidR="000F539B" w:rsidRDefault="000F539B">
      <w:pPr>
        <w:pStyle w:val="CommentText"/>
      </w:pPr>
      <w:r>
        <w:rPr>
          <w:rStyle w:val="CommentReference"/>
        </w:rPr>
        <w:annotationRef/>
      </w:r>
      <w:r>
        <w:t>Where can you find this information?</w:t>
      </w:r>
    </w:p>
  </w:comment>
  <w:comment w:id="103" w:author="Alotaibi, Raed" w:date="2019-07-11T12:33:00Z" w:initials="AR">
    <w:p w14:paraId="2E27AEA1" w14:textId="28267F37" w:rsidR="00626AAC" w:rsidRDefault="00626AAC">
      <w:pPr>
        <w:pStyle w:val="CommentText"/>
      </w:pPr>
      <w:r>
        <w:rPr>
          <w:rStyle w:val="CommentReference"/>
        </w:rPr>
        <w:annotationRef/>
      </w:r>
      <w:r>
        <w:t>Table S4</w:t>
      </w:r>
    </w:p>
    <w:p w14:paraId="719E3F4D" w14:textId="77777777" w:rsidR="00626AAC" w:rsidRDefault="00626AAC">
      <w:pPr>
        <w:pStyle w:val="CommentText"/>
      </w:pPr>
    </w:p>
  </w:comment>
  <w:comment w:id="105" w:author="Khreis, Haneen" w:date="2019-06-16T10:30:00Z" w:initials="KH">
    <w:p w14:paraId="38DF2665" w14:textId="659308FA" w:rsidR="000F539B" w:rsidRDefault="000F539B">
      <w:pPr>
        <w:pStyle w:val="CommentText"/>
      </w:pPr>
      <w:r>
        <w:rPr>
          <w:rStyle w:val="CommentReference"/>
        </w:rPr>
        <w:annotationRef/>
      </w:r>
      <w:r>
        <w:t>What do you think? Please write some of your thoughts.</w:t>
      </w:r>
    </w:p>
  </w:comment>
  <w:comment w:id="106" w:author="Alotaibi, Raed" w:date="2019-06-24T10:27:00Z" w:initials="AR">
    <w:p w14:paraId="0F0717A7" w14:textId="1942375E" w:rsidR="000F539B" w:rsidRDefault="000F539B" w:rsidP="00F64A2E">
      <w:pPr>
        <w:pStyle w:val="CommentText"/>
      </w:pPr>
      <w:r>
        <w:rPr>
          <w:rStyle w:val="CommentReference"/>
        </w:rPr>
        <w:annotationRef/>
      </w:r>
      <w:r>
        <w:t>I think this is a false estimate because NO2 concentrations are measured outdoors.</w:t>
      </w:r>
    </w:p>
    <w:p w14:paraId="7521AD89" w14:textId="3DB59D69" w:rsidR="000F539B" w:rsidRDefault="000F539B" w:rsidP="00F64A2E">
      <w:pPr>
        <w:pStyle w:val="CommentText"/>
      </w:pPr>
      <w:r>
        <w:t xml:space="preserve">People with the highest income in urbanized areas probably live in high rise buildings on higher level floors, I would assume the air quality would be better indoors thus we could be misclassifying them as exposed when they are not. </w:t>
      </w:r>
    </w:p>
  </w:comment>
  <w:comment w:id="107" w:author="Khreis, Haneen" w:date="2019-06-16T10:31:00Z" w:initials="KH">
    <w:p w14:paraId="1EC554A2" w14:textId="5F078A64" w:rsidR="000F539B" w:rsidRDefault="000F539B">
      <w:pPr>
        <w:pStyle w:val="CommentText"/>
      </w:pPr>
      <w:r>
        <w:rPr>
          <w:rStyle w:val="CommentReference"/>
        </w:rPr>
        <w:annotationRef/>
      </w:r>
      <w:r>
        <w:t xml:space="preserve">Sub and super script everywhere and make sure unites are always spelled out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043A32" w15:done="0"/>
  <w15:commentEx w15:paraId="506EA9AB" w15:done="0"/>
  <w15:commentEx w15:paraId="7EED016D" w15:done="1"/>
  <w15:commentEx w15:paraId="0DD03EBB" w15:paraIdParent="7EED016D" w15:done="1"/>
  <w15:commentEx w15:paraId="1D254874" w15:done="1"/>
  <w15:commentEx w15:paraId="32CD4732" w15:paraIdParent="1D254874" w15:done="1"/>
  <w15:commentEx w15:paraId="3D7E6CD7" w15:done="1"/>
  <w15:commentEx w15:paraId="31BD381B" w15:done="1"/>
  <w15:commentEx w15:paraId="1EAA8148" w15:done="1"/>
  <w15:commentEx w15:paraId="23E742CF" w15:done="1"/>
  <w15:commentEx w15:paraId="19E75622" w15:paraIdParent="23E742CF" w15:done="1"/>
  <w15:commentEx w15:paraId="33224027" w15:done="1"/>
  <w15:commentEx w15:paraId="0FC1283B" w15:paraIdParent="33224027" w15:done="1"/>
  <w15:commentEx w15:paraId="19EB262C" w15:done="1"/>
  <w15:commentEx w15:paraId="5C67C73A" w15:paraIdParent="19EB262C" w15:done="1"/>
  <w15:commentEx w15:paraId="09F7F4F8" w15:paraIdParent="19EB262C" w15:done="1"/>
  <w15:commentEx w15:paraId="39997853" w15:done="1"/>
  <w15:commentEx w15:paraId="72D211D8" w15:paraIdParent="39997853" w15:done="1"/>
  <w15:commentEx w15:paraId="5E557E44" w15:paraIdParent="39997853" w15:done="1"/>
  <w15:commentEx w15:paraId="3D607DF0" w15:done="1"/>
  <w15:commentEx w15:paraId="155FD4D4" w15:done="1"/>
  <w15:commentEx w15:paraId="01127001" w15:done="1"/>
  <w15:commentEx w15:paraId="3B5F77C8" w15:paraIdParent="01127001" w15:done="0"/>
  <w15:commentEx w15:paraId="36018CE8" w15:paraIdParent="01127001" w15:done="0"/>
  <w15:commentEx w15:paraId="5F28E4A8" w15:done="0"/>
  <w15:commentEx w15:paraId="68B5FE42" w15:done="0"/>
  <w15:commentEx w15:paraId="79969305" w15:done="0"/>
  <w15:commentEx w15:paraId="67DB2BDF" w15:done="0"/>
  <w15:commentEx w15:paraId="353E868B" w15:done="0"/>
  <w15:commentEx w15:paraId="5E096E7B" w15:done="0"/>
  <w15:commentEx w15:paraId="27B79A39" w15:done="0"/>
  <w15:commentEx w15:paraId="0ACD1D78" w15:done="0"/>
  <w15:commentEx w15:paraId="1C0F59EE" w15:done="0"/>
  <w15:commentEx w15:paraId="7A86F5B8" w15:done="1"/>
  <w15:commentEx w15:paraId="7C076E61" w15:paraIdParent="7A86F5B8" w15:done="1"/>
  <w15:commentEx w15:paraId="5C50F2AF" w15:paraIdParent="7A86F5B8" w15:done="0"/>
  <w15:commentEx w15:paraId="44C31CDB" w15:done="1"/>
  <w15:commentEx w15:paraId="2EF065B2" w15:paraIdParent="44C31CDB" w15:done="0"/>
  <w15:commentEx w15:paraId="77810780" w15:done="0"/>
  <w15:commentEx w15:paraId="49C75C4F" w15:done="0"/>
  <w15:commentEx w15:paraId="038E0577" w15:done="1"/>
  <w15:commentEx w15:paraId="75987589" w15:paraIdParent="038E0577" w15:done="1"/>
  <w15:commentEx w15:paraId="1BE5CF32" w15:paraIdParent="038E0577" w15:done="0"/>
  <w15:commentEx w15:paraId="4862933C" w15:done="0"/>
  <w15:commentEx w15:paraId="38E4AEA9" w15:done="0"/>
  <w15:commentEx w15:paraId="2DF1B67F" w15:done="0"/>
  <w15:commentEx w15:paraId="2C68E126" w15:done="0"/>
  <w15:commentEx w15:paraId="17812A1A" w15:paraIdParent="2C68E126" w15:done="0"/>
  <w15:commentEx w15:paraId="7DFD3F93" w15:done="0"/>
  <w15:commentEx w15:paraId="312F5E71" w15:done="0"/>
  <w15:commentEx w15:paraId="6444C78F" w15:done="0"/>
  <w15:commentEx w15:paraId="74C70846" w15:done="0"/>
  <w15:commentEx w15:paraId="4E9075A2" w15:done="0"/>
  <w15:commentEx w15:paraId="2BEEF8F0" w15:done="0"/>
  <w15:commentEx w15:paraId="719E3F4D" w15:paraIdParent="2BEEF8F0" w15:done="0"/>
  <w15:commentEx w15:paraId="38DF2665" w15:done="0"/>
  <w15:commentEx w15:paraId="7521AD89" w15:paraIdParent="38DF2665" w15:done="0"/>
  <w15:commentEx w15:paraId="1EC554A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043A32" w16cid:durableId="20CDF389"/>
  <w16cid:commentId w16cid:paraId="506EA9AB" w16cid:durableId="20D0CA7C"/>
  <w16cid:commentId w16cid:paraId="7EED016D" w16cid:durableId="20CF1681"/>
  <w16cid:commentId w16cid:paraId="1D254874" w16cid:durableId="20CF16A8"/>
  <w16cid:commentId w16cid:paraId="3D7E6CD7" w16cid:durableId="20D098E2"/>
  <w16cid:commentId w16cid:paraId="31BD381B" w16cid:durableId="20CF19CC"/>
  <w16cid:commentId w16cid:paraId="1EAA8148" w16cid:durableId="20CF19F4"/>
  <w16cid:commentId w16cid:paraId="23E742CF" w16cid:durableId="20CF1A03"/>
  <w16cid:commentId w16cid:paraId="33224027" w16cid:durableId="20CF1A29"/>
  <w16cid:commentId w16cid:paraId="1479A171" w16cid:durableId="20CF1A54"/>
  <w16cid:commentId w16cid:paraId="19EB262C" w16cid:durableId="20AB9D9C"/>
  <w16cid:commentId w16cid:paraId="5C67C73A" w16cid:durableId="20CDF12E"/>
  <w16cid:commentId w16cid:paraId="09F7F4F8" w16cid:durableId="20CF1B94"/>
  <w16cid:commentId w16cid:paraId="39997853" w16cid:durableId="20D05A84"/>
  <w16cid:commentId w16cid:paraId="3D607DF0" w16cid:durableId="20D098EB"/>
  <w16cid:commentId w16cid:paraId="155FD4D4" w16cid:durableId="20D073C9"/>
  <w16cid:commentId w16cid:paraId="3B5F77C8" w16cid:durableId="20D0706E"/>
  <w16cid:commentId w16cid:paraId="36018CE8" w16cid:durableId="20D0882D"/>
  <w16cid:commentId w16cid:paraId="5F28E4A8" w16cid:durableId="20D05CE9"/>
  <w16cid:commentId w16cid:paraId="68B5FE42" w16cid:durableId="20D05D1C"/>
  <w16cid:commentId w16cid:paraId="79969305" w16cid:durableId="20D05FC1"/>
  <w16cid:commentId w16cid:paraId="67DB2BDF" w16cid:durableId="20D05FDC"/>
  <w16cid:commentId w16cid:paraId="353E868B" w16cid:durableId="20D06030"/>
  <w16cid:commentId w16cid:paraId="5E096E7B" w16cid:durableId="20D06B62"/>
  <w16cid:commentId w16cid:paraId="27B79A39" w16cid:durableId="20D06A50"/>
  <w16cid:commentId w16cid:paraId="0ACD1D78" w16cid:durableId="20D06ACF"/>
  <w16cid:commentId w16cid:paraId="1C0F59EE" w16cid:durableId="20D06B73"/>
  <w16cid:commentId w16cid:paraId="7A86F5B8" w16cid:durableId="20B0914F"/>
  <w16cid:commentId w16cid:paraId="7C076E61" w16cid:durableId="20CDF145"/>
  <w16cid:commentId w16cid:paraId="5C50F2AF" w16cid:durableId="20D06BCF"/>
  <w16cid:commentId w16cid:paraId="44C31CDB" w16cid:durableId="20CDF146"/>
  <w16cid:commentId w16cid:paraId="2EF065B2" w16cid:durableId="20D06BEB"/>
  <w16cid:commentId w16cid:paraId="77810780" w16cid:durableId="20D098F9"/>
  <w16cid:commentId w16cid:paraId="49C75C4F" w16cid:durableId="20D098D4"/>
  <w16cid:commentId w16cid:paraId="038E0577" w16cid:durableId="20CDF14B"/>
  <w16cid:commentId w16cid:paraId="75987589" w16cid:durableId="20CDF14C"/>
  <w16cid:commentId w16cid:paraId="1BE5CF32" w16cid:durableId="20D07406"/>
  <w16cid:commentId w16cid:paraId="4862933C" w16cid:durableId="20D08664"/>
  <w16cid:commentId w16cid:paraId="38E4AEA9" w16cid:durableId="20D0866E"/>
  <w16cid:commentId w16cid:paraId="2DF1B67F" w16cid:durableId="20D086BF"/>
  <w16cid:commentId w16cid:paraId="2C68E126" w16cid:durableId="20D085C7"/>
  <w16cid:commentId w16cid:paraId="7DFD3F93" w16cid:durableId="20D08AC8"/>
  <w16cid:commentId w16cid:paraId="312F5E71" w16cid:durableId="20D08D80"/>
  <w16cid:commentId w16cid:paraId="6444C78F" w16cid:durableId="20D08D8D"/>
  <w16cid:commentId w16cid:paraId="7CCB6834" w16cid:durableId="20D0950B"/>
  <w16cid:commentId w16cid:paraId="74C70846" w16cid:durableId="20D08E45"/>
  <w16cid:commentId w16cid:paraId="4E9075A2" w16cid:durableId="20D09346"/>
  <w16cid:commentId w16cid:paraId="2BEEF8F0" w16cid:durableId="20D09690"/>
  <w16cid:commentId w16cid:paraId="38DF2665" w16cid:durableId="20B098CD"/>
  <w16cid:commentId w16cid:paraId="7521AD89" w16cid:durableId="20CDF151"/>
  <w16cid:commentId w16cid:paraId="1EC554A2" w16cid:durableId="20B098FE"/>
  <w16cid:commentId w16cid:paraId="4CE08A61" w16cid:durableId="20D0970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EB1D81" w14:textId="77777777" w:rsidR="00890466" w:rsidRDefault="00890466" w:rsidP="00673497">
      <w:pPr>
        <w:spacing w:after="0" w:line="240" w:lineRule="auto"/>
      </w:pPr>
      <w:r>
        <w:separator/>
      </w:r>
    </w:p>
  </w:endnote>
  <w:endnote w:type="continuationSeparator" w:id="0">
    <w:p w14:paraId="1FC61985" w14:textId="77777777" w:rsidR="00890466" w:rsidRDefault="00890466" w:rsidP="00673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9721370"/>
      <w:docPartObj>
        <w:docPartGallery w:val="Page Numbers (Bottom of Page)"/>
        <w:docPartUnique/>
      </w:docPartObj>
    </w:sdtPr>
    <w:sdtEndPr>
      <w:rPr>
        <w:noProof/>
      </w:rPr>
    </w:sdtEndPr>
    <w:sdtContent>
      <w:p w14:paraId="67080FFF" w14:textId="35EE34C1" w:rsidR="000F539B" w:rsidRDefault="000F539B">
        <w:pPr>
          <w:pStyle w:val="Footer"/>
          <w:jc w:val="right"/>
        </w:pPr>
        <w:r>
          <w:fldChar w:fldCharType="begin"/>
        </w:r>
        <w:r>
          <w:instrText xml:space="preserve"> PAGE   \* MERGEFORMAT </w:instrText>
        </w:r>
        <w:r>
          <w:fldChar w:fldCharType="separate"/>
        </w:r>
        <w:r w:rsidR="00CC3C13">
          <w:rPr>
            <w:noProof/>
          </w:rPr>
          <w:t>17</w:t>
        </w:r>
        <w:r>
          <w:rPr>
            <w:noProof/>
          </w:rPr>
          <w:fldChar w:fldCharType="end"/>
        </w:r>
      </w:p>
    </w:sdtContent>
  </w:sdt>
  <w:p w14:paraId="102A69D4" w14:textId="77777777" w:rsidR="000F539B" w:rsidRDefault="000F5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F1B547" w14:textId="77777777" w:rsidR="00890466" w:rsidRDefault="00890466" w:rsidP="00673497">
      <w:pPr>
        <w:spacing w:after="0" w:line="240" w:lineRule="auto"/>
      </w:pPr>
      <w:r>
        <w:separator/>
      </w:r>
    </w:p>
  </w:footnote>
  <w:footnote w:type="continuationSeparator" w:id="0">
    <w:p w14:paraId="5658087C" w14:textId="77777777" w:rsidR="00890466" w:rsidRDefault="00890466" w:rsidP="00673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F5E7B"/>
    <w:multiLevelType w:val="hybridMultilevel"/>
    <w:tmpl w:val="CFAA3B4A"/>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 w15:restartNumberingAfterBreak="0">
    <w:nsid w:val="0C1542C6"/>
    <w:multiLevelType w:val="hybridMultilevel"/>
    <w:tmpl w:val="8C04FE1C"/>
    <w:lvl w:ilvl="0" w:tplc="02D868B0">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C99"/>
    <w:multiLevelType w:val="hybridMultilevel"/>
    <w:tmpl w:val="EAC639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ED5AF8"/>
    <w:multiLevelType w:val="hybridMultilevel"/>
    <w:tmpl w:val="586A4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4325443"/>
    <w:multiLevelType w:val="hybridMultilevel"/>
    <w:tmpl w:val="B29C99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D43BA3"/>
    <w:multiLevelType w:val="hybridMultilevel"/>
    <w:tmpl w:val="504E14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04EEC"/>
    <w:multiLevelType w:val="hybridMultilevel"/>
    <w:tmpl w:val="F640B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CB2F4A"/>
    <w:multiLevelType w:val="hybridMultilevel"/>
    <w:tmpl w:val="D4844E2E"/>
    <w:lvl w:ilvl="0" w:tplc="5F6C1B04">
      <w:start w:val="5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B6417"/>
    <w:multiLevelType w:val="hybridMultilevel"/>
    <w:tmpl w:val="4086B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F007467"/>
    <w:multiLevelType w:val="hybridMultilevel"/>
    <w:tmpl w:val="E55EDABA"/>
    <w:lvl w:ilvl="0" w:tplc="98D818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CC49D9"/>
    <w:multiLevelType w:val="hybridMultilevel"/>
    <w:tmpl w:val="D27439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C164DC"/>
    <w:multiLevelType w:val="hybridMultilevel"/>
    <w:tmpl w:val="3CD64E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BF807D4"/>
    <w:multiLevelType w:val="hybridMultilevel"/>
    <w:tmpl w:val="134A61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D3371C"/>
    <w:multiLevelType w:val="hybridMultilevel"/>
    <w:tmpl w:val="B7F85DB4"/>
    <w:lvl w:ilvl="0" w:tplc="03CAC6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6A1487"/>
    <w:multiLevelType w:val="hybridMultilevel"/>
    <w:tmpl w:val="96F82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795203"/>
    <w:multiLevelType w:val="hybridMultilevel"/>
    <w:tmpl w:val="273C7CE0"/>
    <w:lvl w:ilvl="0" w:tplc="34AC287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1C48DA"/>
    <w:multiLevelType w:val="hybridMultilevel"/>
    <w:tmpl w:val="92D6BCF8"/>
    <w:lvl w:ilvl="0" w:tplc="1F6CD4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0"/>
  </w:num>
  <w:num w:numId="4">
    <w:abstractNumId w:val="12"/>
  </w:num>
  <w:num w:numId="5">
    <w:abstractNumId w:val="11"/>
  </w:num>
  <w:num w:numId="6">
    <w:abstractNumId w:val="2"/>
  </w:num>
  <w:num w:numId="7">
    <w:abstractNumId w:val="3"/>
  </w:num>
  <w:num w:numId="8">
    <w:abstractNumId w:val="5"/>
  </w:num>
  <w:num w:numId="9">
    <w:abstractNumId w:val="4"/>
  </w:num>
  <w:num w:numId="10">
    <w:abstractNumId w:val="9"/>
  </w:num>
  <w:num w:numId="11">
    <w:abstractNumId w:val="16"/>
  </w:num>
  <w:num w:numId="12">
    <w:abstractNumId w:val="1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
  </w:num>
  <w:num w:numId="17">
    <w:abstractNumId w:val="6"/>
  </w:num>
  <w:num w:numId="18">
    <w:abstractNumId w:val="8"/>
  </w:num>
  <w:num w:numId="1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hreis, Haneen">
    <w15:presenceInfo w15:providerId="AD" w15:userId="S::H-Khreis@tti.tamu.edu::9c1ee4bb-b1fc-461e-8e38-86cdff70d322"/>
  </w15:person>
  <w15:person w15:author="Alotaibi, Raed">
    <w15:presenceInfo w15:providerId="AD" w15:userId="S-1-5-21-1120367096-779962018-1349916565-43497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activeWritingStyle w:appName="MSWord" w:lang="en-US"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yNjc3szAwMDU0NTJX0lEKTi0uzszPAykwsqwFAPzf96E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epddp20s9p0fsetespvfzwjv0d9tat2092f&quot;&gt;RaedEndNoteLibrary&lt;record-ids&gt;&lt;item&gt;48&lt;/item&gt;&lt;item&gt;61&lt;/item&gt;&lt;item&gt;96&lt;/item&gt;&lt;item&gt;116&lt;/item&gt;&lt;item&gt;123&lt;/item&gt;&lt;item&gt;133&lt;/item&gt;&lt;item&gt;135&lt;/item&gt;&lt;item&gt;138&lt;/item&gt;&lt;item&gt;145&lt;/item&gt;&lt;item&gt;151&lt;/item&gt;&lt;item&gt;154&lt;/item&gt;&lt;item&gt;161&lt;/item&gt;&lt;item&gt;164&lt;/item&gt;&lt;item&gt;167&lt;/item&gt;&lt;item&gt;170&lt;/item&gt;&lt;item&gt;173&lt;/item&gt;&lt;item&gt;415&lt;/item&gt;&lt;item&gt;417&lt;/item&gt;&lt;item&gt;419&lt;/item&gt;&lt;item&gt;420&lt;/item&gt;&lt;item&gt;421&lt;/item&gt;&lt;item&gt;422&lt;/item&gt;&lt;item&gt;423&lt;/item&gt;&lt;item&gt;427&lt;/item&gt;&lt;item&gt;428&lt;/item&gt;&lt;item&gt;430&lt;/item&gt;&lt;/record-ids&gt;&lt;/item&gt;&lt;/Libraries&gt;"/>
  </w:docVars>
  <w:rsids>
    <w:rsidRoot w:val="00893539"/>
    <w:rsid w:val="00003157"/>
    <w:rsid w:val="0000470F"/>
    <w:rsid w:val="00005159"/>
    <w:rsid w:val="00005DF3"/>
    <w:rsid w:val="00015C82"/>
    <w:rsid w:val="00015FF4"/>
    <w:rsid w:val="000166BC"/>
    <w:rsid w:val="00022326"/>
    <w:rsid w:val="00022460"/>
    <w:rsid w:val="00024DBD"/>
    <w:rsid w:val="00031364"/>
    <w:rsid w:val="00031704"/>
    <w:rsid w:val="00032B7F"/>
    <w:rsid w:val="000342EC"/>
    <w:rsid w:val="00037D90"/>
    <w:rsid w:val="00041A08"/>
    <w:rsid w:val="00046C8A"/>
    <w:rsid w:val="000533AB"/>
    <w:rsid w:val="00057A72"/>
    <w:rsid w:val="00065E90"/>
    <w:rsid w:val="0007775C"/>
    <w:rsid w:val="00077D15"/>
    <w:rsid w:val="00080E6B"/>
    <w:rsid w:val="000852BF"/>
    <w:rsid w:val="00091719"/>
    <w:rsid w:val="00091B85"/>
    <w:rsid w:val="000931F5"/>
    <w:rsid w:val="0009728A"/>
    <w:rsid w:val="00097648"/>
    <w:rsid w:val="000A0BFC"/>
    <w:rsid w:val="000A3286"/>
    <w:rsid w:val="000A3775"/>
    <w:rsid w:val="000A7515"/>
    <w:rsid w:val="000A7AAD"/>
    <w:rsid w:val="000B5DD2"/>
    <w:rsid w:val="000C4671"/>
    <w:rsid w:val="000D0EA5"/>
    <w:rsid w:val="000D4128"/>
    <w:rsid w:val="000E4839"/>
    <w:rsid w:val="000E488A"/>
    <w:rsid w:val="000F044A"/>
    <w:rsid w:val="000F1D9F"/>
    <w:rsid w:val="000F388A"/>
    <w:rsid w:val="000F42B8"/>
    <w:rsid w:val="000F539B"/>
    <w:rsid w:val="000F5BDF"/>
    <w:rsid w:val="000F78B5"/>
    <w:rsid w:val="00103FF7"/>
    <w:rsid w:val="00104CF7"/>
    <w:rsid w:val="00122BC9"/>
    <w:rsid w:val="00124894"/>
    <w:rsid w:val="0012587C"/>
    <w:rsid w:val="00132BA8"/>
    <w:rsid w:val="00133BE4"/>
    <w:rsid w:val="00133FD4"/>
    <w:rsid w:val="001351CC"/>
    <w:rsid w:val="00135341"/>
    <w:rsid w:val="00143846"/>
    <w:rsid w:val="0014441C"/>
    <w:rsid w:val="001619ED"/>
    <w:rsid w:val="00161D40"/>
    <w:rsid w:val="00164F5F"/>
    <w:rsid w:val="00166C04"/>
    <w:rsid w:val="001715A9"/>
    <w:rsid w:val="00173365"/>
    <w:rsid w:val="001740A4"/>
    <w:rsid w:val="00176422"/>
    <w:rsid w:val="00182380"/>
    <w:rsid w:val="00184418"/>
    <w:rsid w:val="00184C2F"/>
    <w:rsid w:val="00191764"/>
    <w:rsid w:val="001A055D"/>
    <w:rsid w:val="001A65BA"/>
    <w:rsid w:val="001B22D5"/>
    <w:rsid w:val="001B2369"/>
    <w:rsid w:val="001C043A"/>
    <w:rsid w:val="001D6D2D"/>
    <w:rsid w:val="001E2DCB"/>
    <w:rsid w:val="001E3F3E"/>
    <w:rsid w:val="001E4BBE"/>
    <w:rsid w:val="001F1A09"/>
    <w:rsid w:val="001F4019"/>
    <w:rsid w:val="001F4CCA"/>
    <w:rsid w:val="001F73EB"/>
    <w:rsid w:val="002007A9"/>
    <w:rsid w:val="002009BE"/>
    <w:rsid w:val="00203311"/>
    <w:rsid w:val="00203D31"/>
    <w:rsid w:val="00203F2E"/>
    <w:rsid w:val="002042F8"/>
    <w:rsid w:val="00206289"/>
    <w:rsid w:val="002079CC"/>
    <w:rsid w:val="0021438A"/>
    <w:rsid w:val="00220191"/>
    <w:rsid w:val="00225AAD"/>
    <w:rsid w:val="002262A3"/>
    <w:rsid w:val="002353F1"/>
    <w:rsid w:val="00243826"/>
    <w:rsid w:val="00254205"/>
    <w:rsid w:val="00255B5F"/>
    <w:rsid w:val="00261ADB"/>
    <w:rsid w:val="00263A32"/>
    <w:rsid w:val="00264490"/>
    <w:rsid w:val="00265584"/>
    <w:rsid w:val="002705BF"/>
    <w:rsid w:val="00272195"/>
    <w:rsid w:val="00276DDC"/>
    <w:rsid w:val="00280003"/>
    <w:rsid w:val="00283533"/>
    <w:rsid w:val="002843DE"/>
    <w:rsid w:val="0029098C"/>
    <w:rsid w:val="00292793"/>
    <w:rsid w:val="0029521C"/>
    <w:rsid w:val="002964D1"/>
    <w:rsid w:val="002A02A4"/>
    <w:rsid w:val="002A0D74"/>
    <w:rsid w:val="002A1292"/>
    <w:rsid w:val="002A21A4"/>
    <w:rsid w:val="002A3132"/>
    <w:rsid w:val="002A4C7D"/>
    <w:rsid w:val="002A56D3"/>
    <w:rsid w:val="002A600B"/>
    <w:rsid w:val="002C2A22"/>
    <w:rsid w:val="002C35ED"/>
    <w:rsid w:val="002C3C6D"/>
    <w:rsid w:val="002C4AA1"/>
    <w:rsid w:val="002C6035"/>
    <w:rsid w:val="002C7B41"/>
    <w:rsid w:val="002D4183"/>
    <w:rsid w:val="002E2C04"/>
    <w:rsid w:val="002E329C"/>
    <w:rsid w:val="002F018C"/>
    <w:rsid w:val="003075D1"/>
    <w:rsid w:val="0031032C"/>
    <w:rsid w:val="00313E70"/>
    <w:rsid w:val="00337D46"/>
    <w:rsid w:val="00342130"/>
    <w:rsid w:val="00342C4A"/>
    <w:rsid w:val="00342E7A"/>
    <w:rsid w:val="00343B26"/>
    <w:rsid w:val="00345003"/>
    <w:rsid w:val="003453AB"/>
    <w:rsid w:val="00345BC9"/>
    <w:rsid w:val="00346634"/>
    <w:rsid w:val="003466A0"/>
    <w:rsid w:val="00350A21"/>
    <w:rsid w:val="00355505"/>
    <w:rsid w:val="00357C38"/>
    <w:rsid w:val="00360ED8"/>
    <w:rsid w:val="003619B2"/>
    <w:rsid w:val="003621B4"/>
    <w:rsid w:val="0036237D"/>
    <w:rsid w:val="00371839"/>
    <w:rsid w:val="00372D78"/>
    <w:rsid w:val="00373189"/>
    <w:rsid w:val="00376EFA"/>
    <w:rsid w:val="003816C0"/>
    <w:rsid w:val="00395536"/>
    <w:rsid w:val="003968D7"/>
    <w:rsid w:val="003A25CB"/>
    <w:rsid w:val="003A2AE8"/>
    <w:rsid w:val="003A36B2"/>
    <w:rsid w:val="003A40DB"/>
    <w:rsid w:val="003A6554"/>
    <w:rsid w:val="003B0E21"/>
    <w:rsid w:val="003B5477"/>
    <w:rsid w:val="003B5D4E"/>
    <w:rsid w:val="003B6AB8"/>
    <w:rsid w:val="003C3408"/>
    <w:rsid w:val="003C3B1A"/>
    <w:rsid w:val="003D2EAC"/>
    <w:rsid w:val="003D571E"/>
    <w:rsid w:val="003E1EEE"/>
    <w:rsid w:val="003E602B"/>
    <w:rsid w:val="00407C49"/>
    <w:rsid w:val="0041068F"/>
    <w:rsid w:val="00412978"/>
    <w:rsid w:val="00414873"/>
    <w:rsid w:val="0041597D"/>
    <w:rsid w:val="00415D66"/>
    <w:rsid w:val="004205F7"/>
    <w:rsid w:val="004225EE"/>
    <w:rsid w:val="00425892"/>
    <w:rsid w:val="00430E52"/>
    <w:rsid w:val="0043154A"/>
    <w:rsid w:val="00431551"/>
    <w:rsid w:val="00444650"/>
    <w:rsid w:val="004451E6"/>
    <w:rsid w:val="00445BBE"/>
    <w:rsid w:val="00447A54"/>
    <w:rsid w:val="00455E7B"/>
    <w:rsid w:val="004563A0"/>
    <w:rsid w:val="004577A5"/>
    <w:rsid w:val="00460DFB"/>
    <w:rsid w:val="00461ABA"/>
    <w:rsid w:val="004632DF"/>
    <w:rsid w:val="00465AC8"/>
    <w:rsid w:val="004675BE"/>
    <w:rsid w:val="00474D08"/>
    <w:rsid w:val="004752F1"/>
    <w:rsid w:val="00483D2F"/>
    <w:rsid w:val="00487C30"/>
    <w:rsid w:val="004928CD"/>
    <w:rsid w:val="0049525B"/>
    <w:rsid w:val="00495ED0"/>
    <w:rsid w:val="00496FA5"/>
    <w:rsid w:val="004A2547"/>
    <w:rsid w:val="004A2DFF"/>
    <w:rsid w:val="004B09B8"/>
    <w:rsid w:val="004B645C"/>
    <w:rsid w:val="004C18C9"/>
    <w:rsid w:val="004C2A7B"/>
    <w:rsid w:val="004C343D"/>
    <w:rsid w:val="004C5D4C"/>
    <w:rsid w:val="004D280A"/>
    <w:rsid w:val="004D3207"/>
    <w:rsid w:val="004D6C34"/>
    <w:rsid w:val="004E11E3"/>
    <w:rsid w:val="004E4428"/>
    <w:rsid w:val="004E472A"/>
    <w:rsid w:val="004E4D3F"/>
    <w:rsid w:val="004E616C"/>
    <w:rsid w:val="004F11AE"/>
    <w:rsid w:val="004F275C"/>
    <w:rsid w:val="004F2F0E"/>
    <w:rsid w:val="005017F2"/>
    <w:rsid w:val="00505C8D"/>
    <w:rsid w:val="00510471"/>
    <w:rsid w:val="00525E7C"/>
    <w:rsid w:val="00545452"/>
    <w:rsid w:val="0054558C"/>
    <w:rsid w:val="00545933"/>
    <w:rsid w:val="00545CEF"/>
    <w:rsid w:val="00552C44"/>
    <w:rsid w:val="00556A82"/>
    <w:rsid w:val="005614E1"/>
    <w:rsid w:val="005635A8"/>
    <w:rsid w:val="00565FA9"/>
    <w:rsid w:val="00567D6F"/>
    <w:rsid w:val="00567D7E"/>
    <w:rsid w:val="00574454"/>
    <w:rsid w:val="00581F11"/>
    <w:rsid w:val="00582845"/>
    <w:rsid w:val="0059002F"/>
    <w:rsid w:val="00590FD7"/>
    <w:rsid w:val="00591FE9"/>
    <w:rsid w:val="00592DFE"/>
    <w:rsid w:val="00596187"/>
    <w:rsid w:val="005A03A8"/>
    <w:rsid w:val="005A2F73"/>
    <w:rsid w:val="005B0D61"/>
    <w:rsid w:val="005B2E80"/>
    <w:rsid w:val="005B54E4"/>
    <w:rsid w:val="005C22CE"/>
    <w:rsid w:val="005C3B93"/>
    <w:rsid w:val="005C4694"/>
    <w:rsid w:val="005C4F43"/>
    <w:rsid w:val="005C7683"/>
    <w:rsid w:val="005D6775"/>
    <w:rsid w:val="005E5AEB"/>
    <w:rsid w:val="005F0007"/>
    <w:rsid w:val="005F4C70"/>
    <w:rsid w:val="00604636"/>
    <w:rsid w:val="00611DAC"/>
    <w:rsid w:val="00626AAC"/>
    <w:rsid w:val="0062733C"/>
    <w:rsid w:val="006278CE"/>
    <w:rsid w:val="0063012F"/>
    <w:rsid w:val="00631868"/>
    <w:rsid w:val="006326C4"/>
    <w:rsid w:val="006451B6"/>
    <w:rsid w:val="0064675E"/>
    <w:rsid w:val="0064707D"/>
    <w:rsid w:val="006648E0"/>
    <w:rsid w:val="0066498F"/>
    <w:rsid w:val="00665B11"/>
    <w:rsid w:val="00666609"/>
    <w:rsid w:val="00666B12"/>
    <w:rsid w:val="0067108B"/>
    <w:rsid w:val="00673020"/>
    <w:rsid w:val="00673497"/>
    <w:rsid w:val="006753B3"/>
    <w:rsid w:val="00677071"/>
    <w:rsid w:val="006770C0"/>
    <w:rsid w:val="00680316"/>
    <w:rsid w:val="00680532"/>
    <w:rsid w:val="0068303A"/>
    <w:rsid w:val="00683A31"/>
    <w:rsid w:val="00684D99"/>
    <w:rsid w:val="006A2E3C"/>
    <w:rsid w:val="006A5E66"/>
    <w:rsid w:val="006A71BF"/>
    <w:rsid w:val="006B0C0B"/>
    <w:rsid w:val="006B1CD2"/>
    <w:rsid w:val="006B42D3"/>
    <w:rsid w:val="006B4B66"/>
    <w:rsid w:val="006B6810"/>
    <w:rsid w:val="006C00E0"/>
    <w:rsid w:val="006C12D2"/>
    <w:rsid w:val="006C4AEB"/>
    <w:rsid w:val="006C660A"/>
    <w:rsid w:val="006D44CA"/>
    <w:rsid w:val="006D55C7"/>
    <w:rsid w:val="006E05B9"/>
    <w:rsid w:val="006E2EC6"/>
    <w:rsid w:val="006E6005"/>
    <w:rsid w:val="006F120C"/>
    <w:rsid w:val="006F1CD7"/>
    <w:rsid w:val="006F3212"/>
    <w:rsid w:val="006F322F"/>
    <w:rsid w:val="00700754"/>
    <w:rsid w:val="00703362"/>
    <w:rsid w:val="007052FB"/>
    <w:rsid w:val="00705911"/>
    <w:rsid w:val="0071114E"/>
    <w:rsid w:val="00711D6A"/>
    <w:rsid w:val="00713E8A"/>
    <w:rsid w:val="007237BE"/>
    <w:rsid w:val="00723A8D"/>
    <w:rsid w:val="00726708"/>
    <w:rsid w:val="00740811"/>
    <w:rsid w:val="007413B1"/>
    <w:rsid w:val="00741AF5"/>
    <w:rsid w:val="0074473D"/>
    <w:rsid w:val="00744E87"/>
    <w:rsid w:val="007455C2"/>
    <w:rsid w:val="00747FB0"/>
    <w:rsid w:val="00750337"/>
    <w:rsid w:val="00751334"/>
    <w:rsid w:val="00756873"/>
    <w:rsid w:val="0075770F"/>
    <w:rsid w:val="007600DC"/>
    <w:rsid w:val="00762374"/>
    <w:rsid w:val="00777C9B"/>
    <w:rsid w:val="0078045B"/>
    <w:rsid w:val="00781CA0"/>
    <w:rsid w:val="007820C3"/>
    <w:rsid w:val="0078271C"/>
    <w:rsid w:val="00784E9D"/>
    <w:rsid w:val="00786665"/>
    <w:rsid w:val="00786CB6"/>
    <w:rsid w:val="00792C6B"/>
    <w:rsid w:val="007A2EA6"/>
    <w:rsid w:val="007A5A47"/>
    <w:rsid w:val="007A6173"/>
    <w:rsid w:val="007A750B"/>
    <w:rsid w:val="007A750E"/>
    <w:rsid w:val="007C1756"/>
    <w:rsid w:val="007C3A28"/>
    <w:rsid w:val="007D113D"/>
    <w:rsid w:val="007D65A9"/>
    <w:rsid w:val="007E431E"/>
    <w:rsid w:val="007F0371"/>
    <w:rsid w:val="007F26A5"/>
    <w:rsid w:val="007F4C9F"/>
    <w:rsid w:val="0080038E"/>
    <w:rsid w:val="008008A8"/>
    <w:rsid w:val="008027DB"/>
    <w:rsid w:val="00811938"/>
    <w:rsid w:val="00817797"/>
    <w:rsid w:val="00817B19"/>
    <w:rsid w:val="00824AFB"/>
    <w:rsid w:val="008269F1"/>
    <w:rsid w:val="00830514"/>
    <w:rsid w:val="00833D39"/>
    <w:rsid w:val="00833DE2"/>
    <w:rsid w:val="00835BFA"/>
    <w:rsid w:val="00837CDB"/>
    <w:rsid w:val="008400ED"/>
    <w:rsid w:val="00845052"/>
    <w:rsid w:val="00845B71"/>
    <w:rsid w:val="00845F40"/>
    <w:rsid w:val="0085477A"/>
    <w:rsid w:val="00863D01"/>
    <w:rsid w:val="0086503B"/>
    <w:rsid w:val="0086612F"/>
    <w:rsid w:val="008712E1"/>
    <w:rsid w:val="00873FC2"/>
    <w:rsid w:val="00877AD6"/>
    <w:rsid w:val="00886861"/>
    <w:rsid w:val="008901C8"/>
    <w:rsid w:val="00890466"/>
    <w:rsid w:val="00891087"/>
    <w:rsid w:val="00893539"/>
    <w:rsid w:val="008A1277"/>
    <w:rsid w:val="008A1816"/>
    <w:rsid w:val="008A69EE"/>
    <w:rsid w:val="008A7802"/>
    <w:rsid w:val="008B0800"/>
    <w:rsid w:val="008B0B9C"/>
    <w:rsid w:val="008B23FD"/>
    <w:rsid w:val="008C1A31"/>
    <w:rsid w:val="008C7DA0"/>
    <w:rsid w:val="008D19B4"/>
    <w:rsid w:val="008D48CC"/>
    <w:rsid w:val="008E5218"/>
    <w:rsid w:val="008F6100"/>
    <w:rsid w:val="008F6A51"/>
    <w:rsid w:val="00906C3B"/>
    <w:rsid w:val="00911454"/>
    <w:rsid w:val="00913C2A"/>
    <w:rsid w:val="00914285"/>
    <w:rsid w:val="00917815"/>
    <w:rsid w:val="009250E9"/>
    <w:rsid w:val="00925857"/>
    <w:rsid w:val="00925D5A"/>
    <w:rsid w:val="00934D92"/>
    <w:rsid w:val="0093630A"/>
    <w:rsid w:val="009376CC"/>
    <w:rsid w:val="00940645"/>
    <w:rsid w:val="009428C6"/>
    <w:rsid w:val="009431FD"/>
    <w:rsid w:val="009449D4"/>
    <w:rsid w:val="00944C5E"/>
    <w:rsid w:val="00945426"/>
    <w:rsid w:val="009560AD"/>
    <w:rsid w:val="00956C0F"/>
    <w:rsid w:val="00960F90"/>
    <w:rsid w:val="00963B3C"/>
    <w:rsid w:val="009643ED"/>
    <w:rsid w:val="009676E7"/>
    <w:rsid w:val="009819BB"/>
    <w:rsid w:val="0098465F"/>
    <w:rsid w:val="00985E6F"/>
    <w:rsid w:val="00990BB2"/>
    <w:rsid w:val="00993909"/>
    <w:rsid w:val="0099548C"/>
    <w:rsid w:val="00995843"/>
    <w:rsid w:val="00996763"/>
    <w:rsid w:val="00996C2C"/>
    <w:rsid w:val="00997808"/>
    <w:rsid w:val="009A0D25"/>
    <w:rsid w:val="009A231D"/>
    <w:rsid w:val="009A61F7"/>
    <w:rsid w:val="009A64EC"/>
    <w:rsid w:val="009A6F73"/>
    <w:rsid w:val="009A7EC1"/>
    <w:rsid w:val="009B00C1"/>
    <w:rsid w:val="009B01BD"/>
    <w:rsid w:val="009B1ABC"/>
    <w:rsid w:val="009B2ADE"/>
    <w:rsid w:val="009B3013"/>
    <w:rsid w:val="009B76D1"/>
    <w:rsid w:val="009B7994"/>
    <w:rsid w:val="009C28A6"/>
    <w:rsid w:val="009C4A54"/>
    <w:rsid w:val="009C7FC8"/>
    <w:rsid w:val="009E037B"/>
    <w:rsid w:val="00A02C0E"/>
    <w:rsid w:val="00A030A0"/>
    <w:rsid w:val="00A05A25"/>
    <w:rsid w:val="00A22EBB"/>
    <w:rsid w:val="00A30175"/>
    <w:rsid w:val="00A340E2"/>
    <w:rsid w:val="00A35474"/>
    <w:rsid w:val="00A35BED"/>
    <w:rsid w:val="00A459C3"/>
    <w:rsid w:val="00A5034C"/>
    <w:rsid w:val="00A53D66"/>
    <w:rsid w:val="00A54F26"/>
    <w:rsid w:val="00A578EA"/>
    <w:rsid w:val="00A608BC"/>
    <w:rsid w:val="00A63299"/>
    <w:rsid w:val="00A66D9C"/>
    <w:rsid w:val="00A72876"/>
    <w:rsid w:val="00A72E20"/>
    <w:rsid w:val="00A74B90"/>
    <w:rsid w:val="00A76807"/>
    <w:rsid w:val="00A961C8"/>
    <w:rsid w:val="00A96F84"/>
    <w:rsid w:val="00AA1B8A"/>
    <w:rsid w:val="00AA6188"/>
    <w:rsid w:val="00AA62C7"/>
    <w:rsid w:val="00AA6721"/>
    <w:rsid w:val="00AA71DC"/>
    <w:rsid w:val="00AB3F4A"/>
    <w:rsid w:val="00AB720C"/>
    <w:rsid w:val="00AB77D5"/>
    <w:rsid w:val="00AD17E7"/>
    <w:rsid w:val="00AD6E2B"/>
    <w:rsid w:val="00AD750C"/>
    <w:rsid w:val="00AE1341"/>
    <w:rsid w:val="00AE376F"/>
    <w:rsid w:val="00AE3EB0"/>
    <w:rsid w:val="00AE71D7"/>
    <w:rsid w:val="00AF2A17"/>
    <w:rsid w:val="00AF6D2B"/>
    <w:rsid w:val="00B136BB"/>
    <w:rsid w:val="00B1677F"/>
    <w:rsid w:val="00B21F25"/>
    <w:rsid w:val="00B226DB"/>
    <w:rsid w:val="00B24D30"/>
    <w:rsid w:val="00B302AB"/>
    <w:rsid w:val="00B37BB4"/>
    <w:rsid w:val="00B40193"/>
    <w:rsid w:val="00B428A6"/>
    <w:rsid w:val="00B457EE"/>
    <w:rsid w:val="00B46B36"/>
    <w:rsid w:val="00B50F1B"/>
    <w:rsid w:val="00B5140C"/>
    <w:rsid w:val="00B53E33"/>
    <w:rsid w:val="00B54516"/>
    <w:rsid w:val="00B54E67"/>
    <w:rsid w:val="00B567E6"/>
    <w:rsid w:val="00B62EE8"/>
    <w:rsid w:val="00B66F4F"/>
    <w:rsid w:val="00B67793"/>
    <w:rsid w:val="00B706B7"/>
    <w:rsid w:val="00B749CF"/>
    <w:rsid w:val="00B8643E"/>
    <w:rsid w:val="00B8730E"/>
    <w:rsid w:val="00B906EF"/>
    <w:rsid w:val="00B9679E"/>
    <w:rsid w:val="00BA0614"/>
    <w:rsid w:val="00BA4DB3"/>
    <w:rsid w:val="00BA691F"/>
    <w:rsid w:val="00BB4987"/>
    <w:rsid w:val="00BC37DD"/>
    <w:rsid w:val="00BC48CA"/>
    <w:rsid w:val="00BC4956"/>
    <w:rsid w:val="00BC662D"/>
    <w:rsid w:val="00BC7C6F"/>
    <w:rsid w:val="00BD0687"/>
    <w:rsid w:val="00BD609B"/>
    <w:rsid w:val="00BE18DC"/>
    <w:rsid w:val="00BE5076"/>
    <w:rsid w:val="00BF6555"/>
    <w:rsid w:val="00C02667"/>
    <w:rsid w:val="00C04061"/>
    <w:rsid w:val="00C12F53"/>
    <w:rsid w:val="00C147C0"/>
    <w:rsid w:val="00C2709D"/>
    <w:rsid w:val="00C303CF"/>
    <w:rsid w:val="00C46BEF"/>
    <w:rsid w:val="00C4713D"/>
    <w:rsid w:val="00C552A2"/>
    <w:rsid w:val="00C61332"/>
    <w:rsid w:val="00C61C91"/>
    <w:rsid w:val="00C6500C"/>
    <w:rsid w:val="00C673A9"/>
    <w:rsid w:val="00C71937"/>
    <w:rsid w:val="00C73C45"/>
    <w:rsid w:val="00C838F2"/>
    <w:rsid w:val="00C83F95"/>
    <w:rsid w:val="00C9129E"/>
    <w:rsid w:val="00C928CB"/>
    <w:rsid w:val="00C93A1B"/>
    <w:rsid w:val="00CA22B6"/>
    <w:rsid w:val="00CA4FC0"/>
    <w:rsid w:val="00CA657E"/>
    <w:rsid w:val="00CA6BBB"/>
    <w:rsid w:val="00CA7F95"/>
    <w:rsid w:val="00CB6391"/>
    <w:rsid w:val="00CC3882"/>
    <w:rsid w:val="00CC3C13"/>
    <w:rsid w:val="00CD2EA8"/>
    <w:rsid w:val="00CD50A9"/>
    <w:rsid w:val="00CD5390"/>
    <w:rsid w:val="00CD6B50"/>
    <w:rsid w:val="00CF3154"/>
    <w:rsid w:val="00CF48EC"/>
    <w:rsid w:val="00D02BAD"/>
    <w:rsid w:val="00D03235"/>
    <w:rsid w:val="00D046DB"/>
    <w:rsid w:val="00D070F1"/>
    <w:rsid w:val="00D07440"/>
    <w:rsid w:val="00D16657"/>
    <w:rsid w:val="00D16991"/>
    <w:rsid w:val="00D26033"/>
    <w:rsid w:val="00D26FDC"/>
    <w:rsid w:val="00D316B6"/>
    <w:rsid w:val="00D34400"/>
    <w:rsid w:val="00D34741"/>
    <w:rsid w:val="00D347B9"/>
    <w:rsid w:val="00D44198"/>
    <w:rsid w:val="00D50174"/>
    <w:rsid w:val="00D51405"/>
    <w:rsid w:val="00D5209D"/>
    <w:rsid w:val="00D541A4"/>
    <w:rsid w:val="00D625AB"/>
    <w:rsid w:val="00D64355"/>
    <w:rsid w:val="00D64914"/>
    <w:rsid w:val="00D65089"/>
    <w:rsid w:val="00D65820"/>
    <w:rsid w:val="00D67421"/>
    <w:rsid w:val="00D704A8"/>
    <w:rsid w:val="00D70AF7"/>
    <w:rsid w:val="00D72B1F"/>
    <w:rsid w:val="00D823F2"/>
    <w:rsid w:val="00D84AB5"/>
    <w:rsid w:val="00D8538F"/>
    <w:rsid w:val="00D8603C"/>
    <w:rsid w:val="00D91337"/>
    <w:rsid w:val="00D91B73"/>
    <w:rsid w:val="00DB032D"/>
    <w:rsid w:val="00DB43C0"/>
    <w:rsid w:val="00DB4CB5"/>
    <w:rsid w:val="00DB6668"/>
    <w:rsid w:val="00DB7902"/>
    <w:rsid w:val="00DC04E9"/>
    <w:rsid w:val="00DC26DF"/>
    <w:rsid w:val="00DD11B5"/>
    <w:rsid w:val="00DD2432"/>
    <w:rsid w:val="00DD501C"/>
    <w:rsid w:val="00DE0E43"/>
    <w:rsid w:val="00E034FA"/>
    <w:rsid w:val="00E12C93"/>
    <w:rsid w:val="00E217A2"/>
    <w:rsid w:val="00E23ED3"/>
    <w:rsid w:val="00E30C28"/>
    <w:rsid w:val="00E46AA9"/>
    <w:rsid w:val="00E522F5"/>
    <w:rsid w:val="00E54591"/>
    <w:rsid w:val="00E56918"/>
    <w:rsid w:val="00E605A3"/>
    <w:rsid w:val="00E61219"/>
    <w:rsid w:val="00E63E4A"/>
    <w:rsid w:val="00E649C0"/>
    <w:rsid w:val="00E6515D"/>
    <w:rsid w:val="00E77574"/>
    <w:rsid w:val="00E83404"/>
    <w:rsid w:val="00E86628"/>
    <w:rsid w:val="00E86672"/>
    <w:rsid w:val="00E87518"/>
    <w:rsid w:val="00E9377E"/>
    <w:rsid w:val="00E95FDD"/>
    <w:rsid w:val="00EA23E7"/>
    <w:rsid w:val="00EB260B"/>
    <w:rsid w:val="00EB4571"/>
    <w:rsid w:val="00EB5A2B"/>
    <w:rsid w:val="00EB5AAD"/>
    <w:rsid w:val="00EB61A3"/>
    <w:rsid w:val="00EB6C2F"/>
    <w:rsid w:val="00EC1FA9"/>
    <w:rsid w:val="00EC2738"/>
    <w:rsid w:val="00EC2ABA"/>
    <w:rsid w:val="00EC4AE2"/>
    <w:rsid w:val="00EC7CC3"/>
    <w:rsid w:val="00ED3AB5"/>
    <w:rsid w:val="00ED3CCA"/>
    <w:rsid w:val="00ED7206"/>
    <w:rsid w:val="00ED77FE"/>
    <w:rsid w:val="00EE2D78"/>
    <w:rsid w:val="00EE6A98"/>
    <w:rsid w:val="00EF024A"/>
    <w:rsid w:val="00EF6DFA"/>
    <w:rsid w:val="00F0129A"/>
    <w:rsid w:val="00F02363"/>
    <w:rsid w:val="00F031E4"/>
    <w:rsid w:val="00F05518"/>
    <w:rsid w:val="00F076A7"/>
    <w:rsid w:val="00F07D54"/>
    <w:rsid w:val="00F120B2"/>
    <w:rsid w:val="00F152B7"/>
    <w:rsid w:val="00F20E7C"/>
    <w:rsid w:val="00F218D1"/>
    <w:rsid w:val="00F21F6D"/>
    <w:rsid w:val="00F22789"/>
    <w:rsid w:val="00F276AD"/>
    <w:rsid w:val="00F44385"/>
    <w:rsid w:val="00F574E2"/>
    <w:rsid w:val="00F60D60"/>
    <w:rsid w:val="00F64A2E"/>
    <w:rsid w:val="00F70087"/>
    <w:rsid w:val="00F74496"/>
    <w:rsid w:val="00F74A03"/>
    <w:rsid w:val="00F85A46"/>
    <w:rsid w:val="00F86B8C"/>
    <w:rsid w:val="00F878F5"/>
    <w:rsid w:val="00FA12DC"/>
    <w:rsid w:val="00FA345C"/>
    <w:rsid w:val="00FA6FED"/>
    <w:rsid w:val="00FB320A"/>
    <w:rsid w:val="00FB3DBD"/>
    <w:rsid w:val="00FB6313"/>
    <w:rsid w:val="00FB7B9F"/>
    <w:rsid w:val="00FC3B3E"/>
    <w:rsid w:val="00FC522A"/>
    <w:rsid w:val="00FD0966"/>
    <w:rsid w:val="00FD2815"/>
    <w:rsid w:val="00FD2C61"/>
    <w:rsid w:val="00FD6E71"/>
    <w:rsid w:val="00FD70C3"/>
    <w:rsid w:val="00FE44D0"/>
    <w:rsid w:val="00FE4B32"/>
    <w:rsid w:val="00FE5B17"/>
    <w:rsid w:val="00FF3CE9"/>
    <w:rsid w:val="00FF73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DDC0E"/>
  <w15:chartTrackingRefBased/>
  <w15:docId w15:val="{4D5614BD-BA27-4B09-AA08-31F4D01FF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719"/>
  </w:style>
  <w:style w:type="paragraph" w:styleId="Heading1">
    <w:name w:val="heading 1"/>
    <w:basedOn w:val="Normal"/>
    <w:next w:val="Normal"/>
    <w:link w:val="Heading1Char"/>
    <w:uiPriority w:val="9"/>
    <w:qFormat/>
    <w:rsid w:val="004E4D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23ED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23ED3"/>
    <w:rPr>
      <w:rFonts w:ascii="Calibri" w:hAnsi="Calibri" w:cs="Calibri"/>
      <w:noProof/>
    </w:rPr>
  </w:style>
  <w:style w:type="paragraph" w:customStyle="1" w:styleId="EndNoteBibliography">
    <w:name w:val="EndNote Bibliography"/>
    <w:basedOn w:val="Normal"/>
    <w:link w:val="EndNoteBibliographyChar"/>
    <w:rsid w:val="00E23ED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23ED3"/>
    <w:rPr>
      <w:rFonts w:ascii="Calibri" w:hAnsi="Calibri" w:cs="Calibri"/>
      <w:noProof/>
    </w:rPr>
  </w:style>
  <w:style w:type="character" w:styleId="Hyperlink">
    <w:name w:val="Hyperlink"/>
    <w:basedOn w:val="DefaultParagraphFont"/>
    <w:uiPriority w:val="99"/>
    <w:unhideWhenUsed/>
    <w:rsid w:val="00845B71"/>
    <w:rPr>
      <w:color w:val="0563C1" w:themeColor="hyperlink"/>
      <w:u w:val="single"/>
    </w:rPr>
  </w:style>
  <w:style w:type="character" w:customStyle="1" w:styleId="UnresolvedMention1">
    <w:name w:val="Unresolved Mention1"/>
    <w:basedOn w:val="DefaultParagraphFont"/>
    <w:uiPriority w:val="99"/>
    <w:semiHidden/>
    <w:unhideWhenUsed/>
    <w:rsid w:val="00631868"/>
    <w:rPr>
      <w:color w:val="605E5C"/>
      <w:shd w:val="clear" w:color="auto" w:fill="E1DFDD"/>
    </w:rPr>
  </w:style>
  <w:style w:type="paragraph" w:styleId="ListParagraph">
    <w:name w:val="List Paragraph"/>
    <w:basedOn w:val="Normal"/>
    <w:uiPriority w:val="34"/>
    <w:qFormat/>
    <w:rsid w:val="00EC7CC3"/>
    <w:pPr>
      <w:ind w:left="720"/>
      <w:contextualSpacing/>
    </w:pPr>
  </w:style>
  <w:style w:type="table" w:styleId="TableGrid">
    <w:name w:val="Table Grid"/>
    <w:basedOn w:val="TableNormal"/>
    <w:uiPriority w:val="39"/>
    <w:rsid w:val="00065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D5209D"/>
    <w:rPr>
      <w:color w:val="605E5C"/>
      <w:shd w:val="clear" w:color="auto" w:fill="E1DFDD"/>
    </w:rPr>
  </w:style>
  <w:style w:type="character" w:styleId="FollowedHyperlink">
    <w:name w:val="FollowedHyperlink"/>
    <w:basedOn w:val="DefaultParagraphFont"/>
    <w:uiPriority w:val="99"/>
    <w:semiHidden/>
    <w:unhideWhenUsed/>
    <w:rsid w:val="00945426"/>
    <w:rPr>
      <w:color w:val="954F72" w:themeColor="followedHyperlink"/>
      <w:u w:val="single"/>
    </w:rPr>
  </w:style>
  <w:style w:type="paragraph" w:customStyle="1" w:styleId="msonormal0">
    <w:name w:val="msonormal"/>
    <w:basedOn w:val="Normal"/>
    <w:rsid w:val="0026558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A6BBB"/>
    <w:rPr>
      <w:sz w:val="16"/>
      <w:szCs w:val="16"/>
    </w:rPr>
  </w:style>
  <w:style w:type="paragraph" w:styleId="CommentText">
    <w:name w:val="annotation text"/>
    <w:basedOn w:val="Normal"/>
    <w:link w:val="CommentTextChar"/>
    <w:uiPriority w:val="99"/>
    <w:semiHidden/>
    <w:unhideWhenUsed/>
    <w:rsid w:val="00CA6BBB"/>
    <w:pPr>
      <w:spacing w:line="240" w:lineRule="auto"/>
    </w:pPr>
    <w:rPr>
      <w:sz w:val="20"/>
      <w:szCs w:val="20"/>
    </w:rPr>
  </w:style>
  <w:style w:type="character" w:customStyle="1" w:styleId="CommentTextChar">
    <w:name w:val="Comment Text Char"/>
    <w:basedOn w:val="DefaultParagraphFont"/>
    <w:link w:val="CommentText"/>
    <w:uiPriority w:val="99"/>
    <w:semiHidden/>
    <w:rsid w:val="00CA6BBB"/>
    <w:rPr>
      <w:sz w:val="20"/>
      <w:szCs w:val="20"/>
    </w:rPr>
  </w:style>
  <w:style w:type="paragraph" w:styleId="CommentSubject">
    <w:name w:val="annotation subject"/>
    <w:basedOn w:val="CommentText"/>
    <w:next w:val="CommentText"/>
    <w:link w:val="CommentSubjectChar"/>
    <w:uiPriority w:val="99"/>
    <w:semiHidden/>
    <w:unhideWhenUsed/>
    <w:rsid w:val="00CA6BBB"/>
    <w:rPr>
      <w:b/>
      <w:bCs/>
    </w:rPr>
  </w:style>
  <w:style w:type="character" w:customStyle="1" w:styleId="CommentSubjectChar">
    <w:name w:val="Comment Subject Char"/>
    <w:basedOn w:val="CommentTextChar"/>
    <w:link w:val="CommentSubject"/>
    <w:uiPriority w:val="99"/>
    <w:semiHidden/>
    <w:rsid w:val="00CA6BBB"/>
    <w:rPr>
      <w:b/>
      <w:bCs/>
      <w:sz w:val="20"/>
      <w:szCs w:val="20"/>
    </w:rPr>
  </w:style>
  <w:style w:type="paragraph" w:styleId="BalloonText">
    <w:name w:val="Balloon Text"/>
    <w:basedOn w:val="Normal"/>
    <w:link w:val="BalloonTextChar"/>
    <w:uiPriority w:val="99"/>
    <w:semiHidden/>
    <w:unhideWhenUsed/>
    <w:rsid w:val="00CA6B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BBB"/>
    <w:rPr>
      <w:rFonts w:ascii="Segoe UI" w:hAnsi="Segoe UI" w:cs="Segoe UI"/>
      <w:sz w:val="18"/>
      <w:szCs w:val="18"/>
    </w:rPr>
  </w:style>
  <w:style w:type="paragraph" w:styleId="Caption">
    <w:name w:val="caption"/>
    <w:basedOn w:val="Normal"/>
    <w:next w:val="Normal"/>
    <w:uiPriority w:val="35"/>
    <w:unhideWhenUsed/>
    <w:qFormat/>
    <w:rsid w:val="00133FD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D280A"/>
    <w:rPr>
      <w:color w:val="808080"/>
    </w:rPr>
  </w:style>
  <w:style w:type="paragraph" w:styleId="TableofFigures">
    <w:name w:val="table of figures"/>
    <w:basedOn w:val="Normal"/>
    <w:next w:val="Normal"/>
    <w:uiPriority w:val="99"/>
    <w:unhideWhenUsed/>
    <w:rsid w:val="00032B7F"/>
    <w:pPr>
      <w:spacing w:after="0"/>
    </w:pPr>
  </w:style>
  <w:style w:type="character" w:customStyle="1" w:styleId="Heading1Char">
    <w:name w:val="Heading 1 Char"/>
    <w:basedOn w:val="DefaultParagraphFont"/>
    <w:link w:val="Heading1"/>
    <w:uiPriority w:val="9"/>
    <w:rsid w:val="004E4D3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E4D3F"/>
    <w:pPr>
      <w:outlineLvl w:val="9"/>
    </w:pPr>
  </w:style>
  <w:style w:type="paragraph" w:styleId="Header">
    <w:name w:val="header"/>
    <w:basedOn w:val="Normal"/>
    <w:link w:val="HeaderChar"/>
    <w:uiPriority w:val="99"/>
    <w:unhideWhenUsed/>
    <w:rsid w:val="00673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497"/>
  </w:style>
  <w:style w:type="paragraph" w:styleId="Footer">
    <w:name w:val="footer"/>
    <w:basedOn w:val="Normal"/>
    <w:link w:val="FooterChar"/>
    <w:uiPriority w:val="99"/>
    <w:unhideWhenUsed/>
    <w:rsid w:val="00673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497"/>
  </w:style>
  <w:style w:type="character" w:styleId="LineNumber">
    <w:name w:val="line number"/>
    <w:basedOn w:val="DefaultParagraphFont"/>
    <w:uiPriority w:val="99"/>
    <w:semiHidden/>
    <w:unhideWhenUsed/>
    <w:rsid w:val="00781CA0"/>
  </w:style>
  <w:style w:type="paragraph" w:styleId="Revision">
    <w:name w:val="Revision"/>
    <w:hidden/>
    <w:uiPriority w:val="99"/>
    <w:semiHidden/>
    <w:rsid w:val="00342C4A"/>
    <w:pPr>
      <w:spacing w:after="0" w:line="240" w:lineRule="auto"/>
    </w:pPr>
  </w:style>
  <w:style w:type="paragraph" w:styleId="NoSpacing">
    <w:name w:val="No Spacing"/>
    <w:uiPriority w:val="1"/>
    <w:qFormat/>
    <w:rsid w:val="00091719"/>
    <w:pPr>
      <w:spacing w:after="0" w:line="240" w:lineRule="auto"/>
    </w:pPr>
  </w:style>
  <w:style w:type="paragraph" w:styleId="Title">
    <w:name w:val="Title"/>
    <w:basedOn w:val="Normal"/>
    <w:next w:val="Normal"/>
    <w:link w:val="TitleChar"/>
    <w:uiPriority w:val="10"/>
    <w:qFormat/>
    <w:rsid w:val="002062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289"/>
    <w:rPr>
      <w:rFonts w:asciiTheme="majorHAnsi" w:eastAsiaTheme="majorEastAsia" w:hAnsiTheme="majorHAnsi" w:cstheme="majorBidi"/>
      <w:spacing w:val="-10"/>
      <w:kern w:val="28"/>
      <w:sz w:val="56"/>
      <w:szCs w:val="56"/>
    </w:rPr>
  </w:style>
  <w:style w:type="character" w:customStyle="1" w:styleId="UnresolvedMention">
    <w:name w:val="Unresolved Mention"/>
    <w:basedOn w:val="DefaultParagraphFont"/>
    <w:uiPriority w:val="99"/>
    <w:semiHidden/>
    <w:unhideWhenUsed/>
    <w:rsid w:val="000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12710">
      <w:bodyDiv w:val="1"/>
      <w:marLeft w:val="0"/>
      <w:marRight w:val="0"/>
      <w:marTop w:val="0"/>
      <w:marBottom w:val="0"/>
      <w:divBdr>
        <w:top w:val="none" w:sz="0" w:space="0" w:color="auto"/>
        <w:left w:val="none" w:sz="0" w:space="0" w:color="auto"/>
        <w:bottom w:val="none" w:sz="0" w:space="0" w:color="auto"/>
        <w:right w:val="none" w:sz="0" w:space="0" w:color="auto"/>
      </w:divBdr>
    </w:div>
    <w:div w:id="360323845">
      <w:bodyDiv w:val="1"/>
      <w:marLeft w:val="0"/>
      <w:marRight w:val="0"/>
      <w:marTop w:val="0"/>
      <w:marBottom w:val="0"/>
      <w:divBdr>
        <w:top w:val="none" w:sz="0" w:space="0" w:color="auto"/>
        <w:left w:val="none" w:sz="0" w:space="0" w:color="auto"/>
        <w:bottom w:val="none" w:sz="0" w:space="0" w:color="auto"/>
        <w:right w:val="none" w:sz="0" w:space="0" w:color="auto"/>
      </w:divBdr>
    </w:div>
    <w:div w:id="421921214">
      <w:bodyDiv w:val="1"/>
      <w:marLeft w:val="0"/>
      <w:marRight w:val="0"/>
      <w:marTop w:val="0"/>
      <w:marBottom w:val="0"/>
      <w:divBdr>
        <w:top w:val="none" w:sz="0" w:space="0" w:color="auto"/>
        <w:left w:val="none" w:sz="0" w:space="0" w:color="auto"/>
        <w:bottom w:val="none" w:sz="0" w:space="0" w:color="auto"/>
        <w:right w:val="none" w:sz="0" w:space="0" w:color="auto"/>
      </w:divBdr>
    </w:div>
    <w:div w:id="431898594">
      <w:bodyDiv w:val="1"/>
      <w:marLeft w:val="0"/>
      <w:marRight w:val="0"/>
      <w:marTop w:val="0"/>
      <w:marBottom w:val="0"/>
      <w:divBdr>
        <w:top w:val="none" w:sz="0" w:space="0" w:color="auto"/>
        <w:left w:val="none" w:sz="0" w:space="0" w:color="auto"/>
        <w:bottom w:val="none" w:sz="0" w:space="0" w:color="auto"/>
        <w:right w:val="none" w:sz="0" w:space="0" w:color="auto"/>
      </w:divBdr>
    </w:div>
    <w:div w:id="570585158">
      <w:bodyDiv w:val="1"/>
      <w:marLeft w:val="0"/>
      <w:marRight w:val="0"/>
      <w:marTop w:val="0"/>
      <w:marBottom w:val="0"/>
      <w:divBdr>
        <w:top w:val="none" w:sz="0" w:space="0" w:color="auto"/>
        <w:left w:val="none" w:sz="0" w:space="0" w:color="auto"/>
        <w:bottom w:val="none" w:sz="0" w:space="0" w:color="auto"/>
        <w:right w:val="none" w:sz="0" w:space="0" w:color="auto"/>
      </w:divBdr>
    </w:div>
    <w:div w:id="857155201">
      <w:bodyDiv w:val="1"/>
      <w:marLeft w:val="0"/>
      <w:marRight w:val="0"/>
      <w:marTop w:val="0"/>
      <w:marBottom w:val="0"/>
      <w:divBdr>
        <w:top w:val="none" w:sz="0" w:space="0" w:color="auto"/>
        <w:left w:val="none" w:sz="0" w:space="0" w:color="auto"/>
        <w:bottom w:val="none" w:sz="0" w:space="0" w:color="auto"/>
        <w:right w:val="none" w:sz="0" w:space="0" w:color="auto"/>
      </w:divBdr>
    </w:div>
    <w:div w:id="1458141140">
      <w:bodyDiv w:val="1"/>
      <w:marLeft w:val="0"/>
      <w:marRight w:val="0"/>
      <w:marTop w:val="0"/>
      <w:marBottom w:val="0"/>
      <w:divBdr>
        <w:top w:val="none" w:sz="0" w:space="0" w:color="auto"/>
        <w:left w:val="none" w:sz="0" w:space="0" w:color="auto"/>
        <w:bottom w:val="none" w:sz="0" w:space="0" w:color="auto"/>
        <w:right w:val="none" w:sz="0" w:space="0" w:color="auto"/>
      </w:divBdr>
    </w:div>
    <w:div w:id="1816027999">
      <w:bodyDiv w:val="1"/>
      <w:marLeft w:val="0"/>
      <w:marRight w:val="0"/>
      <w:marTop w:val="0"/>
      <w:marBottom w:val="0"/>
      <w:divBdr>
        <w:top w:val="none" w:sz="0" w:space="0" w:color="auto"/>
        <w:left w:val="none" w:sz="0" w:space="0" w:color="auto"/>
        <w:bottom w:val="none" w:sz="0" w:space="0" w:color="auto"/>
        <w:right w:val="none" w:sz="0" w:space="0" w:color="auto"/>
      </w:divBdr>
    </w:div>
    <w:div w:id="1823277426">
      <w:bodyDiv w:val="1"/>
      <w:marLeft w:val="0"/>
      <w:marRight w:val="0"/>
      <w:marTop w:val="0"/>
      <w:marBottom w:val="0"/>
      <w:divBdr>
        <w:top w:val="none" w:sz="0" w:space="0" w:color="auto"/>
        <w:left w:val="none" w:sz="0" w:space="0" w:color="auto"/>
        <w:bottom w:val="none" w:sz="0" w:space="0" w:color="auto"/>
        <w:right w:val="none" w:sz="0" w:space="0" w:color="auto"/>
      </w:divBdr>
    </w:div>
    <w:div w:id="1846700221">
      <w:bodyDiv w:val="1"/>
      <w:marLeft w:val="0"/>
      <w:marRight w:val="0"/>
      <w:marTop w:val="0"/>
      <w:marBottom w:val="0"/>
      <w:divBdr>
        <w:top w:val="none" w:sz="0" w:space="0" w:color="auto"/>
        <w:left w:val="none" w:sz="0" w:space="0" w:color="auto"/>
        <w:bottom w:val="none" w:sz="0" w:space="0" w:color="auto"/>
        <w:right w:val="none" w:sz="0" w:space="0" w:color="auto"/>
      </w:divBdr>
    </w:div>
    <w:div w:id="198634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07/relationships/hdphoto" Target="media/hdphoto3.wdp"/><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s://www.lung.org/lung-health-and-diseases/lung-disease-lookup/asthma/learn-about-asthma/asthma-children-facts-sheet.html" TargetMode="External"/><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hyperlink" Target="https://www.sciencedirect.com/science/article/pii/S0160412018325388"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dc.gov/brfss/" TargetMode="External"/><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microsoft.com/office/2016/09/relationships/commentsIds" Target="commentsId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settings" Target="settings.xml"/><Relationship Id="rId9" Type="http://schemas.microsoft.com/office/2011/relationships/commentsExtended" Target="commentsExtended.xml"/><Relationship Id="rId14" Type="http://schemas.microsoft.com/office/2007/relationships/hdphoto" Target="media/hdphoto1.wdp"/><Relationship Id="rId22" Type="http://schemas.openxmlformats.org/officeDocument/2006/relationships/hyperlink" Target="https://www.census.gov/library/publications/2016/acs/acsgeo-1.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83DC4-5FF9-4B9E-9A39-87FDF9576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32</Pages>
  <Words>11946</Words>
  <Characters>68098</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Texas A&amp;M Transportation Institute</Company>
  <LinksUpToDate>false</LinksUpToDate>
  <CharactersWithSpaces>79885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Alotaibi, Raed</dc:creator>
  <cp:keywords/>
  <dc:description/>
  <cp:lastModifiedBy>Alotaibi, Raed</cp:lastModifiedBy>
  <cp:revision>7</cp:revision>
  <cp:lastPrinted>2019-05-30T18:49:00Z</cp:lastPrinted>
  <dcterms:created xsi:type="dcterms:W3CDTF">2019-07-11T15:17:00Z</dcterms:created>
  <dcterms:modified xsi:type="dcterms:W3CDTF">2019-07-11T17:46:00Z</dcterms:modified>
</cp:coreProperties>
</file>