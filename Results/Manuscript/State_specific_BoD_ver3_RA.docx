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1A54A" w14:textId="44647B69" w:rsidR="003A36B2" w:rsidRDefault="009A0D25" w:rsidP="009250E9">
      <w:pPr>
        <w:rPr>
          <w:ins w:id="0" w:author="Alotaibi, Raed" w:date="2019-06-17T11:25:00Z"/>
          <w:b/>
          <w:bCs/>
        </w:rPr>
      </w:pPr>
      <w:commentRangeStart w:id="1"/>
      <w:commentRangeEnd w:id="1"/>
      <w:r>
        <w:rPr>
          <w:rStyle w:val="CommentReference"/>
        </w:rPr>
        <w:commentReference w:id="1"/>
      </w:r>
      <w:ins w:id="2" w:author="Alotaibi, Raed" w:date="2019-06-17T11:25:00Z">
        <w:r w:rsidR="004675BE">
          <w:rPr>
            <w:b/>
            <w:bCs/>
          </w:rPr>
          <w:t>Abbreviations</w:t>
        </w:r>
      </w:ins>
    </w:p>
    <w:p w14:paraId="4399DEAA" w14:textId="066594C3" w:rsidR="009B00C1" w:rsidRPr="009B00C1" w:rsidRDefault="009B00C1" w:rsidP="00342C4A">
      <w:pPr>
        <w:rPr>
          <w:rPrChange w:id="3" w:author="Alotaibi, Raed" w:date="2019-06-17T14:17:00Z">
            <w:rPr>
              <w:b/>
              <w:bCs/>
            </w:rPr>
          </w:rPrChange>
        </w:rPr>
      </w:pPr>
      <w:r>
        <w:rPr>
          <w:b/>
          <w:bCs/>
        </w:rPr>
        <w:t>AC:</w:t>
      </w:r>
      <w:ins w:id="4" w:author="Alotaibi, Raed" w:date="2019-06-17T14:17:00Z">
        <w:r>
          <w:rPr>
            <w:b/>
            <w:bCs/>
          </w:rPr>
          <w:t xml:space="preserve"> </w:t>
        </w:r>
        <w:r>
          <w:t>Attribut</w:t>
        </w:r>
      </w:ins>
      <w:ins w:id="5" w:author="Alotaibi, Raed" w:date="2019-06-17T14:18:00Z">
        <w:r>
          <w:t>able number of cases</w:t>
        </w:r>
      </w:ins>
    </w:p>
    <w:p w14:paraId="5DDF3E9D" w14:textId="33134670" w:rsidR="004675BE" w:rsidRPr="009B00C1" w:rsidRDefault="009B00C1" w:rsidP="009250E9">
      <w:pPr>
        <w:rPr>
          <w:rPrChange w:id="6" w:author="Alotaibi, Raed" w:date="2019-06-17T14:18:00Z">
            <w:rPr>
              <w:b/>
              <w:bCs/>
            </w:rPr>
          </w:rPrChange>
        </w:rPr>
      </w:pPr>
      <w:r>
        <w:rPr>
          <w:b/>
          <w:bCs/>
        </w:rPr>
        <w:t>ACBS:</w:t>
      </w:r>
      <w:ins w:id="7" w:author="Alotaibi, Raed" w:date="2019-06-17T14:18:00Z">
        <w:r>
          <w:rPr>
            <w:b/>
            <w:bCs/>
          </w:rPr>
          <w:t xml:space="preserve"> </w:t>
        </w:r>
        <w:r w:rsidR="00C6500C">
          <w:t xml:space="preserve">Asthma </w:t>
        </w:r>
        <w:r>
          <w:t>all Back Survey</w:t>
        </w:r>
      </w:ins>
    </w:p>
    <w:p w14:paraId="51D3B8C3" w14:textId="21717DA5" w:rsidR="009B00C1" w:rsidRPr="009B00C1" w:rsidRDefault="009B00C1" w:rsidP="009250E9">
      <w:pPr>
        <w:rPr>
          <w:rPrChange w:id="8" w:author="Alotaibi, Raed" w:date="2019-06-17T14:18:00Z">
            <w:rPr>
              <w:b/>
              <w:bCs/>
            </w:rPr>
          </w:rPrChange>
        </w:rPr>
      </w:pPr>
      <w:r>
        <w:rPr>
          <w:b/>
          <w:bCs/>
        </w:rPr>
        <w:t>AF:</w:t>
      </w:r>
      <w:ins w:id="9" w:author="Alotaibi, Raed" w:date="2019-06-17T14:18:00Z">
        <w:r>
          <w:rPr>
            <w:b/>
            <w:bCs/>
          </w:rPr>
          <w:t xml:space="preserve"> </w:t>
        </w:r>
        <w:r>
          <w:t>Attributable fraction</w:t>
        </w:r>
      </w:ins>
    </w:p>
    <w:p w14:paraId="30127B9A" w14:textId="772E031A" w:rsidR="009B00C1" w:rsidRPr="009B00C1" w:rsidRDefault="009B00C1" w:rsidP="009250E9">
      <w:pPr>
        <w:rPr>
          <w:rPrChange w:id="10" w:author="Alotaibi, Raed" w:date="2019-06-17T14:18:00Z">
            <w:rPr>
              <w:b/>
              <w:bCs/>
            </w:rPr>
          </w:rPrChange>
        </w:rPr>
      </w:pPr>
      <w:r>
        <w:rPr>
          <w:b/>
          <w:bCs/>
        </w:rPr>
        <w:t>BRFSS:</w:t>
      </w:r>
      <w:ins w:id="11" w:author="Alotaibi, Raed" w:date="2019-06-17T14:18:00Z">
        <w:r>
          <w:rPr>
            <w:b/>
            <w:bCs/>
          </w:rPr>
          <w:t xml:space="preserve"> </w:t>
        </w:r>
        <w:r>
          <w:t>Behavioral Risk factor Surveillance System</w:t>
        </w:r>
      </w:ins>
    </w:p>
    <w:p w14:paraId="533AA005" w14:textId="09D04933" w:rsidR="009B00C1" w:rsidRDefault="009B00C1" w:rsidP="009250E9">
      <w:pPr>
        <w:rPr>
          <w:ins w:id="12" w:author="Alotaibi, Raed" w:date="2019-06-17T14:19:00Z"/>
        </w:rPr>
      </w:pPr>
      <w:r>
        <w:rPr>
          <w:b/>
          <w:bCs/>
        </w:rPr>
        <w:t>CDC:</w:t>
      </w:r>
      <w:ins w:id="13" w:author="Alotaibi, Raed" w:date="2019-06-17T14:18:00Z">
        <w:r>
          <w:rPr>
            <w:b/>
            <w:bCs/>
          </w:rPr>
          <w:t xml:space="preserve"> </w:t>
        </w:r>
        <w:r>
          <w:t xml:space="preserve">Center </w:t>
        </w:r>
      </w:ins>
      <w:ins w:id="14" w:author="Alotaibi, Raed" w:date="2019-06-17T14:19:00Z">
        <w:r>
          <w:t>for Disease Control and Prevention</w:t>
        </w:r>
      </w:ins>
    </w:p>
    <w:p w14:paraId="1694E732" w14:textId="18CB021B" w:rsidR="009B00C1" w:rsidRDefault="009B00C1" w:rsidP="009250E9">
      <w:pPr>
        <w:rPr>
          <w:ins w:id="15" w:author="Alotaibi, Raed" w:date="2019-06-17T14:21:00Z"/>
        </w:rPr>
      </w:pPr>
      <w:ins w:id="16" w:author="Alotaibi, Raed" w:date="2019-06-17T14:19:00Z">
        <w:r>
          <w:rPr>
            <w:b/>
            <w:bCs/>
          </w:rPr>
          <w:t xml:space="preserve">D.C.: </w:t>
        </w:r>
        <w:r w:rsidRPr="009B00C1">
          <w:rPr>
            <w:rPrChange w:id="17" w:author="Alotaibi, Raed" w:date="2019-06-17T14:19:00Z">
              <w:rPr>
                <w:b/>
                <w:bCs/>
              </w:rPr>
            </w:rPrChange>
          </w:rPr>
          <w:t>District of Columbia</w:t>
        </w:r>
      </w:ins>
    </w:p>
    <w:p w14:paraId="3F1C97B5" w14:textId="6F3802B0" w:rsidR="00C6500C" w:rsidRPr="00342C4A" w:rsidRDefault="00C6500C" w:rsidP="009250E9">
      <w:pPr>
        <w:rPr>
          <w:b/>
          <w:bCs/>
        </w:rPr>
      </w:pPr>
      <w:ins w:id="18" w:author="Alotaibi, Raed" w:date="2019-06-17T14:21:00Z">
        <w:r w:rsidRPr="00C6500C">
          <w:rPr>
            <w:b/>
            <w:bCs/>
            <w:rPrChange w:id="19" w:author="Alotaibi, Raed" w:date="2019-06-17T14:21:00Z">
              <w:rPr/>
            </w:rPrChange>
          </w:rPr>
          <w:t>EPA</w:t>
        </w:r>
        <w:r>
          <w:rPr>
            <w:b/>
            <w:bCs/>
          </w:rPr>
          <w:t xml:space="preserve">: </w:t>
        </w:r>
      </w:ins>
      <w:ins w:id="20" w:author="Alotaibi, Raed" w:date="2019-06-17T14:22:00Z">
        <w:r w:rsidRPr="00C6500C">
          <w:rPr>
            <w:rPrChange w:id="21" w:author="Alotaibi, Raed" w:date="2019-06-17T14:22:00Z">
              <w:rPr>
                <w:b/>
                <w:bCs/>
              </w:rPr>
            </w:rPrChange>
          </w:rPr>
          <w:t>United</w:t>
        </w:r>
        <w:r>
          <w:t xml:space="preserve"> States Environmental Protection Agency</w:t>
        </w:r>
      </w:ins>
    </w:p>
    <w:p w14:paraId="30B182B1" w14:textId="71E7A8E3" w:rsidR="009B00C1" w:rsidRDefault="009B00C1" w:rsidP="009250E9">
      <w:pPr>
        <w:rPr>
          <w:b/>
          <w:bCs/>
        </w:rPr>
      </w:pPr>
      <w:r>
        <w:rPr>
          <w:b/>
          <w:bCs/>
        </w:rPr>
        <w:t>U.S.:</w:t>
      </w:r>
      <w:ins w:id="22" w:author="Alotaibi, Raed" w:date="2019-06-17T14:19:00Z">
        <w:r>
          <w:rPr>
            <w:b/>
            <w:bCs/>
          </w:rPr>
          <w:t xml:space="preserve"> </w:t>
        </w:r>
        <w:r w:rsidRPr="009B00C1">
          <w:rPr>
            <w:rPrChange w:id="23" w:author="Alotaibi, Raed" w:date="2019-06-17T14:19:00Z">
              <w:rPr>
                <w:b/>
                <w:bCs/>
              </w:rPr>
            </w:rPrChange>
          </w:rPr>
          <w:t>United States</w:t>
        </w:r>
      </w:ins>
    </w:p>
    <w:p w14:paraId="4A436EBE" w14:textId="0806498C" w:rsidR="009B00C1" w:rsidRPr="009B00C1" w:rsidRDefault="009B00C1" w:rsidP="009250E9">
      <w:pPr>
        <w:rPr>
          <w:rPrChange w:id="24" w:author="Alotaibi, Raed" w:date="2019-06-17T14:19:00Z">
            <w:rPr>
              <w:b/>
              <w:bCs/>
            </w:rPr>
          </w:rPrChange>
        </w:rPr>
      </w:pPr>
      <w:r>
        <w:rPr>
          <w:b/>
          <w:bCs/>
        </w:rPr>
        <w:t>LUR:</w:t>
      </w:r>
      <w:ins w:id="25" w:author="Alotaibi, Raed" w:date="2019-06-17T14:19:00Z">
        <w:r>
          <w:rPr>
            <w:b/>
            <w:bCs/>
          </w:rPr>
          <w:t xml:space="preserve"> </w:t>
        </w:r>
        <w:r>
          <w:t>Lan</w:t>
        </w:r>
        <w:r w:rsidR="00C6500C">
          <w:t xml:space="preserve">d </w:t>
        </w:r>
      </w:ins>
      <w:ins w:id="26" w:author="Alotaibi, Raed" w:date="2019-06-17T14:20:00Z">
        <w:r w:rsidR="00C6500C">
          <w:t>u</w:t>
        </w:r>
      </w:ins>
      <w:ins w:id="27" w:author="Alotaibi, Raed" w:date="2019-06-17T14:19:00Z">
        <w:r w:rsidR="00C6500C">
          <w:t xml:space="preserve">se </w:t>
        </w:r>
      </w:ins>
      <w:ins w:id="28" w:author="Alotaibi, Raed" w:date="2019-06-17T14:20:00Z">
        <w:r w:rsidR="00C6500C">
          <w:t>r</w:t>
        </w:r>
      </w:ins>
      <w:ins w:id="29" w:author="Alotaibi, Raed" w:date="2019-06-17T14:19:00Z">
        <w:r>
          <w:t>egression</w:t>
        </w:r>
      </w:ins>
    </w:p>
    <w:p w14:paraId="14500BB6" w14:textId="451DEDD8" w:rsidR="009B00C1" w:rsidRPr="009B00C1" w:rsidRDefault="009B00C1" w:rsidP="009250E9">
      <w:pPr>
        <w:rPr>
          <w:rPrChange w:id="30" w:author="Alotaibi, Raed" w:date="2019-06-17T14:19:00Z">
            <w:rPr>
              <w:b/>
              <w:bCs/>
            </w:rPr>
          </w:rPrChange>
        </w:rPr>
      </w:pPr>
      <w:r>
        <w:rPr>
          <w:b/>
          <w:bCs/>
        </w:rPr>
        <w:t>NHGIS:</w:t>
      </w:r>
      <w:ins w:id="31" w:author="Alotaibi, Raed" w:date="2019-06-17T14:19:00Z">
        <w:r>
          <w:rPr>
            <w:b/>
            <w:bCs/>
          </w:rPr>
          <w:t xml:space="preserve"> </w:t>
        </w:r>
        <w:r>
          <w:t>National Histo</w:t>
        </w:r>
      </w:ins>
      <w:ins w:id="32" w:author="Alotaibi, Raed" w:date="2019-06-17T14:20:00Z">
        <w:r w:rsidR="00C6500C">
          <w:t xml:space="preserve">rical </w:t>
        </w:r>
      </w:ins>
      <w:ins w:id="33" w:author="Alotaibi, Raed" w:date="2019-06-17T14:21:00Z">
        <w:r w:rsidR="00C6500C">
          <w:t>G</w:t>
        </w:r>
      </w:ins>
      <w:ins w:id="34" w:author="Alotaibi, Raed" w:date="2019-06-17T14:20:00Z">
        <w:r>
          <w:t>eographic Information System</w:t>
        </w:r>
      </w:ins>
    </w:p>
    <w:p w14:paraId="47A551C8" w14:textId="2E3D07B3" w:rsidR="009B00C1" w:rsidRPr="009B00C1" w:rsidRDefault="009B00C1" w:rsidP="009250E9">
      <w:pPr>
        <w:rPr>
          <w:rPrChange w:id="35" w:author="Alotaibi, Raed" w:date="2019-06-17T14:20:00Z">
            <w:rPr>
              <w:b/>
              <w:bCs/>
            </w:rPr>
          </w:rPrChange>
        </w:rPr>
      </w:pPr>
      <w:r>
        <w:rPr>
          <w:b/>
          <w:bCs/>
        </w:rPr>
        <w:t>PAF:</w:t>
      </w:r>
      <w:ins w:id="36" w:author="Alotaibi, Raed" w:date="2019-06-17T14:20:00Z">
        <w:r>
          <w:rPr>
            <w:b/>
            <w:bCs/>
          </w:rPr>
          <w:t xml:space="preserve"> </w:t>
        </w:r>
        <w:r w:rsidR="00C6500C">
          <w:t xml:space="preserve">Population </w:t>
        </w:r>
      </w:ins>
      <w:ins w:id="37" w:author="Alotaibi, Raed" w:date="2019-06-17T14:21:00Z">
        <w:r w:rsidR="00C6500C">
          <w:t>a</w:t>
        </w:r>
      </w:ins>
      <w:ins w:id="38" w:author="Alotaibi, Raed" w:date="2019-06-17T14:20:00Z">
        <w:r w:rsidR="00C6500C">
          <w:t xml:space="preserve">ttributable </w:t>
        </w:r>
      </w:ins>
      <w:ins w:id="39" w:author="Alotaibi, Raed" w:date="2019-06-17T14:21:00Z">
        <w:r w:rsidR="00C6500C">
          <w:t>f</w:t>
        </w:r>
      </w:ins>
      <w:ins w:id="40" w:author="Alotaibi, Raed" w:date="2019-06-17T14:20:00Z">
        <w:r>
          <w:t>raction</w:t>
        </w:r>
      </w:ins>
    </w:p>
    <w:p w14:paraId="6AB24C56" w14:textId="06667E34" w:rsidR="009B00C1" w:rsidRPr="009B00C1" w:rsidRDefault="009B00C1" w:rsidP="009250E9">
      <w:pPr>
        <w:rPr>
          <w:rPrChange w:id="41" w:author="Alotaibi, Raed" w:date="2019-06-17T14:20:00Z">
            <w:rPr>
              <w:b/>
              <w:bCs/>
            </w:rPr>
          </w:rPrChange>
        </w:rPr>
      </w:pPr>
      <w:r>
        <w:rPr>
          <w:b/>
          <w:bCs/>
        </w:rPr>
        <w:t>IR:</w:t>
      </w:r>
      <w:ins w:id="42" w:author="Alotaibi, Raed" w:date="2019-06-17T14:20:00Z">
        <w:r>
          <w:rPr>
            <w:b/>
            <w:bCs/>
          </w:rPr>
          <w:t xml:space="preserve"> </w:t>
        </w:r>
        <w:r>
          <w:t>Incidence rate</w:t>
        </w:r>
      </w:ins>
    </w:p>
    <w:p w14:paraId="091BA409" w14:textId="1E2B9F3D" w:rsidR="009B00C1" w:rsidRDefault="009B00C1" w:rsidP="009250E9">
      <w:pPr>
        <w:rPr>
          <w:ins w:id="43" w:author="Alotaibi, Raed" w:date="2019-06-17T14:23:00Z"/>
        </w:rPr>
      </w:pPr>
      <w:r>
        <w:rPr>
          <w:b/>
          <w:bCs/>
        </w:rPr>
        <w:t>PRV:</w:t>
      </w:r>
      <w:ins w:id="44" w:author="Alotaibi, Raed" w:date="2019-06-17T14:20:00Z">
        <w:r>
          <w:rPr>
            <w:b/>
            <w:bCs/>
          </w:rPr>
          <w:t xml:space="preserve"> </w:t>
        </w:r>
        <w:r>
          <w:t>Prevalence rate</w:t>
        </w:r>
      </w:ins>
    </w:p>
    <w:p w14:paraId="0A8896F8" w14:textId="5E6CE1A3" w:rsidR="00C6500C" w:rsidRPr="00C6500C" w:rsidRDefault="00C6500C" w:rsidP="009250E9">
      <w:pPr>
        <w:rPr>
          <w:rPrChange w:id="45" w:author="Alotaibi, Raed" w:date="2019-06-17T14:23:00Z">
            <w:rPr>
              <w:b/>
              <w:bCs/>
            </w:rPr>
          </w:rPrChange>
        </w:rPr>
      </w:pPr>
      <w:ins w:id="46" w:author="Alotaibi, Raed" w:date="2019-06-17T14:23:00Z">
        <w:r w:rsidRPr="00C6500C">
          <w:rPr>
            <w:b/>
            <w:bCs/>
            <w:rPrChange w:id="47" w:author="Alotaibi, Raed" w:date="2019-06-17T14:23:00Z">
              <w:rPr/>
            </w:rPrChange>
          </w:rPr>
          <w:t>TRAP</w:t>
        </w:r>
        <w:r>
          <w:rPr>
            <w:b/>
            <w:bCs/>
          </w:rPr>
          <w:t xml:space="preserve">: </w:t>
        </w:r>
        <w:r>
          <w:t>Traffic related air pollution</w:t>
        </w:r>
      </w:ins>
    </w:p>
    <w:p w14:paraId="73F1DA0E" w14:textId="77777777" w:rsidR="009B00C1" w:rsidRDefault="009B00C1" w:rsidP="009250E9">
      <w:pPr>
        <w:rPr>
          <w:ins w:id="48" w:author="Khreis, Haneen" w:date="2019-06-12T15:35:00Z"/>
          <w:b/>
          <w:bCs/>
        </w:rPr>
      </w:pPr>
    </w:p>
    <w:p w14:paraId="4DAAB410" w14:textId="6ECB8FEB" w:rsidR="002A0D74" w:rsidRPr="00EC1FA9" w:rsidRDefault="002A0D74" w:rsidP="002A0D74">
      <w:pPr>
        <w:rPr>
          <w:ins w:id="49" w:author="Khreis, Haneen" w:date="2019-06-12T15:52:00Z"/>
          <w:b/>
          <w:bCs/>
        </w:rPr>
      </w:pPr>
      <w:ins w:id="50" w:author="Khreis, Haneen" w:date="2019-06-12T15:52:00Z">
        <w:r>
          <w:rPr>
            <w:b/>
            <w:bCs/>
          </w:rPr>
          <w:t>Introduction</w:t>
        </w:r>
      </w:ins>
    </w:p>
    <w:p w14:paraId="19762206" w14:textId="3E2AB7C7" w:rsidR="009A0D25" w:rsidRDefault="002A0D74" w:rsidP="009250E9">
      <w:pPr>
        <w:rPr>
          <w:ins w:id="51" w:author="Khreis, Haneen" w:date="2019-06-12T14:30:00Z"/>
          <w:b/>
          <w:bCs/>
        </w:rPr>
      </w:pPr>
      <w:ins w:id="52" w:author="Khreis, Haneen" w:date="2019-06-12T15:52:00Z">
        <w:r>
          <w:rPr>
            <w:b/>
            <w:bCs/>
          </w:rPr>
          <w:t>Haneen to write 1000 words</w:t>
        </w:r>
      </w:ins>
    </w:p>
    <w:p w14:paraId="653F20CA" w14:textId="2B87A5D5" w:rsidR="006D44CA" w:rsidRPr="00EC1FA9" w:rsidRDefault="00893539" w:rsidP="009250E9">
      <w:pPr>
        <w:rPr>
          <w:b/>
          <w:bCs/>
        </w:rPr>
      </w:pPr>
      <w:r w:rsidRPr="00EC1FA9">
        <w:rPr>
          <w:b/>
          <w:bCs/>
        </w:rPr>
        <w:t xml:space="preserve">Methods </w:t>
      </w:r>
    </w:p>
    <w:p w14:paraId="17702A55" w14:textId="6A67C2D6" w:rsidR="00135341" w:rsidRPr="00EC1FA9" w:rsidRDefault="00135341" w:rsidP="00EC1FA9">
      <w:r w:rsidRPr="00EC1FA9">
        <w:t>In this paper, we aim to estimate the burden of childhood asthma due to NO</w:t>
      </w:r>
      <w:r w:rsidRPr="00EC1FA9">
        <w:rPr>
          <w:vertAlign w:val="subscript"/>
        </w:rPr>
        <w:t>2</w:t>
      </w:r>
      <w:r w:rsidRPr="00EC1FA9">
        <w:t xml:space="preserve"> exposure using state specific asthma incidence rates and compare the change in</w:t>
      </w:r>
      <w:r w:rsidR="00104CF7" w:rsidRPr="00EC1FA9">
        <w:t xml:space="preserve"> burden</w:t>
      </w:r>
      <w:r w:rsidRPr="00EC1FA9">
        <w:t xml:space="preserve"> estimate</w:t>
      </w:r>
      <w:r w:rsidR="00CA6BBB" w:rsidRPr="00EC1FA9">
        <w:t>s</w:t>
      </w:r>
      <w:r w:rsidRPr="00EC1FA9">
        <w:t xml:space="preserve"> from those produced by </w:t>
      </w:r>
      <w:r w:rsidRPr="00EC1FA9">
        <w:fldChar w:fldCharType="begin"/>
      </w:r>
      <w:r w:rsidR="00C46BEF" w:rsidRPr="00EC1FA9">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Pr="00EC1FA9">
        <w:fldChar w:fldCharType="separate"/>
      </w:r>
      <w:r w:rsidRPr="00EC1FA9">
        <w:rPr>
          <w:noProof/>
        </w:rPr>
        <w:t>Alotaibi et al. (2019)</w:t>
      </w:r>
      <w:r w:rsidRPr="00EC1FA9">
        <w:fldChar w:fldCharType="end"/>
      </w:r>
      <w:r w:rsidR="00CA6BBB" w:rsidRPr="00EC1FA9">
        <w:t xml:space="preserve"> </w:t>
      </w:r>
      <w:r w:rsidR="000D0EA5" w:rsidRPr="00EC1FA9">
        <w:t>which used</w:t>
      </w:r>
      <w:r w:rsidR="00CA6BBB" w:rsidRPr="00EC1FA9">
        <w:t xml:space="preserve"> a </w:t>
      </w:r>
      <w:r w:rsidR="000D0EA5" w:rsidRPr="00EC1FA9">
        <w:t>country level</w:t>
      </w:r>
      <w:r w:rsidR="00104CF7" w:rsidRPr="00EC1FA9">
        <w:t xml:space="preserve"> asthma incidence rate,</w:t>
      </w:r>
      <w:r w:rsidR="00CA6BBB" w:rsidRPr="00EC1FA9">
        <w:t xml:space="preserve"> </w:t>
      </w:r>
      <w:r w:rsidR="00104CF7" w:rsidRPr="00EC1FA9">
        <w:t xml:space="preserve">as is </w:t>
      </w:r>
      <w:r w:rsidR="00CA6BBB" w:rsidRPr="00EC1FA9">
        <w:t>typically done</w:t>
      </w:r>
      <w:r w:rsidR="006D55C7" w:rsidRPr="00EC1FA9">
        <w:t xml:space="preserve"> </w:t>
      </w:r>
      <w:r w:rsidR="00104CF7" w:rsidRPr="00EC1FA9">
        <w:t xml:space="preserve">in burden of disease assessment studies </w:t>
      </w:r>
      <w:r w:rsidR="006D55C7" w:rsidRPr="00EC1FA9">
        <w:fldChar w:fldCharType="begin">
          <w:fldData xml:space="preserve">PEVuZE5vdGU+PENpdGU+PEF1dGhvcj5BY2hha3Vsd2lzdXQ8L0F1dGhvcj48WWVhcj4yMDE5PC9Z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</w:fldData>
        </w:fldChar>
      </w:r>
      <w:r w:rsidR="0086503B" w:rsidRPr="00EC1FA9">
        <w:instrText xml:space="preserve"> ADDIN EN.CITE </w:instrText>
      </w:r>
      <w:r w:rsidR="0086503B" w:rsidRPr="00EC1FA9">
        <w:fldChar w:fldCharType="begin">
          <w:fldData xml:space="preserve">PEVuZE5vdGU+PENpdGU+PEF1dGhvcj5BY2hha3Vsd2lzdXQ8L0F1dGhvcj48WWVhcj4yMDE5PC9Z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</w:fldData>
        </w:fldChar>
      </w:r>
      <w:r w:rsidR="0086503B" w:rsidRPr="00EC1FA9">
        <w:instrText xml:space="preserve"> ADDIN EN.CITE.DATA </w:instrText>
      </w:r>
      <w:r w:rsidR="0086503B" w:rsidRPr="00EC1FA9">
        <w:fldChar w:fldCharType="end"/>
      </w:r>
      <w:r w:rsidR="006D55C7" w:rsidRPr="00EC1FA9">
        <w:fldChar w:fldCharType="separate"/>
      </w:r>
      <w:r w:rsidR="0086503B" w:rsidRPr="00EC1FA9">
        <w:rPr>
          <w:noProof/>
        </w:rPr>
        <w:t>(Achakulwisut et al., 2019; Khreis, de Hoogh, et al., 2018; Khreis, Ramani, et al., 2018; Perez et al., 2013; Perez et al., 2009)</w:t>
      </w:r>
      <w:r w:rsidR="006D55C7" w:rsidRPr="00EC1FA9">
        <w:fldChar w:fldCharType="end"/>
      </w:r>
      <w:r w:rsidR="000D0EA5" w:rsidRPr="00EC1FA9">
        <w:t>.</w:t>
      </w:r>
    </w:p>
    <w:p w14:paraId="261B32FE" w14:textId="77777777" w:rsidR="00BD609B" w:rsidRPr="00EC1FA9" w:rsidRDefault="00BD609B" w:rsidP="0086503B"/>
    <w:p w14:paraId="3F80363B" w14:textId="35B14EEA" w:rsidR="00133FD4" w:rsidRPr="00EC1FA9" w:rsidRDefault="00133FD4" w:rsidP="00133FD4">
      <w:pPr>
        <w:rPr>
          <w:i/>
          <w:iCs/>
        </w:rPr>
      </w:pPr>
      <w:r w:rsidRPr="00EC1FA9">
        <w:rPr>
          <w:i/>
          <w:iCs/>
        </w:rPr>
        <w:t>Study area and time point</w:t>
      </w:r>
    </w:p>
    <w:p w14:paraId="52568DBB" w14:textId="6291195D" w:rsidR="00407C49" w:rsidRPr="00EC1FA9" w:rsidRDefault="002C6035" w:rsidP="00104CF7">
      <w:r w:rsidRPr="00EC1FA9">
        <w:t>We</w:t>
      </w:r>
      <w:r w:rsidR="00407C49" w:rsidRPr="00EC1FA9">
        <w:t xml:space="preserve"> analyzed data for the 49 states within the contiguous United States (U.S</w:t>
      </w:r>
      <w:ins w:id="53" w:author="Khreis, Haneen" w:date="2019-06-12T15:31:00Z">
        <w:r w:rsidR="000A0BFC">
          <w:t>.</w:t>
        </w:r>
      </w:ins>
      <w:r w:rsidR="00407C49" w:rsidRPr="00EC1FA9">
        <w:t>) and the District of Columbia (D.C.) for the year 2010</w:t>
      </w:r>
      <w:r w:rsidRPr="00EC1FA9">
        <w:t xml:space="preserve"> at </w:t>
      </w:r>
      <w:ins w:id="54" w:author="Khreis, Haneen" w:date="2019-06-12T15:32:00Z">
        <w:r w:rsidR="00F22789">
          <w:t xml:space="preserve">the census block level: </w:t>
        </w:r>
      </w:ins>
      <w:r w:rsidRPr="00EC1FA9">
        <w:t xml:space="preserve">the smallest geographical unit available. </w:t>
      </w:r>
      <w:del w:id="55" w:author="Khreis, Haneen" w:date="2019-06-12T15:33:00Z">
        <w:r w:rsidRPr="00EC1FA9" w:rsidDel="009B7994">
          <w:delText>Decennial p</w:delText>
        </w:r>
      </w:del>
      <w:ins w:id="56" w:author="Khreis, Haneen" w:date="2019-06-12T15:33:00Z">
        <w:r w:rsidR="009B7994">
          <w:t>P</w:t>
        </w:r>
      </w:ins>
      <w:r w:rsidRPr="00EC1FA9">
        <w:t xml:space="preserve">opulation counts, </w:t>
      </w:r>
      <w:ins w:id="57" w:author="Khreis, Haneen" w:date="2019-06-12T15:33:00Z">
        <w:r w:rsidR="002007A9">
          <w:t>u</w:t>
        </w:r>
      </w:ins>
      <w:del w:id="58" w:author="Khreis, Haneen" w:date="2019-06-12T15:33:00Z">
        <w:r w:rsidR="000D0EA5" w:rsidRPr="00EC1FA9" w:rsidDel="002007A9">
          <w:delText>U</w:delText>
        </w:r>
      </w:del>
      <w:r w:rsidR="000D0EA5" w:rsidRPr="00EC1FA9">
        <w:t xml:space="preserve">rban or rural </w:t>
      </w:r>
      <w:r w:rsidRPr="00EC1FA9">
        <w:t>living location and annual NO</w:t>
      </w:r>
      <w:r w:rsidRPr="00EC1FA9">
        <w:rPr>
          <w:vertAlign w:val="subscript"/>
        </w:rPr>
        <w:t>2</w:t>
      </w:r>
      <w:r w:rsidRPr="00EC1FA9">
        <w:t xml:space="preserve"> concentrations were all available at the census block level. </w:t>
      </w:r>
      <w:ins w:id="59" w:author="Khreis, Haneen" w:date="2019-06-12T15:34:00Z">
        <w:r w:rsidR="002007A9">
          <w:t>However, m</w:t>
        </w:r>
      </w:ins>
      <w:del w:id="60" w:author="Khreis, Haneen" w:date="2019-06-12T15:34:00Z">
        <w:r w:rsidR="00104CF7" w:rsidRPr="00EC1FA9" w:rsidDel="002007A9">
          <w:delText>M</w:delText>
        </w:r>
      </w:del>
      <w:r w:rsidRPr="00EC1FA9">
        <w:t>edian household</w:t>
      </w:r>
      <w:r w:rsidR="000D0EA5" w:rsidRPr="00EC1FA9">
        <w:t xml:space="preserve"> income</w:t>
      </w:r>
      <w:r w:rsidRPr="00EC1FA9">
        <w:t xml:space="preserve"> was available at the census block group level</w:t>
      </w:r>
      <w:ins w:id="61" w:author="Khreis, Haneen" w:date="2019-06-12T15:34:00Z">
        <w:r w:rsidR="009C7FC8">
          <w:t>,</w:t>
        </w:r>
      </w:ins>
      <w:r w:rsidRPr="00EC1FA9">
        <w:t xml:space="preserve"> which is one level higher than the census block </w:t>
      </w:r>
      <w:r w:rsidRPr="00EC1FA9">
        <w:fldChar w:fldCharType="begin"/>
      </w:r>
      <w:r w:rsidRPr="00EC1FA9">
        <w:instrText xml:space="preserve"> ADDIN EN.CITE &lt;EndNote&gt;&lt;Cite&gt;&lt;Author&gt;US Census Bureau&lt;/Author&gt;&lt;Year&gt;2010&lt;/Year&gt;&lt;RecNum&gt;48&lt;/RecNum&gt;&lt;DisplayText&gt;(US Census Bureau, 2010)&lt;/DisplayText&gt;&lt;record&gt;&lt;rec-number&gt;48&lt;/rec-number&gt;&lt;foreign-keys&gt;&lt;key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Pr="00EC1FA9">
        <w:rPr>
          <w:noProof/>
        </w:rPr>
        <w:t>(US Census Bureau, 2010)</w:t>
      </w:r>
      <w:r w:rsidRPr="00EC1FA9">
        <w:fldChar w:fldCharType="end"/>
      </w:r>
      <w:r w:rsidRPr="00EC1FA9">
        <w:t xml:space="preserve">. </w:t>
      </w:r>
      <w:ins w:id="62" w:author="Khreis, Haneen" w:date="2019-06-12T15:34:00Z">
        <w:r w:rsidR="009C7FC8">
          <w:t>Childhood a</w:t>
        </w:r>
      </w:ins>
      <w:del w:id="63" w:author="Khreis, Haneen" w:date="2019-06-12T15:34:00Z">
        <w:r w:rsidR="000D0EA5" w:rsidRPr="00EC1FA9" w:rsidDel="009C7FC8">
          <w:delText>A</w:delText>
        </w:r>
      </w:del>
      <w:r w:rsidR="000D0EA5" w:rsidRPr="00EC1FA9">
        <w:t>sthma incidence rates were available at the state level. NO</w:t>
      </w:r>
      <w:r w:rsidR="000D0EA5" w:rsidRPr="00EC1FA9">
        <w:rPr>
          <w:vertAlign w:val="subscript"/>
        </w:rPr>
        <w:t>2</w:t>
      </w:r>
      <w:r w:rsidR="000D0EA5" w:rsidRPr="00EC1FA9">
        <w:t xml:space="preserve"> concentrations were not available for states outside the </w:t>
      </w:r>
      <w:r w:rsidR="000D0EA5" w:rsidRPr="00EC1FA9">
        <w:lastRenderedPageBreak/>
        <w:t>contiguous U.S. (Alaska, Hawaii and Puerto Rico), and hence the</w:t>
      </w:r>
      <w:del w:id="64" w:author="Khreis, Haneen" w:date="2019-06-12T15:34:00Z">
        <w:r w:rsidR="000D0EA5" w:rsidRPr="00EC1FA9" w:rsidDel="009A0D25">
          <w:delText>y</w:delText>
        </w:r>
      </w:del>
      <w:ins w:id="65" w:author="Khreis, Haneen" w:date="2019-06-12T15:34:00Z">
        <w:r w:rsidR="009A0D25">
          <w:t>se states</w:t>
        </w:r>
      </w:ins>
      <w:r w:rsidR="000D0EA5" w:rsidRPr="00EC1FA9">
        <w:t xml:space="preserve"> were excluded from the analysis.</w:t>
      </w:r>
    </w:p>
    <w:p w14:paraId="76A97160" w14:textId="77777777" w:rsidR="00407C49" w:rsidRPr="00EC1FA9" w:rsidRDefault="00407C49" w:rsidP="000D0EA5"/>
    <w:p w14:paraId="6F7E19AF" w14:textId="77777777" w:rsidR="00E23ED3" w:rsidRPr="00EC1FA9" w:rsidRDefault="00E23ED3">
      <w:pPr>
        <w:rPr>
          <w:i/>
          <w:iCs/>
        </w:rPr>
      </w:pPr>
      <w:r w:rsidRPr="00EC1FA9">
        <w:rPr>
          <w:i/>
          <w:iCs/>
        </w:rPr>
        <w:t>Census data</w:t>
      </w:r>
    </w:p>
    <w:p w14:paraId="605D297A" w14:textId="1AF73E0E" w:rsidR="00104CF7" w:rsidRPr="00EC1FA9" w:rsidRDefault="00E23ED3" w:rsidP="00342C4A">
      <w:r w:rsidRPr="00EC1FA9">
        <w:t>We included populated census blocks</w:t>
      </w:r>
      <w:r w:rsidR="006D44CA" w:rsidRPr="00EC1FA9">
        <w:t xml:space="preserve"> of the contiguous </w:t>
      </w:r>
      <w:r w:rsidR="00407C49" w:rsidRPr="00EC1FA9">
        <w:t>U.S.</w:t>
      </w:r>
      <w:r w:rsidRPr="00EC1FA9">
        <w:t xml:space="preserve"> for the year 2010</w:t>
      </w:r>
      <w:r w:rsidR="00CA6BBB" w:rsidRPr="00EC1FA9">
        <w:t>, as</w:t>
      </w:r>
      <w:r w:rsidRPr="00EC1FA9">
        <w:t xml:space="preserve"> obtained from the National Historical Geographic Information System (NHGIS) website </w:t>
      </w:r>
      <w:r w:rsidRPr="00EC1FA9">
        <w:fldChar w:fldCharType="begin"/>
      </w:r>
      <w:r w:rsidR="00C46BEF" w:rsidRPr="00EC1FA9">
        <w:instrText xml:space="preserve"> ADDIN EN.CITE &lt;EndNote&gt;&lt;Cite&gt;&lt;Author&gt;Manson&lt;/Author&gt;&lt;Year&gt;2018&lt;/Year&gt;&lt;RecNum&gt;415&lt;/RecNum&gt;&lt;DisplayText&gt;(Manson et al., 2018; US Census Bureau, 2010)&lt;/DisplayText&gt;&lt;record&gt;&lt;rec-number&gt;415&lt;/rec-number&gt;&lt;foreign-keys&gt;&lt;key app="EN" db-id="sepddp20s9p0fsetespvfzwjv0d9tat2092f" timestamp="1556737502"&gt;415&lt;/key&gt;&lt;/foreign-keys&gt;&lt;ref-type name="Dataset"&gt;59&lt;/ref-type&gt;&lt;contributors&gt;&lt;authors&gt;&lt;author&gt;Manson, Steven&lt;/author&gt;&lt;author&gt;Schroeder, Jonathan&lt;/author&gt;&lt;author&gt;Van Riper, David&lt;/author&gt;&lt;author&gt;Ruggles, Steven&lt;/author&gt;&lt;/authors&gt;&lt;/contributors&gt;&lt;titles&gt;&lt;title&gt;IPUMS National Historical Geographic Information System: Version 13.0 [Database]. Minneapolis: University of Minnesota.&lt;/title&gt;&lt;/titles&gt;&lt;dates&gt;&lt;year&gt;2018&lt;/year&gt;&lt;/dates&gt;&lt;urls&gt;&lt;/urls&gt;&lt;electronic-resource-num&gt;http://doi.org/10.18128/D050.V13.0&lt;/electronic-resource-num&gt;&lt;/record&gt;&lt;/Cite&gt;&lt;Cite&gt;&lt;Author&gt;US Census Bureau&lt;/Author&gt;&lt;Year&gt;2010&lt;/Year&gt;&lt;RecNum&gt;48&lt;/RecNum&gt;&lt;record&gt;&lt;rec-number&gt;48&lt;/rec-number&gt;&lt;foreign-keys&gt;&lt;key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00845B71" w:rsidRPr="00EC1FA9">
        <w:rPr>
          <w:noProof/>
        </w:rPr>
        <w:t>(Manson et al., 2018; US Census Bureau, 2010)</w:t>
      </w:r>
      <w:r w:rsidRPr="00EC1FA9">
        <w:fldChar w:fldCharType="end"/>
      </w:r>
      <w:r w:rsidR="004F11AE" w:rsidRPr="00EC1FA9">
        <w:t xml:space="preserve">. Each block included information on </w:t>
      </w:r>
      <w:r w:rsidR="00CA6BBB" w:rsidRPr="00EC1FA9">
        <w:t xml:space="preserve">the </w:t>
      </w:r>
      <w:r w:rsidR="004F11AE" w:rsidRPr="00EC1FA9">
        <w:t>total population of children &lt;18 years</w:t>
      </w:r>
      <w:ins w:id="66" w:author="Khreis, Haneen" w:date="2019-06-12T15:36:00Z">
        <w:r w:rsidR="00203F2E">
          <w:t xml:space="preserve"> old</w:t>
        </w:r>
      </w:ins>
      <w:r w:rsidR="004F11AE" w:rsidRPr="00EC1FA9">
        <w:t xml:space="preserve">, and whether the census block was designated as an urban or </w:t>
      </w:r>
      <w:r w:rsidR="00CA6BBB" w:rsidRPr="00EC1FA9">
        <w:t xml:space="preserve">a </w:t>
      </w:r>
      <w:r w:rsidR="004F11AE" w:rsidRPr="00EC1FA9">
        <w:t>rural block</w:t>
      </w:r>
      <w:r w:rsidR="00283533" w:rsidRPr="00EC1FA9">
        <w:t>. Census-designated urban areas</w:t>
      </w:r>
      <w:r w:rsidR="00104CF7" w:rsidRPr="00EC1FA9">
        <w:t xml:space="preserve"> </w:t>
      </w:r>
      <w:del w:id="67" w:author="Khreis, Haneen" w:date="2019-06-12T15:36:00Z">
        <w:r w:rsidR="00135341" w:rsidRPr="00EC1FA9" w:rsidDel="00203F2E">
          <w:delText xml:space="preserve">are </w:delText>
        </w:r>
      </w:del>
      <w:ins w:id="68" w:author="Khreis, Haneen" w:date="2019-06-12T15:36:00Z">
        <w:r w:rsidR="00203F2E">
          <w:t>were</w:t>
        </w:r>
        <w:r w:rsidR="00203F2E" w:rsidRPr="00EC1FA9">
          <w:t xml:space="preserve"> </w:t>
        </w:r>
      </w:ins>
      <w:r w:rsidR="004577A5" w:rsidRPr="00EC1FA9">
        <w:t xml:space="preserve">defined </w:t>
      </w:r>
      <w:r w:rsidR="00104CF7" w:rsidRPr="00EC1FA9">
        <w:t xml:space="preserve">by the census bureau </w:t>
      </w:r>
      <w:r w:rsidR="004577A5" w:rsidRPr="00EC1FA9">
        <w:t xml:space="preserve">using multiple criteria including total population thresholds, density, </w:t>
      </w:r>
      <w:ins w:id="69" w:author="Alotaibi, Raed" w:date="2019-06-17T12:04:00Z">
        <w:r w:rsidR="00835BFA">
          <w:t>nonresidential</w:t>
        </w:r>
      </w:ins>
      <w:ins w:id="70" w:author="Alotaibi, Raed" w:date="2019-06-17T12:03:00Z">
        <w:r w:rsidR="00835BFA">
          <w:t xml:space="preserve"> urban </w:t>
        </w:r>
      </w:ins>
      <w:commentRangeStart w:id="71"/>
      <w:r w:rsidR="004577A5" w:rsidRPr="00EC1FA9">
        <w:t>land use</w:t>
      </w:r>
      <w:ins w:id="72" w:author="Alotaibi, Raed" w:date="2019-06-17T12:04:00Z">
        <w:r w:rsidR="00835BFA">
          <w:t xml:space="preserve"> (e.g. paved areas and airports)</w:t>
        </w:r>
      </w:ins>
      <w:r w:rsidR="004577A5" w:rsidRPr="00EC1FA9">
        <w:t>, and distance</w:t>
      </w:r>
      <w:commentRangeEnd w:id="71"/>
      <w:r w:rsidR="003619B2">
        <w:rPr>
          <w:rStyle w:val="CommentReference"/>
        </w:rPr>
        <w:commentReference w:id="71"/>
      </w:r>
      <w:ins w:id="73" w:author="Alotaibi, Raed" w:date="2019-06-17T12:05:00Z">
        <w:r w:rsidR="00835BFA">
          <w:t xml:space="preserve"> to other urban developed </w:t>
        </w:r>
      </w:ins>
      <w:ins w:id="74" w:author="Alotaibi, Raed" w:date="2019-06-17T12:06:00Z">
        <w:r w:rsidR="00835BFA">
          <w:t>areas</w:t>
        </w:r>
      </w:ins>
      <w:ins w:id="75" w:author="Alotaibi, Raed" w:date="2019-06-17T12:13:00Z">
        <w:r w:rsidR="00835BFA">
          <w:t xml:space="preserve"> </w:t>
        </w:r>
      </w:ins>
      <w:r w:rsidR="00835BFA">
        <w:fldChar w:fldCharType="begin"/>
      </w:r>
      <w:r w:rsidR="00B62EE8">
        <w:instrText xml:space="preserve"> ADDIN EN.CITE &lt;EndNote&gt;&lt;Cite&gt;&lt;Author&gt;Bureau&lt;/Author&gt;&lt;Year&gt;2016, December 8&lt;/Year&gt;&lt;RecNum&gt;427&lt;/RecNum&gt;&lt;DisplayText&gt;(US Census Bureau, 2016)&lt;/DisplayText&gt;&lt;record&gt;&lt;rec-number&gt;427&lt;/rec-number&gt;&lt;foreign-keys&gt;&lt;key app="EN" db-id="sepddp20s9p0fsetespvfzwjv0d9tat2092f" timestamp="1560791588"&gt;427&lt;/key&gt;&lt;/foreign-keys&gt;&lt;ref-type name="Web Page"&gt;12&lt;/ref-type&gt;&lt;contributors&gt;&lt;authors&gt;&lt;author&gt;US Census Bureau, &lt;/author&gt;&lt;/authors&gt;&lt;/contributors&gt;&lt;titles&gt;&lt;title&gt;Defining rural at the U.S. census bureau&lt;/title&gt;&lt;/titles&gt;&lt;dates&gt;&lt;year&gt;2016&lt;/year&gt;&lt;pub-dates&gt;&lt;date&gt;2016, December 8&amp;#xD;&lt;/date&gt;&lt;/pub-dates&gt;&lt;/dates&gt;&lt;urls&gt;&lt;related-urls&gt;&lt;url&gt;https://www.census.gov/library/publications/2016/acs/acsgeo-1.html&lt;/url&gt;&lt;/related-urls&gt;&lt;/urls&gt;&lt;/record&gt;&lt;/Cite&gt;&lt;/EndNote&gt;</w:instrText>
      </w:r>
      <w:r w:rsidR="00835BFA">
        <w:fldChar w:fldCharType="separate"/>
      </w:r>
      <w:r w:rsidR="00B62EE8">
        <w:rPr>
          <w:noProof/>
        </w:rPr>
        <w:t>(US Census Bureau, 2016)</w:t>
      </w:r>
      <w:r w:rsidR="00835BFA">
        <w:fldChar w:fldCharType="end"/>
      </w:r>
      <w:ins w:id="76" w:author="Alotaibi, Raed" w:date="2019-06-17T12:06:00Z">
        <w:r w:rsidR="00835BFA">
          <w:t>.</w:t>
        </w:r>
      </w:ins>
      <w:del w:id="77" w:author="Alotaibi, Raed" w:date="2019-06-17T12:06:00Z">
        <w:r w:rsidR="004577A5" w:rsidRPr="00EC1FA9" w:rsidDel="00835BFA">
          <w:delText>,</w:delText>
        </w:r>
      </w:del>
      <w:r w:rsidR="004577A5" w:rsidRPr="00EC1FA9">
        <w:t xml:space="preserve"> </w:t>
      </w:r>
      <w:del w:id="78" w:author="Alotaibi, Raed" w:date="2019-06-17T12:06:00Z">
        <w:r w:rsidR="004577A5" w:rsidRPr="00EC1FA9" w:rsidDel="00835BFA">
          <w:delText xml:space="preserve">with </w:delText>
        </w:r>
      </w:del>
      <w:ins w:id="79" w:author="Alotaibi, Raed" w:date="2019-06-17T12:06:00Z">
        <w:r w:rsidR="00835BFA">
          <w:t>C</w:t>
        </w:r>
      </w:ins>
      <w:del w:id="80" w:author="Alotaibi, Raed" w:date="2019-06-17T12:06:00Z">
        <w:r w:rsidR="004577A5" w:rsidRPr="00EC1FA9" w:rsidDel="00835BFA">
          <w:delText>c</w:delText>
        </w:r>
      </w:del>
      <w:r w:rsidR="004577A5" w:rsidRPr="00EC1FA9">
        <w:t xml:space="preserve">ensus blocks </w:t>
      </w:r>
      <w:del w:id="81" w:author="Alotaibi, Raed" w:date="2019-06-17T12:06:00Z">
        <w:r w:rsidR="004577A5" w:rsidRPr="00EC1FA9" w:rsidDel="00835BFA">
          <w:delText xml:space="preserve">forming </w:delText>
        </w:r>
      </w:del>
      <w:ins w:id="82" w:author="Alotaibi, Raed" w:date="2019-06-17T12:16:00Z">
        <w:r w:rsidR="00B62EE8">
          <w:t>are</w:t>
        </w:r>
      </w:ins>
      <w:ins w:id="83" w:author="Alotaibi, Raed" w:date="2019-06-17T12:06:00Z">
        <w:r w:rsidR="00835BFA" w:rsidRPr="00EC1FA9">
          <w:t xml:space="preserve"> </w:t>
        </w:r>
      </w:ins>
      <w:r w:rsidR="004577A5" w:rsidRPr="00EC1FA9">
        <w:t>the basic geographical units of urban areas. Further</w:t>
      </w:r>
      <w:r w:rsidR="00104CF7" w:rsidRPr="00EC1FA9">
        <w:t>,</w:t>
      </w:r>
      <w:r w:rsidR="004577A5" w:rsidRPr="00EC1FA9">
        <w:t xml:space="preserve"> </w:t>
      </w:r>
      <w:commentRangeStart w:id="84"/>
      <w:del w:id="85" w:author="Alotaibi, Raed" w:date="2019-06-17T11:42:00Z">
        <w:r w:rsidR="004577A5" w:rsidRPr="00EC1FA9" w:rsidDel="00FA345C">
          <w:delText xml:space="preserve">urban </w:delText>
        </w:r>
      </w:del>
      <w:ins w:id="86" w:author="Alotaibi, Raed" w:date="2019-06-17T11:42:00Z">
        <w:r w:rsidR="00FA345C">
          <w:t>census-</w:t>
        </w:r>
      </w:ins>
      <w:r w:rsidR="00104CF7" w:rsidRPr="00EC1FA9">
        <w:t xml:space="preserve">designated </w:t>
      </w:r>
      <w:commentRangeEnd w:id="84"/>
      <w:r w:rsidR="00B8730E">
        <w:rPr>
          <w:rStyle w:val="CommentReference"/>
        </w:rPr>
        <w:commentReference w:id="84"/>
      </w:r>
      <w:r w:rsidR="004577A5" w:rsidRPr="00EC1FA9">
        <w:t>areas are classified into two subtypes</w:t>
      </w:r>
      <w:r w:rsidR="00104CF7" w:rsidRPr="00EC1FA9">
        <w:t>; urban clusters or urbanized areas. U</w:t>
      </w:r>
      <w:r w:rsidR="00135341" w:rsidRPr="00EC1FA9">
        <w:t xml:space="preserve">rban </w:t>
      </w:r>
      <w:r w:rsidR="004577A5" w:rsidRPr="00EC1FA9">
        <w:t xml:space="preserve">clusters </w:t>
      </w:r>
      <w:r w:rsidR="00104CF7" w:rsidRPr="00EC1FA9">
        <w:t>have</w:t>
      </w:r>
      <w:r w:rsidR="004577A5" w:rsidRPr="00EC1FA9">
        <w:t xml:space="preserve"> a population threshold of </w:t>
      </w:r>
      <w:r w:rsidR="00135341" w:rsidRPr="00EC1FA9">
        <w:rPr>
          <w:rFonts w:cstheme="minorHAnsi"/>
        </w:rPr>
        <w:t>≥2,500 and &lt;50,000</w:t>
      </w:r>
      <w:r w:rsidR="004577A5" w:rsidRPr="00EC1FA9">
        <w:rPr>
          <w:rFonts w:cstheme="minorHAnsi"/>
        </w:rPr>
        <w:t xml:space="preserve">, </w:t>
      </w:r>
      <w:r w:rsidR="00104CF7" w:rsidRPr="00EC1FA9">
        <w:rPr>
          <w:rFonts w:cstheme="minorHAnsi"/>
        </w:rPr>
        <w:t>while</w:t>
      </w:r>
      <w:r w:rsidR="004577A5" w:rsidRPr="00EC1FA9">
        <w:rPr>
          <w:rFonts w:cstheme="minorHAnsi"/>
        </w:rPr>
        <w:t xml:space="preserve"> </w:t>
      </w:r>
      <w:r w:rsidR="00135341" w:rsidRPr="00EC1FA9">
        <w:rPr>
          <w:rFonts w:cstheme="minorHAnsi"/>
        </w:rPr>
        <w:t xml:space="preserve">urbanized areas </w:t>
      </w:r>
      <w:r w:rsidR="00104CF7" w:rsidRPr="00EC1FA9">
        <w:t>have</w:t>
      </w:r>
      <w:r w:rsidR="004577A5" w:rsidRPr="00EC1FA9">
        <w:t xml:space="preserve"> a population threshold of </w:t>
      </w:r>
      <w:r w:rsidR="00135341" w:rsidRPr="00EC1FA9">
        <w:rPr>
          <w:rFonts w:cstheme="minorHAnsi"/>
        </w:rPr>
        <w:t>≥</w:t>
      </w:r>
      <w:r w:rsidR="00135341" w:rsidRPr="00EC1FA9">
        <w:t>50,000 people</w:t>
      </w:r>
      <w:r w:rsidR="00343B26" w:rsidRPr="00EC1FA9">
        <w:t>.</w:t>
      </w:r>
      <w:r w:rsidR="004F11AE" w:rsidRPr="00EC1FA9">
        <w:t xml:space="preserve"> </w:t>
      </w:r>
      <w:r w:rsidR="00104CF7" w:rsidRPr="00EC1FA9">
        <w:t xml:space="preserve">The </w:t>
      </w:r>
      <w:r w:rsidR="00343B26" w:rsidRPr="00EC1FA9">
        <w:t>median household income</w:t>
      </w:r>
      <w:ins w:id="87" w:author="Alotaibi, Raed" w:date="2019-06-17T11:50:00Z">
        <w:r w:rsidR="00D070F1">
          <w:t xml:space="preserve"> in the past 12 mo</w:t>
        </w:r>
      </w:ins>
      <w:ins w:id="88" w:author="Alotaibi, Raed" w:date="2019-06-17T11:51:00Z">
        <w:r w:rsidR="00D070F1">
          <w:t>nths using 2010 inflation adjusted dollars</w:t>
        </w:r>
      </w:ins>
      <w:r w:rsidR="00343B26" w:rsidRPr="00EC1FA9">
        <w:t xml:space="preserve"> </w:t>
      </w:r>
      <w:r w:rsidR="00104CF7" w:rsidRPr="00EC1FA9">
        <w:t xml:space="preserve">was divided </w:t>
      </w:r>
      <w:r w:rsidR="004F11AE" w:rsidRPr="00EC1FA9">
        <w:t xml:space="preserve">into five </w:t>
      </w:r>
      <w:r w:rsidR="00104CF7" w:rsidRPr="00EC1FA9">
        <w:t xml:space="preserve">categories </w:t>
      </w:r>
      <w:r w:rsidR="00CB6391" w:rsidRPr="00EC1FA9">
        <w:t>consistent with two previous relevant publications</w:t>
      </w:r>
      <w:r w:rsidR="004F11AE" w:rsidRPr="00EC1FA9">
        <w:t>: &lt;$20,000, $20,000 to &lt;$35,000, $35,000 to &lt;$50,000, $50,000 to &lt;$75,000 and ≥$75,000</w:t>
      </w:r>
      <w:r w:rsidR="00343B26" w:rsidRPr="00EC1FA9">
        <w:t xml:space="preserve"> </w:t>
      </w:r>
      <w:r w:rsidR="00343B26" w:rsidRPr="00EC1FA9">
        <w:fldChar w:fldCharType="begin"/>
      </w:r>
      <w:r w:rsidR="00015C82" w:rsidRPr="00EC1FA9">
        <w:instrText xml:space="preserve"> ADDIN EN.CITE &lt;EndNote&gt;&lt;Cite&gt;&lt;Author&gt;Clark&lt;/Author&gt;&lt;Year&gt;2017&lt;/Year&gt;&lt;RecNum&gt;34&lt;/RecNum&gt;&lt;DisplayText&gt;(Alotaibi et al., 2019; Clark et al., 2017)&lt;/DisplayText&gt;&lt;record&gt;&lt;rec-number&gt;34&lt;/rec-number&gt;&lt;foreign-keys&gt;&lt;key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419&lt;/RecNum&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343B26" w:rsidRPr="00EC1FA9">
        <w:fldChar w:fldCharType="separate"/>
      </w:r>
      <w:r w:rsidR="00015C82" w:rsidRPr="00EC1FA9">
        <w:rPr>
          <w:noProof/>
        </w:rPr>
        <w:t>(Alotaibi et al., 2019; Clark et al., 2017)</w:t>
      </w:r>
      <w:r w:rsidR="00343B26" w:rsidRPr="00EC1FA9">
        <w:fldChar w:fldCharType="end"/>
      </w:r>
      <w:r w:rsidR="004F11AE" w:rsidRPr="00EC1FA9">
        <w:t xml:space="preserve">. </w:t>
      </w:r>
      <w:r w:rsidR="00104CF7" w:rsidRPr="00EC1FA9">
        <w:t xml:space="preserve">Census blocks were than assigned a similar median household income </w:t>
      </w:r>
      <w:del w:id="89" w:author="Khreis, Haneen" w:date="2019-06-12T15:39:00Z">
        <w:r w:rsidR="00104CF7" w:rsidRPr="00EC1FA9" w:rsidDel="00F20E7C">
          <w:delText xml:space="preserve">groups </w:delText>
        </w:r>
      </w:del>
      <w:r w:rsidR="00104CF7" w:rsidRPr="00EC1FA9">
        <w:t>of the census block group they reside under.</w:t>
      </w:r>
    </w:p>
    <w:p w14:paraId="3DD05AB9" w14:textId="3664F9B0" w:rsidR="00863D01" w:rsidRPr="00EC1FA9" w:rsidRDefault="004F11AE" w:rsidP="00104CF7">
      <w:r w:rsidRPr="00EC1FA9">
        <w:t>There were 2</w:t>
      </w:r>
      <w:r w:rsidR="000C4671" w:rsidRPr="00EC1FA9">
        <w:t>,</w:t>
      </w:r>
      <w:r w:rsidRPr="00EC1FA9">
        <w:t xml:space="preserve">686 (0.04%) census blocks </w:t>
      </w:r>
      <w:commentRangeStart w:id="90"/>
      <w:commentRangeStart w:id="91"/>
      <w:r w:rsidRPr="00EC1FA9">
        <w:t xml:space="preserve">with </w:t>
      </w:r>
      <w:commentRangeEnd w:id="90"/>
      <w:r w:rsidR="00DD501C">
        <w:rPr>
          <w:rStyle w:val="CommentReference"/>
        </w:rPr>
        <w:commentReference w:id="90"/>
      </w:r>
      <w:commentRangeEnd w:id="91"/>
      <w:r w:rsidR="00D070F1">
        <w:rPr>
          <w:rStyle w:val="CommentReference"/>
        </w:rPr>
        <w:commentReference w:id="91"/>
      </w:r>
      <w:r w:rsidRPr="00EC1FA9">
        <w:t>missing median</w:t>
      </w:r>
      <w:ins w:id="92" w:author="Khreis, Haneen" w:date="2019-06-12T15:40:00Z">
        <w:r w:rsidR="00DD501C" w:rsidRPr="00DD501C">
          <w:t xml:space="preserve"> household</w:t>
        </w:r>
      </w:ins>
      <w:r w:rsidRPr="00EC1FA9">
        <w:t xml:space="preserve"> income data in 2010</w:t>
      </w:r>
      <w:ins w:id="93" w:author="Khreis, Haneen" w:date="2019-06-12T15:41:00Z">
        <w:r w:rsidR="00DD501C">
          <w:t xml:space="preserve">. These census blocks </w:t>
        </w:r>
      </w:ins>
      <w:del w:id="94" w:author="Khreis, Haneen" w:date="2019-06-12T15:41:00Z">
        <w:r w:rsidRPr="00EC1FA9" w:rsidDel="00DD501C">
          <w:delText xml:space="preserve"> which </w:delText>
        </w:r>
      </w:del>
      <w:r w:rsidRPr="00EC1FA9">
        <w:t xml:space="preserve">were </w:t>
      </w:r>
      <w:r w:rsidR="00863D01" w:rsidRPr="00EC1FA9">
        <w:t xml:space="preserve">assigned </w:t>
      </w:r>
      <w:del w:id="95" w:author="Khreis, Haneen" w:date="2019-06-12T15:41:00Z">
        <w:r w:rsidR="00863D01" w:rsidRPr="00EC1FA9" w:rsidDel="00DD501C">
          <w:delText xml:space="preserve">as </w:delText>
        </w:r>
      </w:del>
      <w:ins w:id="96" w:author="Khreis, Haneen" w:date="2019-06-12T15:41:00Z">
        <w:r w:rsidR="00DD501C">
          <w:t>a</w:t>
        </w:r>
        <w:r w:rsidR="00DD501C" w:rsidRPr="00EC1FA9">
          <w:t xml:space="preserve"> </w:t>
        </w:r>
      </w:ins>
      <w:r w:rsidR="00343B26" w:rsidRPr="00EC1FA9">
        <w:t>“Not defined”</w:t>
      </w:r>
      <w:r w:rsidR="00863D01" w:rsidRPr="00EC1FA9">
        <w:t xml:space="preserve"> </w:t>
      </w:r>
      <w:ins w:id="97" w:author="Khreis, Haneen" w:date="2019-06-12T15:41:00Z">
        <w:r w:rsidR="00DD501C">
          <w:t xml:space="preserve">status </w:t>
        </w:r>
      </w:ins>
      <w:r w:rsidR="00863D01" w:rsidRPr="00EC1FA9">
        <w:t xml:space="preserve">in </w:t>
      </w:r>
      <w:r w:rsidRPr="00EC1FA9">
        <w:t xml:space="preserve">the analysis of median household income. </w:t>
      </w:r>
      <w:r w:rsidR="00925D5A" w:rsidRPr="00EC1FA9">
        <w:fldChar w:fldCharType="begin"/>
      </w:r>
      <w:r w:rsidR="00925D5A" w:rsidRPr="00EC1FA9">
        <w:instrText xml:space="preserve"> REF _Ref9331011 \h  \* MERGEFORMAT </w:instrText>
      </w:r>
      <w:r w:rsidR="00925D5A" w:rsidRPr="00EC1FA9">
        <w:fldChar w:fldCharType="separate"/>
      </w:r>
      <w:r w:rsidR="00781CA0" w:rsidRPr="00EC1FA9">
        <w:t xml:space="preserve">Table </w:t>
      </w:r>
      <w:r w:rsidR="00781CA0">
        <w:rPr>
          <w:noProof/>
        </w:rPr>
        <w:t>1</w:t>
      </w:r>
      <w:r w:rsidR="00925D5A" w:rsidRPr="00EC1FA9">
        <w:fldChar w:fldCharType="end"/>
      </w:r>
      <w:r w:rsidRPr="00EC1FA9">
        <w:t xml:space="preserve"> summarizes the geographical and </w:t>
      </w:r>
      <w:r w:rsidR="00C928CB" w:rsidRPr="00EC1FA9">
        <w:t>demographic data</w:t>
      </w:r>
      <w:r w:rsidR="000C4671" w:rsidRPr="00EC1FA9">
        <w:t xml:space="preserve"> across all census blocks included in this analysis.</w:t>
      </w:r>
    </w:p>
    <w:p w14:paraId="3A86C71C" w14:textId="77777777" w:rsidR="00D51405" w:rsidRPr="00EC1FA9" w:rsidRDefault="00D51405" w:rsidP="00343B26"/>
    <w:p w14:paraId="28D20AF6" w14:textId="77777777" w:rsidR="00C46BEF" w:rsidRPr="00EC1FA9" w:rsidRDefault="00C46BEF" w:rsidP="00C46BEF">
      <w:pPr>
        <w:rPr>
          <w:i/>
          <w:iCs/>
        </w:rPr>
      </w:pPr>
      <w:r w:rsidRPr="00EC1FA9">
        <w:rPr>
          <w:i/>
          <w:iCs/>
        </w:rPr>
        <w:t>NO</w:t>
      </w:r>
      <w:r w:rsidRPr="00EC1FA9">
        <w:rPr>
          <w:i/>
          <w:iCs/>
          <w:vertAlign w:val="subscript"/>
        </w:rPr>
        <w:t>2</w:t>
      </w:r>
      <w:r w:rsidRPr="00EC1FA9">
        <w:rPr>
          <w:i/>
          <w:iCs/>
        </w:rPr>
        <w:t xml:space="preserve"> exposure assessment</w:t>
      </w:r>
    </w:p>
    <w:p w14:paraId="7A9FC157" w14:textId="20112676" w:rsidR="00D26FDC" w:rsidRPr="00D26FDC" w:rsidRDefault="00C46BEF" w:rsidP="00342C4A">
      <w:pPr>
        <w:rPr>
          <w:ins w:id="98" w:author="Alotaibi, Raed" w:date="2019-06-17T13:21:00Z"/>
          <w:rPrChange w:id="99" w:author="Alotaibi, Raed" w:date="2019-06-17T13:21:00Z">
            <w:rPr>
              <w:ins w:id="100" w:author="Alotaibi, Raed" w:date="2019-06-17T13:21:00Z"/>
              <w:highlight w:val="red"/>
            </w:rPr>
          </w:rPrChange>
        </w:rPr>
      </w:pPr>
      <w:r w:rsidRPr="00342C4A">
        <w:t>Annual average NO</w:t>
      </w:r>
      <w:r w:rsidRPr="00342C4A">
        <w:rPr>
          <w:vertAlign w:val="subscript"/>
        </w:rPr>
        <w:t xml:space="preserve">2 </w:t>
      </w:r>
      <w:r w:rsidRPr="00342C4A">
        <w:t xml:space="preserve">concentrations for each populated census block were available at the centroid location for the year 2010. </w:t>
      </w:r>
    </w:p>
    <w:p w14:paraId="51B6FDCB" w14:textId="1E11B1AA" w:rsidR="007A750B" w:rsidRPr="00EC1FA9" w:rsidRDefault="00C46BEF">
      <w:r w:rsidRPr="00342C4A">
        <w:t>Concentrations were derived from a land use regression model</w:t>
      </w:r>
      <w:ins w:id="101" w:author="Alotaibi, Raed" w:date="2019-06-17T13:22:00Z">
        <w:r w:rsidR="00D26FDC">
          <w:t xml:space="preserve"> developed by </w:t>
        </w:r>
      </w:ins>
      <w:r w:rsidR="004E616C">
        <w:fldChar w:fldCharType="begin"/>
      </w:r>
      <w:r w:rsidR="004E616C">
        <w:instrText xml:space="preserve"> ADDIN EN.CITE &lt;EndNote&gt;&lt;Cite&gt;&lt;Author&gt;Bechle&lt;/Author&gt;&lt;Year&gt;2015&lt;/Year&gt;&lt;RecNum&gt;145&lt;/RecNum&gt;&lt;DisplayText&gt;(Bechle et al., 2015)&lt;/DisplayText&gt;&lt;record&gt;&lt;rec-number&gt;145&lt;/rec-number&gt;&lt;foreign-keys&gt;&lt;key app="EN" db-id="sepddp20s9p0fsetespvfzwjv0d9tat2092f" timestamp="1553104558"&gt;145&lt;/key&gt;&lt;/foreign-keys&gt;&lt;ref-type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004E616C">
        <w:fldChar w:fldCharType="separate"/>
      </w:r>
      <w:r w:rsidR="004E616C">
        <w:rPr>
          <w:noProof/>
        </w:rPr>
        <w:t>(Bechle et al., 2015)</w:t>
      </w:r>
      <w:r w:rsidR="004E616C">
        <w:fldChar w:fldCharType="end"/>
      </w:r>
      <w:ins w:id="102" w:author="Alotaibi, Raed" w:date="2019-06-17T13:23:00Z">
        <w:r w:rsidR="00D26FDC">
          <w:t xml:space="preserve">. The model incorporates spatial and temporal air pollutant </w:t>
        </w:r>
      </w:ins>
      <w:ins w:id="103" w:author="Alotaibi, Raed" w:date="2019-06-17T13:25:00Z">
        <w:r w:rsidR="00D26FDC">
          <w:t>data</w:t>
        </w:r>
      </w:ins>
      <w:ins w:id="104" w:author="Alotaibi, Raed" w:date="2019-06-17T13:23:00Z">
        <w:r w:rsidR="00D26FDC">
          <w:t xml:space="preserve">. The spatial </w:t>
        </w:r>
      </w:ins>
      <w:ins w:id="105" w:author="Alotaibi, Raed" w:date="2019-06-17T13:24:00Z">
        <w:r w:rsidR="00D26FDC">
          <w:t>aspect</w:t>
        </w:r>
      </w:ins>
      <w:ins w:id="106" w:author="Alotaibi, Raed" w:date="2019-06-17T13:23:00Z">
        <w:r w:rsidR="00D26FDC">
          <w:t xml:space="preserve"> is derived from </w:t>
        </w:r>
      </w:ins>
      <w:ins w:id="107" w:author="Alotaibi, Raed" w:date="2019-06-17T13:24:00Z">
        <w:r w:rsidR="00D26FDC">
          <w:t xml:space="preserve">the </w:t>
        </w:r>
      </w:ins>
      <w:ins w:id="108" w:author="Alotaibi, Raed" w:date="2019-06-17T14:22:00Z">
        <w:r w:rsidR="00C6500C">
          <w:t xml:space="preserve">U.S. </w:t>
        </w:r>
      </w:ins>
      <w:del w:id="109" w:author="Alotaibi, Raed" w:date="2019-06-17T13:24:00Z">
        <w:r w:rsidRPr="00342C4A" w:rsidDel="00D26FDC">
          <w:delText xml:space="preserve"> utilizing </w:delText>
        </w:r>
      </w:del>
      <w:commentRangeStart w:id="110"/>
      <w:r w:rsidRPr="00342C4A">
        <w:t>Environmental Protection Agency (EPA)</w:t>
      </w:r>
      <w:ins w:id="111" w:author="Alotaibi, Raed" w:date="2019-06-17T11:53:00Z">
        <w:r w:rsidR="00D070F1" w:rsidRPr="00D26FDC">
          <w:rPr>
            <w:rPrChange w:id="112" w:author="Alotaibi, Raed" w:date="2019-06-17T13:21:00Z">
              <w:rPr>
                <w:highlight w:val="red"/>
              </w:rPr>
            </w:rPrChange>
          </w:rPr>
          <w:t xml:space="preserve"> air </w:t>
        </w:r>
      </w:ins>
      <w:ins w:id="113" w:author="Alotaibi, Raed" w:date="2019-06-17T13:19:00Z">
        <w:r w:rsidR="00D26FDC" w:rsidRPr="00D26FDC">
          <w:rPr>
            <w:rPrChange w:id="114" w:author="Alotaibi, Raed" w:date="2019-06-17T13:21:00Z">
              <w:rPr>
                <w:highlight w:val="red"/>
              </w:rPr>
            </w:rPrChange>
          </w:rPr>
          <w:t>quality</w:t>
        </w:r>
      </w:ins>
      <w:ins w:id="115" w:author="Alotaibi, Raed" w:date="2019-06-17T11:53:00Z">
        <w:r w:rsidR="00D070F1" w:rsidRPr="00D26FDC">
          <w:rPr>
            <w:rPrChange w:id="116" w:author="Alotaibi, Raed" w:date="2019-06-17T13:21:00Z">
              <w:rPr>
                <w:highlight w:val="red"/>
              </w:rPr>
            </w:rPrChange>
          </w:rPr>
          <w:t xml:space="preserve"> monitoring data</w:t>
        </w:r>
      </w:ins>
      <w:r w:rsidRPr="00342C4A">
        <w:t xml:space="preserve">, </w:t>
      </w:r>
      <w:commentRangeEnd w:id="110"/>
      <w:r w:rsidR="00AD17E7" w:rsidRPr="00342C4A">
        <w:rPr>
          <w:rStyle w:val="CommentReference"/>
        </w:rPr>
        <w:commentReference w:id="110"/>
      </w:r>
      <w:r w:rsidRPr="00342C4A">
        <w:t>satellite data and several GIS covariates</w:t>
      </w:r>
      <w:ins w:id="117" w:author="Alotaibi, Raed" w:date="2019-06-17T13:20:00Z">
        <w:r w:rsidR="00D26FDC" w:rsidRPr="00D26FDC">
          <w:rPr>
            <w:rPrChange w:id="118" w:author="Alotaibi, Raed" w:date="2019-06-17T13:21:00Z">
              <w:rPr>
                <w:highlight w:val="red"/>
              </w:rPr>
            </w:rPrChange>
          </w:rPr>
          <w:t xml:space="preserve"> including impervious surfaces, elevation, major, minor and residential roads, and distance to cost</w:t>
        </w:r>
      </w:ins>
      <w:r w:rsidRPr="00342C4A">
        <w:t xml:space="preserve">. </w:t>
      </w:r>
      <w:ins w:id="119" w:author="Alotaibi, Raed" w:date="2019-06-17T13:24:00Z">
        <w:r w:rsidR="00D26FDC">
          <w:t xml:space="preserve">The temporal </w:t>
        </w:r>
      </w:ins>
      <w:ins w:id="120" w:author="Alotaibi, Raed" w:date="2019-06-17T13:25:00Z">
        <w:r w:rsidR="00D26FDC">
          <w:t xml:space="preserve">data </w:t>
        </w:r>
      </w:ins>
      <w:ins w:id="121" w:author="Alotaibi, Raed" w:date="2019-06-17T13:26:00Z">
        <w:r w:rsidR="00D26FDC">
          <w:t xml:space="preserve">is scaled using average monthly monitor readings for 11 consecutive years. </w:t>
        </w:r>
      </w:ins>
      <w:ins w:id="122" w:author="Alotaibi, Raed" w:date="2019-06-17T13:27:00Z">
        <w:r w:rsidR="00D26FDC">
          <w:t>The model achieves a relatively high predictive power</w:t>
        </w:r>
      </w:ins>
      <w:ins w:id="123" w:author="Alotaibi, Raed" w:date="2019-06-17T13:29:00Z">
        <w:r w:rsidR="00D26FDC">
          <w:t xml:space="preserve"> using hold-out cross validation</w:t>
        </w:r>
      </w:ins>
      <w:ins w:id="124" w:author="Alotaibi, Raed" w:date="2019-06-17T13:27:00Z">
        <w:r w:rsidR="00D26FDC">
          <w:t xml:space="preserve"> </w:t>
        </w:r>
      </w:ins>
      <w:ins w:id="125" w:author="Alotaibi, Raed" w:date="2019-06-17T13:30:00Z">
        <w:r w:rsidR="004E616C">
          <w:t xml:space="preserve">when </w:t>
        </w:r>
      </w:ins>
      <w:ins w:id="126" w:author="Alotaibi, Raed" w:date="2019-06-17T13:27:00Z">
        <w:r w:rsidR="00D26FDC">
          <w:t xml:space="preserve">compared to similar </w:t>
        </w:r>
      </w:ins>
      <w:ins w:id="127" w:author="Alotaibi, Raed" w:date="2019-06-17T13:30:00Z">
        <w:r w:rsidR="004E616C">
          <w:t xml:space="preserve">land use regression </w:t>
        </w:r>
      </w:ins>
      <w:r w:rsidR="004E616C">
        <w:t xml:space="preserve">models </w:t>
      </w:r>
      <w:r w:rsidR="004E616C">
        <w:fldChar w:fldCharType="begin">
          <w:fldData xml:space="preserve">PEVuZE5vdGU+PENpdGU+PEF1dGhvcj5WaWVubmVhdTwvQXV0aG9yPjxZZWFyPjIwMTM8L1llYXI+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=
</w:fldData>
        </w:fldChar>
      </w:r>
      <w:r w:rsidR="004E616C">
        <w:instrText xml:space="preserve"> ADDIN EN.CITE </w:instrText>
      </w:r>
      <w:r w:rsidR="004E616C">
        <w:fldChar w:fldCharType="begin">
          <w:fldData xml:space="preserve">PEVuZE5vdGU+PENpdGU+PEF1dGhvcj5WaWVubmVhdTwvQXV0aG9yPjxZZWFyPjIwMTM8L1llYXI+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=
</w:fldData>
        </w:fldChar>
      </w:r>
      <w:r w:rsidR="004E616C">
        <w:instrText xml:space="preserve"> ADDIN EN.CITE.DATA </w:instrText>
      </w:r>
      <w:r w:rsidR="004E616C">
        <w:fldChar w:fldCharType="end"/>
      </w:r>
      <w:r w:rsidR="004E616C">
        <w:fldChar w:fldCharType="separate"/>
      </w:r>
      <w:r w:rsidR="004E616C">
        <w:rPr>
          <w:noProof/>
        </w:rPr>
        <w:t>(Beelen et al., 2009; Hystad et al., 2011; Novotny et al., 2011; Vienneau et al., 2013)</w:t>
      </w:r>
      <w:r w:rsidR="004E616C">
        <w:fldChar w:fldCharType="end"/>
      </w:r>
      <w:r w:rsidR="00D26FDC">
        <w:t xml:space="preserve"> with an R</w:t>
      </w:r>
      <w:r w:rsidR="00D26FDC" w:rsidRPr="004E616C">
        <w:rPr>
          <w:vertAlign w:val="superscript"/>
        </w:rPr>
        <w:t>2</w:t>
      </w:r>
      <w:r w:rsidR="00D26FDC">
        <w:t xml:space="preserve"> reaching 82%. </w:t>
      </w:r>
      <w:r w:rsidR="004E616C">
        <w:t xml:space="preserve">The LUR use regression model has been used in multiple studies including </w:t>
      </w:r>
      <w:r w:rsidR="004E616C">
        <w:fldChar w:fldCharType="begin"/>
      </w:r>
      <w:r w:rsidR="004E616C">
        <w:instrText xml:space="preserve"> ADDIN EN.CITE &lt;EndNote&gt;&lt;Cite&gt;&lt;Author&gt;Clark&lt;/Author&gt;&lt;Year&gt;2017&lt;/Year&gt;&lt;RecNum&gt;34&lt;/RecNum&gt;&lt;DisplayText&gt;(Alotaibi et al., 2019; Clark et al., 2017)&lt;/DisplayText&gt;&lt;record&gt;&lt;rec-number&gt;34&lt;/rec-number&gt;&lt;foreign-keys&gt;&lt;key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419&lt;/RecNum&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4E616C">
        <w:fldChar w:fldCharType="separate"/>
      </w:r>
      <w:r w:rsidR="004E616C">
        <w:rPr>
          <w:noProof/>
        </w:rPr>
        <w:t>(Alotaibi et al., 2019; Clark et al., 2017)</w:t>
      </w:r>
      <w:r w:rsidR="004E616C">
        <w:fldChar w:fldCharType="end"/>
      </w:r>
      <w:r w:rsidR="004E616C">
        <w:t xml:space="preserve">. </w:t>
      </w:r>
      <w:r w:rsidRPr="00342C4A">
        <w:t xml:space="preserve">A detailed description of the model can be found at </w:t>
      </w:r>
      <w:commentRangeStart w:id="128"/>
      <w:commentRangeStart w:id="129"/>
      <w:r w:rsidRPr="00342C4A">
        <w:fldChar w:fldCharType="begin"/>
      </w:r>
      <w:r w:rsidRPr="00342C4A">
        <w:instrText xml:space="preserve"> ADDIN EN.CITE &lt;EndNote&gt;&lt;Cite AuthorYear="1"&gt;&lt;Author&gt;Bechle&lt;/Author&gt;&lt;Year&gt;2015&lt;/Year&gt;&lt;RecNum&gt;2&lt;/RecNum&gt;&lt;DisplayText&gt;Bechle et al. (2015)&lt;/DisplayText&gt;&lt;record&gt;&lt;rec-number&gt;2&lt;/rec-number&gt;&lt;foreign-keys&gt;&lt;key app="EN" db-id="sepddp20s9p0fsetespvfzwjv0d9tat2092f" timestamp="1553104548"&gt;2&lt;/key&gt;&lt;/foreign-keys&gt;&lt;ref-type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Pr="00342C4A">
        <w:fldChar w:fldCharType="separate"/>
      </w:r>
      <w:r w:rsidRPr="00342C4A">
        <w:rPr>
          <w:noProof/>
        </w:rPr>
        <w:t>Bechle et al. (2015)</w:t>
      </w:r>
      <w:r w:rsidRPr="00342C4A">
        <w:fldChar w:fldCharType="end"/>
      </w:r>
      <w:commentRangeEnd w:id="128"/>
      <w:r w:rsidR="00592DFE" w:rsidRPr="00342C4A">
        <w:rPr>
          <w:rStyle w:val="CommentReference"/>
        </w:rPr>
        <w:commentReference w:id="128"/>
      </w:r>
      <w:commentRangeEnd w:id="129"/>
      <w:r w:rsidR="009B00C1">
        <w:rPr>
          <w:rStyle w:val="CommentReference"/>
        </w:rPr>
        <w:commentReference w:id="129"/>
      </w:r>
      <w:r w:rsidRPr="00342C4A">
        <w:t>. NO</w:t>
      </w:r>
      <w:r w:rsidRPr="00342C4A">
        <w:rPr>
          <w:vertAlign w:val="subscript"/>
        </w:rPr>
        <w:t>2</w:t>
      </w:r>
      <w:r w:rsidRPr="00342C4A">
        <w:t xml:space="preserve"> concentrations were converted from ppb to ug/m</w:t>
      </w:r>
      <w:r w:rsidRPr="00342C4A">
        <w:rPr>
          <w:vertAlign w:val="superscript"/>
        </w:rPr>
        <w:t>3</w:t>
      </w:r>
      <w:r w:rsidRPr="00342C4A">
        <w:rPr>
          <w:vertAlign w:val="subscript"/>
        </w:rPr>
        <w:t xml:space="preserve"> </w:t>
      </w:r>
      <w:r w:rsidRPr="00342C4A">
        <w:t xml:space="preserve">through multiplying by 1.88 </w:t>
      </w:r>
      <w:r w:rsidRPr="00342C4A">
        <w:fldChar w:fldCharType="begin"/>
      </w:r>
      <w:r w:rsidRPr="00342C4A">
        <w:instrText xml:space="preserve"> ADDIN EN.CITE &lt;EndNote&gt;&lt;Cite&gt;&lt;Author&gt;WHO&lt;/Author&gt;&lt;Year&gt;2005&lt;/Year&gt;&lt;RecNum&gt;38&lt;/RecNum&gt;&lt;DisplayText&gt;(WHO, 2005)&lt;/DisplayText&gt;&lt;record&gt;&lt;rec-number&gt;38&lt;/rec-number&gt;&lt;foreign-keys&gt;&lt;key app="EN" db-id="sepddp20s9p0fsetespvfzwjv0d9tat2092f" timestamp="1553104550"&gt;38&lt;/key&gt;&lt;/foreign-keys&gt;&lt;ref-type name="Report"&gt;27&lt;/ref-type&gt;&lt;contributors&gt;&lt;authors&gt;&lt;author&gt;WHO&lt;/author&gt;&lt;/authors&gt;&lt;/contributors&gt;&lt;titles&gt;&lt;title&gt;Air Quality Guidlines Global Update 2005&lt;/title&gt;&lt;/titles&gt;&lt;dates&gt;&lt;year&gt;2005&lt;/year&gt;&lt;/dates&gt;&lt;urls&gt;&lt;related-urls&gt;&lt;url&gt;www.euro.who.int&lt;/url&gt;&lt;/related-urls&gt;&lt;/urls&gt;&lt;/record&gt;&lt;/Cite&gt;&lt;/EndNote&gt;</w:instrText>
      </w:r>
      <w:r w:rsidRPr="00342C4A">
        <w:fldChar w:fldCharType="separate"/>
      </w:r>
      <w:r w:rsidRPr="00342C4A">
        <w:rPr>
          <w:noProof/>
        </w:rPr>
        <w:t>(WHO, 2005)</w:t>
      </w:r>
      <w:r w:rsidRPr="00342C4A">
        <w:fldChar w:fldCharType="end"/>
      </w:r>
      <w:r w:rsidRPr="00342C4A">
        <w:t>.</w:t>
      </w:r>
      <w:r w:rsidRPr="00EC1FA9">
        <w:t xml:space="preserve"> </w:t>
      </w:r>
      <w:ins w:id="130" w:author="Alotaibi, Raed" w:date="2019-06-21T10:16:00Z">
        <w:r w:rsidR="007A750B">
          <w:t xml:space="preserve">Exposure data was matched with census blocks using a unique identifier for each census block. </w:t>
        </w:r>
      </w:ins>
    </w:p>
    <w:p w14:paraId="7024A930" w14:textId="4CFEB78F" w:rsidR="00925D5A" w:rsidDel="007A750B" w:rsidRDefault="00510471" w:rsidP="00C46BEF">
      <w:pPr>
        <w:rPr>
          <w:ins w:id="131" w:author="Khreis, Haneen" w:date="2019-06-12T15:54:00Z"/>
          <w:del w:id="132" w:author="Alotaibi, Raed" w:date="2019-06-21T10:17:00Z"/>
          <w:i/>
          <w:iCs/>
        </w:rPr>
      </w:pPr>
      <w:ins w:id="133" w:author="Khreis, Haneen" w:date="2019-06-12T15:54:00Z">
        <w:del w:id="134" w:author="Alotaibi, Raed" w:date="2019-06-21T10:17:00Z">
          <w:r w:rsidDel="007A750B">
            <w:rPr>
              <w:i/>
              <w:iCs/>
            </w:rPr>
            <w:delText xml:space="preserve">Matching of census and exposure </w:delText>
          </w:r>
          <w:commentRangeStart w:id="135"/>
          <w:r w:rsidDel="007A750B">
            <w:rPr>
              <w:i/>
              <w:iCs/>
            </w:rPr>
            <w:delText>data</w:delText>
          </w:r>
          <w:commentRangeEnd w:id="135"/>
          <w:r w:rsidDel="007A750B">
            <w:rPr>
              <w:rStyle w:val="CommentReference"/>
            </w:rPr>
            <w:commentReference w:id="135"/>
          </w:r>
          <w:r w:rsidDel="007A750B">
            <w:rPr>
              <w:i/>
              <w:iCs/>
            </w:rPr>
            <w:delText xml:space="preserve"> </w:delText>
          </w:r>
        </w:del>
      </w:ins>
    </w:p>
    <w:p w14:paraId="1C8FE4A9" w14:textId="6EF39946" w:rsidR="00510471" w:rsidRPr="00EC1FA9" w:rsidDel="007A750B" w:rsidRDefault="004E616C" w:rsidP="009B00C1">
      <w:pPr>
        <w:rPr>
          <w:del w:id="136" w:author="Alotaibi, Raed" w:date="2019-06-21T10:17:00Z"/>
        </w:rPr>
      </w:pPr>
      <w:del w:id="137" w:author="Alotaibi, Raed" w:date="2019-06-21T10:17:00Z">
        <w:r w:rsidDel="007A750B">
          <w:delText xml:space="preserve">To match census data with exposure data we used </w:delText>
        </w:r>
        <w:r w:rsidR="00751334" w:rsidDel="007A750B">
          <w:delText>a unique</w:delText>
        </w:r>
        <w:r w:rsidR="00A030A0" w:rsidDel="007A750B">
          <w:delText xml:space="preserve"> code</w:delText>
        </w:r>
        <w:r w:rsidR="00751334" w:rsidDel="007A750B">
          <w:delText xml:space="preserve"> for each census block that serves as the join field provided with the NHGIS datasets. Each code </w:delText>
        </w:r>
      </w:del>
    </w:p>
    <w:p w14:paraId="518C88CF" w14:textId="5C76ED1E" w:rsidR="00C46BEF" w:rsidRPr="00EC1FA9" w:rsidRDefault="00C46BEF" w:rsidP="00C46BEF">
      <w:pPr>
        <w:rPr>
          <w:i/>
          <w:iCs/>
        </w:rPr>
      </w:pPr>
      <w:r w:rsidRPr="00EC1FA9">
        <w:rPr>
          <w:i/>
          <w:iCs/>
        </w:rPr>
        <w:t>Concentration-response function</w:t>
      </w:r>
      <w:ins w:id="138" w:author="Khreis, Haneen" w:date="2019-06-12T15:48:00Z">
        <w:r w:rsidR="00276DDC">
          <w:rPr>
            <w:i/>
            <w:iCs/>
          </w:rPr>
          <w:t>s</w:t>
        </w:r>
      </w:ins>
    </w:p>
    <w:p w14:paraId="2FE993DD" w14:textId="3DE59DD7" w:rsidR="00C46BEF" w:rsidRPr="00EC1FA9" w:rsidRDefault="00C46BEF" w:rsidP="00AB3F4A">
      <w:r w:rsidRPr="00EC1FA9">
        <w:lastRenderedPageBreak/>
        <w:t>We used a</w:t>
      </w:r>
      <w:ins w:id="139" w:author="Khreis, Haneen" w:date="2019-06-12T15:48:00Z">
        <w:r w:rsidR="00276DDC">
          <w:t xml:space="preserve">n asthma development </w:t>
        </w:r>
      </w:ins>
      <w:del w:id="140" w:author="Khreis, Haneen" w:date="2019-06-12T15:48:00Z">
        <w:r w:rsidRPr="00EC1FA9" w:rsidDel="00276DDC">
          <w:delText xml:space="preserve"> </w:delText>
        </w:r>
      </w:del>
      <w:r w:rsidRPr="00EC1FA9">
        <w:t>concentration-response function (CRF) of 1.05 (95% CI = 1.02-1.07) per 4</w:t>
      </w:r>
      <w:ins w:id="141" w:author="Alotaibi, Raed" w:date="2019-06-17T11:38:00Z">
        <w:r w:rsidR="00FA345C">
          <w:t xml:space="preserve"> </w:t>
        </w:r>
      </w:ins>
      <w:r w:rsidRPr="00EC1FA9">
        <w:t>ug/m</w:t>
      </w:r>
      <w:r w:rsidRPr="00EC1FA9">
        <w:rPr>
          <w:vertAlign w:val="superscript"/>
        </w:rPr>
        <w:t xml:space="preserve">3 </w:t>
      </w:r>
      <w:r w:rsidRPr="00EC1FA9">
        <w:t>of NO</w:t>
      </w:r>
      <w:r w:rsidRPr="00EC1FA9">
        <w:rPr>
          <w:vertAlign w:val="subscript"/>
        </w:rPr>
        <w:t>2</w:t>
      </w:r>
      <w:r w:rsidRPr="00EC1FA9">
        <w:t xml:space="preserve">. The CRF was obtained from a meta-analysis of 20 studies examining the association between exposure to traffic-related air pollution (TRAP) and </w:t>
      </w:r>
      <w:ins w:id="142" w:author="Khreis, Haneen" w:date="2019-06-12T15:49:00Z">
        <w:r w:rsidR="003B6AB8">
          <w:t xml:space="preserve">the </w:t>
        </w:r>
      </w:ins>
      <w:r w:rsidRPr="00EC1FA9">
        <w:t xml:space="preserve">risk of developing asthma among children </w:t>
      </w:r>
      <w:ins w:id="143" w:author="Khreis, Haneen" w:date="2019-06-12T15:49:00Z">
        <w:r w:rsidR="003B6AB8">
          <w:t xml:space="preserve">from birth to 18 years of age </w:t>
        </w:r>
      </w:ins>
      <w:r w:rsidRPr="00EC1FA9">
        <w:fldChar w:fldCharType="begin"/>
      </w:r>
      <w:r w:rsidRPr="00EC1FA9">
        <w:instrText xml:space="preserve"> ADDIN EN.CITE &lt;EndNote&gt;&lt;Cite&gt;&lt;Author&gt;Khreis&lt;/Author&gt;&lt;Year&gt;2017&lt;/Year&gt;&lt;RecNum&gt;7&lt;/RecNum&gt;&lt;DisplayText&gt;(Khreis et al., 2017)&lt;/DisplayText&gt;&lt;record&gt;&lt;rec-number&gt;7&lt;/rec-number&gt;&lt;foreign-keys&gt;&lt;key app="EN" db-id="evw2p02sutp5syer99qvsfw5tzza0fsxf22e" timestamp="1544715291"&gt;7&lt;/key&gt;&lt;/foreign-keys&gt;&lt;ref-type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Pr="00EC1FA9">
        <w:fldChar w:fldCharType="separate"/>
      </w:r>
      <w:r w:rsidRPr="00EC1FA9">
        <w:rPr>
          <w:noProof/>
        </w:rPr>
        <w:t>(Khreis et al., 2017)</w:t>
      </w:r>
      <w:r w:rsidRPr="00EC1FA9">
        <w:fldChar w:fldCharType="end"/>
      </w:r>
      <w:r w:rsidRPr="00EC1FA9">
        <w:t>.</w:t>
      </w:r>
      <w:r w:rsidR="002262A3" w:rsidRPr="00EC1FA9">
        <w:t xml:space="preserve"> These CRF represent data from the most up-to-date and widest analysis on traffic-related air pollution and the onset of childhood asthma, and have been used in several published peer-reviewed burden of disease assessments</w:t>
      </w:r>
      <w:r w:rsidR="00BC37DD" w:rsidRPr="00EC1FA9">
        <w:t xml:space="preserve"> </w:t>
      </w:r>
      <w:commentRangeStart w:id="144"/>
      <w:commentRangeStart w:id="145"/>
      <w:r w:rsidR="00BC37DD" w:rsidRPr="00EC1FA9">
        <w:fldChar w:fldCharType="begin">
          <w:fldData xml:space="preserve">PEVuZE5vdGU+PENpdGU+PEF1dGhvcj5LaHJlaXM8L0F1dGhvcj48WWVhcj4yMDE4PC9ZZWFyPjxS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</w:fldData>
        </w:fldChar>
      </w:r>
      <w:r w:rsidR="00AB3F4A">
        <w:instrText xml:space="preserve"> ADDIN EN.CITE </w:instrText>
      </w:r>
      <w:r w:rsidR="00AB3F4A">
        <w:fldChar w:fldCharType="begin">
          <w:fldData xml:space="preserve">PEVuZE5vdGU+PENpdGU+PEF1dGhvcj5LaHJlaXM8L0F1dGhvcj48WWVhcj4yMDE4PC9ZZWFyPjxS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</w:fldData>
        </w:fldChar>
      </w:r>
      <w:r w:rsidR="00AB3F4A">
        <w:instrText xml:space="preserve"> ADDIN EN.CITE.DATA </w:instrText>
      </w:r>
      <w:r w:rsidR="00AB3F4A">
        <w:fldChar w:fldCharType="end"/>
      </w:r>
      <w:r w:rsidR="00BC37DD" w:rsidRPr="00EC1FA9">
        <w:fldChar w:fldCharType="separate"/>
      </w:r>
      <w:r w:rsidR="00AB3F4A">
        <w:rPr>
          <w:noProof/>
        </w:rPr>
        <w:t>{Khreis, 2018 #6;Khreis, 2018 #22;Achakulwisut, 2019 #422;Alotaibi, 2019 #419;Khreis, In prep #428}</w:t>
      </w:r>
      <w:r w:rsidR="00BC37DD" w:rsidRPr="00EC1FA9">
        <w:fldChar w:fldCharType="end"/>
      </w:r>
      <w:commentRangeEnd w:id="144"/>
      <w:r w:rsidR="00C61332">
        <w:rPr>
          <w:rStyle w:val="CommentReference"/>
        </w:rPr>
        <w:commentReference w:id="144"/>
      </w:r>
      <w:commentRangeEnd w:id="145"/>
      <w:r w:rsidR="00FE5B17">
        <w:rPr>
          <w:rStyle w:val="CommentReference"/>
        </w:rPr>
        <w:commentReference w:id="145"/>
      </w:r>
      <w:r w:rsidR="002262A3" w:rsidRPr="00EC1FA9">
        <w:t>.</w:t>
      </w:r>
    </w:p>
    <w:p w14:paraId="501EBF52" w14:textId="01E70A70" w:rsidR="00B53E33" w:rsidRPr="00EC1FA9" w:rsidRDefault="00B53E33" w:rsidP="00877AD6"/>
    <w:p w14:paraId="17882C1A" w14:textId="0B4E20CA" w:rsidR="00B53E33" w:rsidRPr="00EC1FA9" w:rsidRDefault="00B53E33" w:rsidP="00877AD6">
      <w:r w:rsidRPr="00EC1FA9">
        <w:rPr>
          <w:i/>
          <w:iCs/>
        </w:rPr>
        <w:t>Asthma incidence and prevalence rate</w:t>
      </w:r>
    </w:p>
    <w:p w14:paraId="26C36252" w14:textId="55CEF193" w:rsidR="002C2A22" w:rsidRPr="00EC1FA9" w:rsidRDefault="002C2A22">
      <w:r w:rsidRPr="00EC1FA9">
        <w:t>An incidence rate is defined as the number of new cases of a disease within a specified time period among an at-risk population</w:t>
      </w:r>
      <w:r w:rsidR="00B53E33" w:rsidRPr="00EC1FA9">
        <w:t xml:space="preserve"> </w:t>
      </w:r>
      <w:r w:rsidR="00B53E33" w:rsidRPr="00EC1FA9">
        <w:fldChar w:fldCharType="begin"/>
      </w:r>
      <w:r w:rsidR="00B53E33" w:rsidRPr="00EC1FA9">
        <w:instrText xml:space="preserve"> ADDIN EN.CITE &lt;EndNote&gt;&lt;Cite&gt;&lt;Author&gt;Mausner&lt;/Author&gt;&lt;Year&gt;1985&lt;/Year&gt;&lt;RecNum&gt;423&lt;/RecNum&gt;&lt;DisplayText&gt;(Mausner et al., 1985)&lt;/DisplayText&gt;&lt;record&gt;&lt;rec-number&gt;423&lt;/rec-number&gt;&lt;foreign-keys&gt;&lt;key app="EN" db-id="sepddp20s9p0fsetespvfzwjv0d9tat2092f" timestamp="1559238595"&gt;423&lt;/key&gt;&lt;/foreign-keys&gt;&lt;ref-type name="Journal Article"&gt;17&lt;/ref-type&gt;&lt;contributors&gt;&lt;authors&gt;&lt;author&gt;Mausner, JS&lt;/author&gt;&lt;author&gt;Kramer, S&lt;/author&gt;&lt;/authors&gt;&lt;/contributors&gt;&lt;titles&gt;&lt;title&gt;Epidemiology: An Introductory Text. Phila-delphia&lt;/title&gt;&lt;secondary-title&gt;PA: Saunders&lt;/secondary-title&gt;&lt;/titles&gt;&lt;periodical&gt;&lt;full-title&gt;PA: Saunders&lt;/full-title&gt;&lt;/periodical&gt;&lt;dates&gt;&lt;year&gt;1985&lt;/year&gt;&lt;/dates&gt;&lt;urls&gt;&lt;/urls&gt;&lt;/record&gt;&lt;/Cite&gt;&lt;/EndNote&gt;</w:instrText>
      </w:r>
      <w:r w:rsidR="00B53E33" w:rsidRPr="00EC1FA9">
        <w:fldChar w:fldCharType="separate"/>
      </w:r>
      <w:r w:rsidR="00B53E33" w:rsidRPr="00EC1FA9">
        <w:rPr>
          <w:noProof/>
        </w:rPr>
        <w:t>(Mausner et al., 1985)</w:t>
      </w:r>
      <w:r w:rsidR="00B53E33" w:rsidRPr="00EC1FA9">
        <w:fldChar w:fldCharType="end"/>
      </w:r>
      <w:r w:rsidRPr="00EC1FA9">
        <w:t xml:space="preserve">. To estimate the </w:t>
      </w:r>
      <w:ins w:id="146" w:author="Alotaibi, Raed" w:date="2019-06-21T12:57:00Z">
        <w:r w:rsidR="00BA0614">
          <w:t>aggregate</w:t>
        </w:r>
      </w:ins>
      <w:ins w:id="147" w:author="Alotaibi, Raed" w:date="2019-06-18T10:58:00Z">
        <w:r w:rsidR="00342E7A">
          <w:t xml:space="preserve"> </w:t>
        </w:r>
      </w:ins>
      <w:r w:rsidRPr="00EC1FA9">
        <w:t>childhood asthma incidence rate</w:t>
      </w:r>
      <w:ins w:id="148" w:author="Alotaibi, Raed" w:date="2019-06-18T10:59:00Z">
        <w:r w:rsidR="00342E7A">
          <w:t xml:space="preserve"> for the year 2006 through 2010 among U.S. states</w:t>
        </w:r>
      </w:ins>
      <w:r w:rsidRPr="00EC1FA9">
        <w:t xml:space="preserve">, </w:t>
      </w:r>
      <w:r w:rsidR="00877AD6" w:rsidRPr="00EC1FA9">
        <w:t xml:space="preserve">we obtained the </w:t>
      </w:r>
      <w:r w:rsidR="009B00C1">
        <w:t>Behavioral Risk Factor Surveillance System (</w:t>
      </w:r>
      <w:commentRangeStart w:id="149"/>
      <w:r w:rsidR="00877AD6" w:rsidRPr="00EC1FA9">
        <w:t>BRFSS</w:t>
      </w:r>
      <w:r w:rsidR="009B00C1">
        <w:t>)</w:t>
      </w:r>
      <w:r w:rsidR="00877AD6" w:rsidRPr="00EC1FA9">
        <w:t xml:space="preserve"> </w:t>
      </w:r>
      <w:commentRangeEnd w:id="149"/>
      <w:r w:rsidR="00AB77D5">
        <w:rPr>
          <w:rStyle w:val="CommentReference"/>
        </w:rPr>
        <w:commentReference w:id="149"/>
      </w:r>
      <w:r w:rsidR="00877AD6" w:rsidRPr="00EC1FA9">
        <w:t xml:space="preserve">and </w:t>
      </w:r>
      <w:r w:rsidR="009B00C1">
        <w:t>Asthma call Back Survey (</w:t>
      </w:r>
      <w:r w:rsidR="00877AD6" w:rsidRPr="00342C4A">
        <w:t>ACBS</w:t>
      </w:r>
      <w:r w:rsidR="009B00C1">
        <w:t xml:space="preserve">) </w:t>
      </w:r>
      <w:r w:rsidR="00877AD6" w:rsidRPr="00EC1FA9">
        <w:t xml:space="preserve">child </w:t>
      </w:r>
      <w:del w:id="150" w:author="Khreis, Haneen" w:date="2019-06-12T15:58:00Z">
        <w:r w:rsidR="00877AD6" w:rsidRPr="00EC1FA9" w:rsidDel="00E9377E">
          <w:delText xml:space="preserve">data </w:delText>
        </w:r>
      </w:del>
      <w:r w:rsidR="00877AD6" w:rsidRPr="00EC1FA9">
        <w:fldChar w:fldCharType="begin"/>
      </w:r>
      <w:r w:rsidR="00877AD6" w:rsidRPr="00EC1FA9">
        <w:instrText xml:space="preserve"> ADDIN EN.CITE &lt;EndNote&gt;&lt;Cite&gt;&lt;Author&gt;CDC&lt;/Author&gt;&lt;Year&gt;2011&lt;/Year&gt;&lt;RecNum&gt;31&lt;/RecNum&gt;&lt;DisplayText&gt;(CDC, 2009, 2011)&lt;/DisplayText&gt;&lt;record&gt;&lt;rec-number&gt;31&lt;/rec-number&gt;&lt;foreign-keys&gt;&lt;key app="EN" db-id="sepddp20s9p0fsetespvfzwjv0d9tat2092f" timestamp="1553104550"&gt;31&lt;/key&gt;&lt;/foreign-keys&gt;&lt;ref-type name="Report"&gt;27&lt;/ref-type&gt;&lt;contributors&gt;&lt;authors&gt;&lt;author&gt;CDC&lt;/author&gt;&lt;/authors&gt;&lt;/contributors&gt;&lt;titles&gt;&lt;title&gt;Centers for Disease Control and Prevention. 2006-2008 ACBS Summary Data Qulaity Report. 2011&lt;/title&gt;&lt;/titles&gt;&lt;dates&gt;&lt;year&gt;2011&lt;/year&gt;&lt;/dates&gt;&lt;urls&gt;&lt;related-urls&gt;&lt;url&gt;https://www.cdc.gov/brfss/acbs/2008 \_ documentation.htm&lt;/url&gt;&lt;/related-urls&gt;&lt;/urls&gt;&lt;/record&gt;&lt;/Cite&gt;&lt;Cite&gt;&lt;Author&gt;CDC&lt;/Author&gt;&lt;Year&gt;2009&lt;/Year&gt;&lt;RecNum&gt;32&lt;/RecNum&gt;&lt;record&gt;&lt;rec-number&gt;32&lt;/rec-number&gt;&lt;foreign-keys&gt;&lt;key app="EN" db-id="sepddp20s9p0fsetespvfzwjv0d9tat2092f" timestamp="1553104550"&gt;32&lt;/key&gt;&lt;/foreign-keys&gt;&lt;ref-type name="Generic"&gt;13&lt;/ref-type&gt;&lt;contributors&gt;&lt;authors&gt;&lt;author&gt;CDC&lt;/author&gt;&lt;/authors&gt;&lt;/contributors&gt;&lt;titles&gt;&lt;title&gt;Centers for Disease Control and Prevention. Behavioral Risk Factor Surveillance System Survey Data. Atlanta, Georgia: U.S. Department of Health and Human Services, Centers for Disease Control and Prevention, 2019&lt;/title&gt;&lt;/titles&gt;&lt;dates&gt;&lt;year&gt;2009&lt;/year&gt;&lt;/dates&gt;&lt;urls&gt;&lt;related-urls&gt;&lt;url&gt;https://www.cdc.gov/brfss/&lt;/url&gt;&lt;/related-urls&gt;&lt;/urls&gt;&lt;/record&gt;&lt;/Cite&gt;&lt;/EndNote&gt;</w:instrText>
      </w:r>
      <w:r w:rsidR="00877AD6" w:rsidRPr="00EC1FA9">
        <w:fldChar w:fldCharType="separate"/>
      </w:r>
      <w:r w:rsidR="00877AD6" w:rsidRPr="00EC1FA9">
        <w:rPr>
          <w:noProof/>
        </w:rPr>
        <w:t>(CDC, 2009, 2011)</w:t>
      </w:r>
      <w:r w:rsidR="00877AD6" w:rsidRPr="00EC1FA9">
        <w:fldChar w:fldCharType="end"/>
      </w:r>
      <w:ins w:id="151" w:author="Khreis, Haneen" w:date="2019-06-12T15:58:00Z">
        <w:r w:rsidR="00E9377E">
          <w:t xml:space="preserve"> data </w:t>
        </w:r>
      </w:ins>
      <w:r w:rsidR="00877AD6" w:rsidRPr="00EC1FA9">
        <w:t xml:space="preserve">sets for the years 2006-2010 from the </w:t>
      </w:r>
      <w:r w:rsidR="009B00C1">
        <w:t xml:space="preserve">Center for Disease Control </w:t>
      </w:r>
      <w:ins w:id="152" w:author="Alotaibi, Raed" w:date="2019-06-17T14:23:00Z">
        <w:r w:rsidR="00C6500C">
          <w:t xml:space="preserve">and Prevention </w:t>
        </w:r>
      </w:ins>
      <w:r w:rsidR="009B00C1">
        <w:t>(</w:t>
      </w:r>
      <w:r w:rsidR="00877AD6" w:rsidRPr="00342C4A">
        <w:t>CDC</w:t>
      </w:r>
      <w:r w:rsidR="009B00C1">
        <w:t>)</w:t>
      </w:r>
      <w:r w:rsidR="00877AD6" w:rsidRPr="00EC1FA9">
        <w:t xml:space="preserve"> website </w:t>
      </w:r>
      <w:hyperlink r:id="rId11" w:history="1">
        <w:r w:rsidR="00877AD6" w:rsidRPr="00EC1FA9">
          <w:rPr>
            <w:rStyle w:val="Hyperlink"/>
          </w:rPr>
          <w:t>https://www.cdc.gov/brfss/</w:t>
        </w:r>
      </w:hyperlink>
      <w:ins w:id="153" w:author="Alotaibi, Raed" w:date="2019-06-18T10:57:00Z">
        <w:r w:rsidR="00342E7A">
          <w:t xml:space="preserve"> and followed </w:t>
        </w:r>
      </w:ins>
      <w:ins w:id="154" w:author="Khreis, Haneen" w:date="2019-06-12T15:58:00Z">
        <w:del w:id="155" w:author="Alotaibi, Raed" w:date="2019-06-18T10:57:00Z">
          <w:r w:rsidR="00E9377E" w:rsidDel="00342E7A">
            <w:delText xml:space="preserve">. We </w:delText>
          </w:r>
        </w:del>
      </w:ins>
      <w:del w:id="156" w:author="Alotaibi, Raed" w:date="2019-06-18T10:57:00Z">
        <w:r w:rsidR="00877AD6" w:rsidRPr="00EC1FA9" w:rsidDel="00342E7A">
          <w:delText xml:space="preserve"> and used </w:delText>
        </w:r>
      </w:del>
      <w:r w:rsidR="00877AD6" w:rsidRPr="00EC1FA9">
        <w:t xml:space="preserve">the </w:t>
      </w:r>
      <w:r w:rsidRPr="00EC1FA9">
        <w:t xml:space="preserve">methods described by </w:t>
      </w:r>
      <w:commentRangeStart w:id="157"/>
      <w:commentRangeStart w:id="158"/>
      <w:r w:rsidRPr="00EC1FA9">
        <w:fldChar w:fldCharType="begin"/>
      </w:r>
      <w:r w:rsidRPr="00EC1FA9">
        <w:instrText xml:space="preserve"> ADDIN EN.CITE &lt;EndNote&gt;&lt;Cite AuthorYear="1"&gt;&lt;Author&gt;Winer&lt;/Author&gt;&lt;Year&gt;2012&lt;/Year&gt;&lt;RecNum&gt;18&lt;/RecNum&gt;&lt;DisplayText&gt;Winer et al. (2012)&lt;/DisplayText&gt;&lt;record&gt;&lt;rec-number&gt;18&lt;/rec-number&gt;&lt;foreign-keys&gt;&lt;key app="EN" db-id="sepddp20s9p0fsetespvfzwjv0d9tat2092f" timestamp="1553104549"&gt;18&lt;/key&gt;&lt;/foreign-keys&gt;&lt;ref-type name="Journal Article"&gt;17&lt;/ref-type&gt;&lt;contributors&gt;&lt;authors&gt;&lt;author&gt;Winer, Rachel A&lt;/author&gt;&lt;author&gt;Qin, Xiaoting&lt;/author&gt;&lt;author&gt;Harrington, Theresa&lt;/author&gt;&lt;author&gt;Moorman, Jeanne&lt;/author&gt;&lt;author&gt;Zahran, Hatice&lt;/author&gt;&lt;/authors&gt;&lt;/contributors&gt;&lt;titles&gt;&lt;title&gt;Asthma incidence among children and adults: findings from the Behavioral Risk Factor Surveillance system asthma call-back survey—United States, 2006–2008&lt;/title&gt;&lt;secondary-title&gt;Journal of Asthma&lt;/secondary-title&gt;&lt;/titles&gt;&lt;periodical&gt;&lt;full-title&gt;Journal of Asthma&lt;/full-title&gt;&lt;/periodical&gt;&lt;pages&gt;16-22&lt;/pages&gt;&lt;volume&gt;49&lt;/volume&gt;&lt;number&gt;1&lt;/number&gt;&lt;dates&gt;&lt;year&gt;2012&lt;/year&gt;&lt;/dates&gt;&lt;isbn&gt;0277-0903&lt;/isbn&gt;&lt;urls&gt;&lt;/urls&gt;&lt;/record&gt;&lt;/Cite&gt;&lt;/EndNote&gt;</w:instrText>
      </w:r>
      <w:r w:rsidRPr="00EC1FA9">
        <w:fldChar w:fldCharType="separate"/>
      </w:r>
      <w:r w:rsidRPr="00EC1FA9">
        <w:rPr>
          <w:noProof/>
        </w:rPr>
        <w:t>Winer et al. (2012)</w:t>
      </w:r>
      <w:r w:rsidRPr="00EC1FA9">
        <w:fldChar w:fldCharType="end"/>
      </w:r>
      <w:commentRangeEnd w:id="157"/>
      <w:ins w:id="159" w:author="Alotaibi, Raed" w:date="2019-06-19T12:03:00Z">
        <w:r w:rsidR="00E522F5">
          <w:t xml:space="preserve"> </w:t>
        </w:r>
      </w:ins>
      <w:r w:rsidR="00E9377E">
        <w:rPr>
          <w:rStyle w:val="CommentReference"/>
        </w:rPr>
        <w:commentReference w:id="157"/>
      </w:r>
      <w:commentRangeEnd w:id="158"/>
      <w:ins w:id="160" w:author="Alotaibi, Raed" w:date="2019-06-19T12:03:00Z">
        <w:r w:rsidR="00E522F5">
          <w:t>(</w:t>
        </w:r>
        <w:r w:rsidR="00E522F5">
          <w:fldChar w:fldCharType="begin"/>
        </w:r>
        <w:r w:rsidR="00E522F5">
          <w:instrText xml:space="preserve"> REF _Ref9422501 \h </w:instrText>
        </w:r>
      </w:ins>
      <w:r w:rsidR="00E522F5">
        <w:fldChar w:fldCharType="separate"/>
      </w:r>
      <w:ins w:id="161" w:author="Raed Alotaibi" w:date="2019-06-23T14:27:00Z">
        <w:r w:rsidR="00212BF3" w:rsidRPr="00EC1FA9">
          <w:t xml:space="preserve">Figure </w:t>
        </w:r>
        <w:r w:rsidR="00212BF3">
          <w:rPr>
            <w:noProof/>
          </w:rPr>
          <w:t>1</w:t>
        </w:r>
      </w:ins>
      <w:del w:id="162" w:author="Raed Alotaibi" w:date="2019-06-23T14:27:00Z">
        <w:r w:rsidR="00E522F5" w:rsidRPr="00EC1FA9" w:rsidDel="00212BF3">
          <w:delText>Figure</w:delText>
        </w:r>
      </w:del>
      <w:ins w:id="163" w:author="Alotaibi, Raed" w:date="2019-06-19T12:03:00Z">
        <w:del w:id="164" w:author="Raed Alotaibi" w:date="2019-06-23T14:27:00Z">
          <w:r w:rsidR="00E522F5" w:rsidRPr="00EC1FA9" w:rsidDel="00212BF3">
            <w:delText xml:space="preserve"> </w:delText>
          </w:r>
          <w:r w:rsidR="00E522F5" w:rsidDel="00212BF3">
            <w:rPr>
              <w:noProof/>
            </w:rPr>
            <w:delText>1</w:delText>
          </w:r>
        </w:del>
        <w:r w:rsidR="00E522F5">
          <w:fldChar w:fldCharType="end"/>
        </w:r>
        <w:r w:rsidR="00E522F5">
          <w:t>)</w:t>
        </w:r>
      </w:ins>
      <w:r w:rsidR="00342E7A">
        <w:rPr>
          <w:rStyle w:val="CommentReference"/>
        </w:rPr>
        <w:commentReference w:id="158"/>
      </w:r>
      <w:r w:rsidR="00877AD6" w:rsidRPr="00EC1FA9">
        <w:t xml:space="preserve">. The </w:t>
      </w:r>
      <w:r w:rsidRPr="00EC1FA9">
        <w:t xml:space="preserve">following variables </w:t>
      </w:r>
      <w:r w:rsidR="00877AD6" w:rsidRPr="00EC1FA9">
        <w:t>were extracted</w:t>
      </w:r>
      <w:ins w:id="165" w:author="Khreis, Haneen" w:date="2019-06-12T15:59:00Z">
        <w:r w:rsidR="006C660A">
          <w:t>:</w:t>
        </w:r>
      </w:ins>
      <w:del w:id="166" w:author="Khreis, Haneen" w:date="2019-06-12T15:59:00Z">
        <w:r w:rsidRPr="00EC1FA9" w:rsidDel="006C660A">
          <w:delText>;</w:delText>
        </w:r>
      </w:del>
      <w:r w:rsidRPr="00EC1FA9">
        <w:t xml:space="preserve"> the state, asthma status</w:t>
      </w:r>
      <w:r w:rsidR="00877AD6" w:rsidRPr="00EC1FA9">
        <w:t xml:space="preserve"> question (BRFSS)</w:t>
      </w:r>
      <w:r w:rsidRPr="00EC1FA9">
        <w:t>, incident status</w:t>
      </w:r>
      <w:r w:rsidR="00877AD6" w:rsidRPr="00EC1FA9">
        <w:t xml:space="preserve"> question (ACBS)</w:t>
      </w:r>
      <w:r w:rsidRPr="00EC1FA9">
        <w:t>, and children sample weights.</w:t>
      </w:r>
      <w:r w:rsidR="00877AD6" w:rsidRPr="00EC1FA9">
        <w:t xml:space="preserve"> All analysis was conducted using R statistical software </w:t>
      </w:r>
      <w:r w:rsidR="00877AD6" w:rsidRPr="00EC1FA9">
        <w:fldChar w:fldCharType="begin"/>
      </w:r>
      <w:r w:rsidR="00877AD6" w:rsidRPr="00EC1FA9">
        <w:instrText xml:space="preserve"> ADDIN EN.CITE &lt;EndNote&gt;&lt;Cite&gt;&lt;Author&gt;R Core Team&lt;/Author&gt;&lt;Year&gt;2018&lt;/Year&gt;&lt;RecNum&gt;61&lt;/RecNum&gt;&lt;DisplayText&gt;(R Core Team, 2018)&lt;/DisplayText&gt;&lt;record&gt;&lt;rec-number&gt;61&lt;/rec-number&gt;&lt;foreign-keys&gt;&lt;key app="EN" db-id="sepddp20s9p0fsetespvfzwjv0d9tat2092f" timestamp="1553104552"&gt;61&lt;/key&gt;&lt;/foreign-keys&gt;&lt;ref-type name="Computer Program"&gt;9&lt;/ref-type&gt;&lt;contributors&gt;&lt;authors&gt;&lt;author&gt;R Core 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Computing&lt;/publisher&gt;&lt;urls&gt;&lt;related-urls&gt;&lt;url&gt;https://www.R-project.org/&lt;/url&gt;&lt;/related-urls&gt;&lt;/urls&gt;&lt;/record&gt;&lt;/Cite&gt;&lt;/EndNote&gt;</w:instrText>
      </w:r>
      <w:r w:rsidR="00877AD6" w:rsidRPr="00EC1FA9">
        <w:fldChar w:fldCharType="separate"/>
      </w:r>
      <w:r w:rsidR="00877AD6" w:rsidRPr="00EC1FA9">
        <w:rPr>
          <w:noProof/>
        </w:rPr>
        <w:t>(R Core Team, 2018)</w:t>
      </w:r>
      <w:r w:rsidR="00877AD6" w:rsidRPr="00EC1FA9">
        <w:fldChar w:fldCharType="end"/>
      </w:r>
      <w:r w:rsidR="00877AD6" w:rsidRPr="00EC1FA9">
        <w:t xml:space="preserve">. </w:t>
      </w:r>
      <w:r w:rsidRPr="00EC1FA9">
        <w:t xml:space="preserve">States and territories not within the contiguous U.S. were excluded from the analysis, namely Alaska, Hawaii and Puerto Rico. </w:t>
      </w:r>
    </w:p>
    <w:p w14:paraId="47FA93E2" w14:textId="7B6A81CB" w:rsidR="002C2A22" w:rsidRPr="00EC1FA9" w:rsidRDefault="00143846" w:rsidP="00E605A3">
      <w:commentRangeStart w:id="167"/>
      <w:commentRangeStart w:id="168"/>
      <w:r w:rsidRPr="00EC1FA9">
        <w:t>To</w:t>
      </w:r>
      <w:r w:rsidR="00373189" w:rsidRPr="00EC1FA9">
        <w:t xml:space="preserve"> </w:t>
      </w:r>
      <w:commentRangeEnd w:id="167"/>
      <w:r w:rsidR="003968D7">
        <w:rPr>
          <w:rStyle w:val="CommentReference"/>
        </w:rPr>
        <w:commentReference w:id="167"/>
      </w:r>
      <w:commentRangeEnd w:id="168"/>
      <w:r w:rsidR="004675BE">
        <w:rPr>
          <w:rStyle w:val="CommentReference"/>
        </w:rPr>
        <w:commentReference w:id="168"/>
      </w:r>
      <w:r w:rsidR="00373189" w:rsidRPr="00EC1FA9">
        <w:t xml:space="preserve">determine the </w:t>
      </w:r>
      <w:r w:rsidR="00877AD6" w:rsidRPr="00EC1FA9">
        <w:t>“A</w:t>
      </w:r>
      <w:r w:rsidR="00373189" w:rsidRPr="00EC1FA9">
        <w:t>sthma status</w:t>
      </w:r>
      <w:r w:rsidR="00877AD6" w:rsidRPr="00EC1FA9">
        <w:t>”</w:t>
      </w:r>
      <w:r w:rsidR="00373189" w:rsidRPr="00EC1FA9">
        <w:t xml:space="preserve"> of children, respondents to </w:t>
      </w:r>
      <w:r w:rsidR="00D84AB5" w:rsidRPr="00EC1FA9">
        <w:t>the BRFSS we</w:t>
      </w:r>
      <w:r w:rsidR="00337D46" w:rsidRPr="00EC1FA9">
        <w:t xml:space="preserve">re asked “Has a doctor, nurse, or other health professional </w:t>
      </w:r>
      <w:r w:rsidR="00E605A3">
        <w:t>EVER</w:t>
      </w:r>
      <w:r w:rsidR="00337D46" w:rsidRPr="00EC1FA9">
        <w:t xml:space="preserve"> said that the </w:t>
      </w:r>
      <w:r w:rsidR="00E605A3">
        <w:t>child</w:t>
      </w:r>
      <w:r w:rsidR="00337D46" w:rsidRPr="00EC1FA9">
        <w:t xml:space="preserve"> has asthma?</w:t>
      </w:r>
      <w:r w:rsidR="00373189" w:rsidRPr="00EC1FA9">
        <w:t>”,</w:t>
      </w:r>
      <w:r w:rsidR="00565FA9" w:rsidRPr="00EC1FA9">
        <w:t xml:space="preserve"> I</w:t>
      </w:r>
      <w:r w:rsidR="00877AD6" w:rsidRPr="00EC1FA9">
        <w:t xml:space="preserve">f the answer </w:t>
      </w:r>
      <w:del w:id="169" w:author="Khreis, Haneen" w:date="2019-06-12T15:59:00Z">
        <w:r w:rsidR="00877AD6" w:rsidRPr="00EC1FA9" w:rsidDel="006C660A">
          <w:delText xml:space="preserve">is </w:delText>
        </w:r>
      </w:del>
      <w:commentRangeStart w:id="170"/>
      <w:ins w:id="171" w:author="Khreis, Haneen" w:date="2019-06-12T15:59:00Z">
        <w:r w:rsidR="006C660A">
          <w:t>was</w:t>
        </w:r>
        <w:commentRangeEnd w:id="170"/>
        <w:r w:rsidR="006C660A">
          <w:rPr>
            <w:rStyle w:val="CommentReference"/>
          </w:rPr>
          <w:commentReference w:id="170"/>
        </w:r>
        <w:r w:rsidR="006C660A" w:rsidRPr="00EC1FA9">
          <w:t xml:space="preserve"> </w:t>
        </w:r>
      </w:ins>
      <w:r w:rsidR="00877AD6" w:rsidRPr="00EC1FA9">
        <w:t>“Y</w:t>
      </w:r>
      <w:r w:rsidR="00337D46" w:rsidRPr="00EC1FA9">
        <w:t xml:space="preserve">es”, the respondent </w:t>
      </w:r>
      <w:del w:id="172" w:author="Khreis, Haneen" w:date="2019-06-12T16:00:00Z">
        <w:r w:rsidR="00337D46" w:rsidRPr="00EC1FA9" w:rsidDel="002C35ED">
          <w:delText>is</w:delText>
        </w:r>
        <w:r w:rsidR="0099548C" w:rsidRPr="00EC1FA9" w:rsidDel="002C35ED">
          <w:delText xml:space="preserve"> </w:delText>
        </w:r>
      </w:del>
      <w:ins w:id="173" w:author="Khreis, Haneen" w:date="2019-06-12T16:00:00Z">
        <w:r w:rsidR="002C35ED">
          <w:t>was</w:t>
        </w:r>
        <w:r w:rsidR="002C35ED" w:rsidRPr="00EC1FA9">
          <w:t xml:space="preserve"> </w:t>
        </w:r>
      </w:ins>
      <w:r w:rsidR="0099548C" w:rsidRPr="00EC1FA9">
        <w:t>designated as “Ever asthma”</w:t>
      </w:r>
      <w:r w:rsidR="00337D46" w:rsidRPr="00EC1FA9">
        <w:t xml:space="preserve"> </w:t>
      </w:r>
      <w:r w:rsidR="009376CC" w:rsidRPr="00EC1FA9">
        <w:t>and I</w:t>
      </w:r>
      <w:r w:rsidR="0099548C" w:rsidRPr="00EC1FA9">
        <w:t xml:space="preserve">f the answer </w:t>
      </w:r>
      <w:del w:id="174" w:author="Khreis, Haneen" w:date="2019-06-12T16:00:00Z">
        <w:r w:rsidR="0099548C" w:rsidRPr="00EC1FA9" w:rsidDel="002C35ED">
          <w:delText xml:space="preserve">is </w:delText>
        </w:r>
      </w:del>
      <w:commentRangeStart w:id="175"/>
      <w:ins w:id="176" w:author="Khreis, Haneen" w:date="2019-06-12T16:00:00Z">
        <w:r w:rsidR="002C35ED">
          <w:t>was</w:t>
        </w:r>
        <w:commentRangeEnd w:id="175"/>
        <w:r w:rsidR="002C35ED">
          <w:rPr>
            <w:rStyle w:val="CommentReference"/>
          </w:rPr>
          <w:commentReference w:id="175"/>
        </w:r>
        <w:r w:rsidR="002C35ED" w:rsidRPr="00EC1FA9">
          <w:t xml:space="preserve"> </w:t>
        </w:r>
      </w:ins>
      <w:r w:rsidR="0099548C" w:rsidRPr="00EC1FA9">
        <w:t>“</w:t>
      </w:r>
      <w:r w:rsidR="00877AD6" w:rsidRPr="00EC1FA9">
        <w:t>N</w:t>
      </w:r>
      <w:r w:rsidR="0099548C" w:rsidRPr="00EC1FA9">
        <w:t>o”</w:t>
      </w:r>
      <w:r w:rsidR="009376CC" w:rsidRPr="00EC1FA9">
        <w:t>,</w:t>
      </w:r>
      <w:r w:rsidR="0099548C" w:rsidRPr="00EC1FA9">
        <w:t xml:space="preserve"> the respondent </w:t>
      </w:r>
      <w:del w:id="177" w:author="Khreis, Haneen" w:date="2019-06-12T16:00:00Z">
        <w:r w:rsidR="0099548C" w:rsidRPr="00EC1FA9" w:rsidDel="00BA691F">
          <w:delText xml:space="preserve">is </w:delText>
        </w:r>
      </w:del>
      <w:ins w:id="178" w:author="Khreis, Haneen" w:date="2019-06-12T16:00:00Z">
        <w:r w:rsidR="00BA691F">
          <w:t>was</w:t>
        </w:r>
        <w:r w:rsidR="00BA691F" w:rsidRPr="00EC1FA9">
          <w:t xml:space="preserve"> </w:t>
        </w:r>
      </w:ins>
      <w:r w:rsidR="0099548C" w:rsidRPr="00EC1FA9">
        <w:t>designated as “Never asthma”</w:t>
      </w:r>
      <w:r w:rsidR="00337D46" w:rsidRPr="00EC1FA9">
        <w:t>.</w:t>
      </w:r>
      <w:r w:rsidR="00373189" w:rsidRPr="00EC1FA9">
        <w:t xml:space="preserve"> Respondents with children designated as “Ever asthma” </w:t>
      </w:r>
      <w:del w:id="179" w:author="Khreis, Haneen" w:date="2019-06-12T16:00:00Z">
        <w:r w:rsidR="00373189" w:rsidRPr="00EC1FA9" w:rsidDel="00BA691F">
          <w:delText xml:space="preserve">are </w:delText>
        </w:r>
      </w:del>
      <w:ins w:id="180" w:author="Khreis, Haneen" w:date="2019-06-12T16:00:00Z">
        <w:r w:rsidR="00BA691F">
          <w:t>were</w:t>
        </w:r>
        <w:r w:rsidR="00BA691F" w:rsidRPr="00EC1FA9">
          <w:t xml:space="preserve"> </w:t>
        </w:r>
      </w:ins>
      <w:r w:rsidR="00373189" w:rsidRPr="00EC1FA9">
        <w:t xml:space="preserve">requested to participate in the ACBS follow up survey. To </w:t>
      </w:r>
      <w:r w:rsidR="00565FA9" w:rsidRPr="00EC1FA9">
        <w:t xml:space="preserve">determine the </w:t>
      </w:r>
      <w:r w:rsidR="00877AD6" w:rsidRPr="00EC1FA9">
        <w:t>“I</w:t>
      </w:r>
      <w:r w:rsidR="00565FA9" w:rsidRPr="00EC1FA9">
        <w:t>ncident status</w:t>
      </w:r>
      <w:r w:rsidR="00877AD6" w:rsidRPr="00EC1FA9">
        <w:t>”</w:t>
      </w:r>
      <w:ins w:id="181" w:author="Khreis, Haneen" w:date="2019-06-12T16:01:00Z">
        <w:r w:rsidR="00BA691F">
          <w:t xml:space="preserve"> of children</w:t>
        </w:r>
      </w:ins>
      <w:r w:rsidR="00565FA9" w:rsidRPr="00EC1FA9">
        <w:t xml:space="preserve">, </w:t>
      </w:r>
      <w:r w:rsidRPr="00EC1FA9">
        <w:t xml:space="preserve">respondents to the </w:t>
      </w:r>
      <w:r w:rsidR="00373189" w:rsidRPr="00EC1FA9">
        <w:t xml:space="preserve">ACBS survey </w:t>
      </w:r>
      <w:r w:rsidRPr="00EC1FA9">
        <w:t>were asked</w:t>
      </w:r>
      <w:r w:rsidR="00565FA9" w:rsidRPr="00EC1FA9">
        <w:t>:</w:t>
      </w:r>
      <w:r w:rsidR="00337D46" w:rsidRPr="00EC1FA9">
        <w:t xml:space="preserve"> “How old was the [name of child] when a doctor or other health professional first said [he/she] had asthma? How long ago was that?</w:t>
      </w:r>
      <w:r w:rsidR="00E605A3" w:rsidRPr="00EC1FA9">
        <w:t>”</w:t>
      </w:r>
      <w:r w:rsidR="00565FA9" w:rsidRPr="00EC1FA9">
        <w:t xml:space="preserve"> I</w:t>
      </w:r>
      <w:r w:rsidR="0099548C" w:rsidRPr="00EC1FA9">
        <w:t>f the answer</w:t>
      </w:r>
      <w:r w:rsidR="00565FA9" w:rsidRPr="00EC1FA9">
        <w:t xml:space="preserve"> to the latter part of this question wa</w:t>
      </w:r>
      <w:r w:rsidR="0099548C" w:rsidRPr="00EC1FA9">
        <w:t xml:space="preserve">s </w:t>
      </w:r>
      <w:r w:rsidR="00337D46" w:rsidRPr="00EC1FA9">
        <w:t>“within the past 12 months”</w:t>
      </w:r>
      <w:r w:rsidR="00565FA9" w:rsidRPr="00EC1FA9">
        <w:t xml:space="preserve">, the respondent </w:t>
      </w:r>
      <w:del w:id="182" w:author="Khreis, Haneen" w:date="2019-06-12T16:01:00Z">
        <w:r w:rsidR="00565FA9" w:rsidRPr="00EC1FA9" w:rsidDel="00545452">
          <w:delText xml:space="preserve">is </w:delText>
        </w:r>
      </w:del>
      <w:ins w:id="183" w:author="Khreis, Haneen" w:date="2019-06-12T16:01:00Z">
        <w:r w:rsidR="00545452">
          <w:t>was</w:t>
        </w:r>
        <w:r w:rsidR="00545452" w:rsidRPr="00EC1FA9">
          <w:t xml:space="preserve"> </w:t>
        </w:r>
      </w:ins>
      <w:r w:rsidR="00565FA9" w:rsidRPr="00EC1FA9">
        <w:t>designated as an “Incident asthma”</w:t>
      </w:r>
      <w:r w:rsidR="00BC4956" w:rsidRPr="00EC1FA9">
        <w:t xml:space="preserve">, </w:t>
      </w:r>
      <w:ins w:id="184" w:author="Khreis, Haneen" w:date="2019-06-12T16:01:00Z">
        <w:r w:rsidR="00545452">
          <w:t xml:space="preserve">while </w:t>
        </w:r>
      </w:ins>
      <w:r w:rsidR="00BC4956" w:rsidRPr="00EC1FA9">
        <w:t xml:space="preserve">other responses were </w:t>
      </w:r>
      <w:r w:rsidR="00E605A3">
        <w:t>not relevant to the analysis</w:t>
      </w:r>
      <w:r w:rsidR="00BC4956" w:rsidRPr="00EC1FA9">
        <w:t xml:space="preserve">. </w:t>
      </w:r>
    </w:p>
    <w:p w14:paraId="7ADBB460" w14:textId="40056016" w:rsidR="002C2A22" w:rsidRPr="00EC1FA9" w:rsidRDefault="00BC4956">
      <w:r w:rsidRPr="00EC1FA9">
        <w:t>Each respondent (s</w:t>
      </w:r>
      <w:r w:rsidR="006B4B66" w:rsidRPr="00EC1FA9">
        <w:t>ample</w:t>
      </w:r>
      <w:r w:rsidRPr="00EC1FA9">
        <w:t>)</w:t>
      </w:r>
      <w:r w:rsidR="006B4B66" w:rsidRPr="00EC1FA9">
        <w:t xml:space="preserve"> </w:t>
      </w:r>
      <w:r w:rsidR="00AB720C" w:rsidRPr="00EC1FA9">
        <w:t xml:space="preserve">from the </w:t>
      </w:r>
      <w:del w:id="185" w:author="Khreis, Haneen" w:date="2019-06-12T16:02:00Z">
        <w:r w:rsidR="00AB720C" w:rsidRPr="00EC1FA9" w:rsidDel="00022326">
          <w:delText xml:space="preserve">ACBS and </w:delText>
        </w:r>
      </w:del>
      <w:r w:rsidR="00AB720C" w:rsidRPr="00EC1FA9">
        <w:t>BRFSS</w:t>
      </w:r>
      <w:ins w:id="186" w:author="Khreis, Haneen" w:date="2019-06-12T16:02:00Z">
        <w:r w:rsidR="00022326">
          <w:t xml:space="preserve"> and </w:t>
        </w:r>
        <w:r w:rsidR="00022326" w:rsidRPr="00EC1FA9">
          <w:t>ACBS</w:t>
        </w:r>
      </w:ins>
      <w:r w:rsidR="00AB720C" w:rsidRPr="00EC1FA9">
        <w:t xml:space="preserve"> </w:t>
      </w:r>
      <w:del w:id="187" w:author="Khreis, Haneen" w:date="2019-06-12T16:02:00Z">
        <w:r w:rsidRPr="00EC1FA9" w:rsidDel="00022326">
          <w:delText>is</w:delText>
        </w:r>
        <w:r w:rsidR="006B4B66" w:rsidRPr="00EC1FA9" w:rsidDel="00022326">
          <w:delText xml:space="preserve"> </w:delText>
        </w:r>
      </w:del>
      <w:ins w:id="188" w:author="Khreis, Haneen" w:date="2019-06-12T16:02:00Z">
        <w:r w:rsidR="00022326">
          <w:t>was</w:t>
        </w:r>
        <w:r w:rsidR="00022326" w:rsidRPr="00EC1FA9">
          <w:t xml:space="preserve"> </w:t>
        </w:r>
      </w:ins>
      <w:r w:rsidR="00AB720C" w:rsidRPr="00EC1FA9">
        <w:t xml:space="preserve">assigned </w:t>
      </w:r>
      <w:r w:rsidRPr="00EC1FA9">
        <w:t xml:space="preserve">a </w:t>
      </w:r>
      <w:r w:rsidR="00AB720C" w:rsidRPr="00EC1FA9">
        <w:t xml:space="preserve">weight </w:t>
      </w:r>
      <w:r w:rsidR="006B4B66" w:rsidRPr="00EC1FA9">
        <w:t xml:space="preserve">to adjust for </w:t>
      </w:r>
      <w:r w:rsidR="001E4BBE" w:rsidRPr="00EC1FA9">
        <w:t xml:space="preserve">the </w:t>
      </w:r>
      <w:commentRangeStart w:id="189"/>
      <w:r w:rsidR="001E4BBE" w:rsidRPr="00EC1FA9">
        <w:t xml:space="preserve">disproportionate population </w:t>
      </w:r>
      <w:del w:id="190" w:author="Khreis, Haneen" w:date="2019-06-12T16:03:00Z">
        <w:r w:rsidR="001E4BBE" w:rsidRPr="00EC1FA9" w:rsidDel="00677071">
          <w:delText xml:space="preserve">subgroup </w:delText>
        </w:r>
      </w:del>
      <w:ins w:id="191" w:author="Khreis, Haneen" w:date="2019-06-12T16:03:00Z">
        <w:r w:rsidR="00677071">
          <w:t>sample</w:t>
        </w:r>
        <w:r w:rsidR="00677071" w:rsidRPr="00EC1FA9">
          <w:t xml:space="preserve"> </w:t>
        </w:r>
      </w:ins>
      <w:r w:rsidR="001E4BBE" w:rsidRPr="00EC1FA9">
        <w:t xml:space="preserve">selection relative to the state’s </w:t>
      </w:r>
      <w:ins w:id="192" w:author="Khreis, Haneen" w:date="2019-06-12T16:03:00Z">
        <w:r w:rsidR="00677071">
          <w:t xml:space="preserve">overall </w:t>
        </w:r>
      </w:ins>
      <w:r w:rsidR="001E4BBE" w:rsidRPr="00EC1FA9">
        <w:t xml:space="preserve">population distribution, the variation in probability of selection, the actual </w:t>
      </w:r>
      <w:r w:rsidR="006B4B66" w:rsidRPr="00EC1FA9">
        <w:t>response of each respondent,</w:t>
      </w:r>
      <w:r w:rsidR="001E4BBE" w:rsidRPr="00EC1FA9">
        <w:t xml:space="preserve"> or</w:t>
      </w:r>
      <w:r w:rsidR="006B4B66" w:rsidRPr="00EC1FA9">
        <w:t xml:space="preserve"> </w:t>
      </w:r>
      <w:r w:rsidR="001E4BBE" w:rsidRPr="00EC1FA9">
        <w:t>nonresponse</w:t>
      </w:r>
      <w:commentRangeEnd w:id="189"/>
      <w:r w:rsidR="00677071">
        <w:rPr>
          <w:rStyle w:val="CommentReference"/>
        </w:rPr>
        <w:commentReference w:id="189"/>
      </w:r>
      <w:ins w:id="193" w:author="Alotaibi, Raed" w:date="2019-06-18T11:07:00Z">
        <w:r w:rsidR="00474D08" w:rsidRPr="00474D08">
          <w:t xml:space="preserve"> </w:t>
        </w:r>
      </w:ins>
      <w:moveToRangeStart w:id="194" w:author="Alotaibi, Raed" w:date="2019-06-18T11:07:00Z" w:name="move11748471"/>
      <w:moveTo w:id="195" w:author="Alotaibi, Raed" w:date="2019-06-18T11:07:00Z">
        <w:r w:rsidR="00474D08" w:rsidRPr="00EC1FA9">
          <w:fldChar w:fldCharType="begin"/>
        </w:r>
        <w:r w:rsidR="00474D08" w:rsidRPr="00EC1FA9">
          <w:instrText xml:space="preserve"> ADDIN EN.CITE &lt;EndNote&gt;&lt;Cite&gt;&lt;Author&gt;Garbe&lt;/Author&gt;&lt;RecNum&gt;421&lt;/RecNum&gt;&lt;DisplayText&gt;(Garbe et al., 2011; Korn et al., 2011)&lt;/DisplayText&gt;&lt;record&gt;&lt;rec-number&gt;421&lt;/rec-number&gt;&lt;foreign-keys&gt;&lt;key app="EN" db-id="sepddp20s9p0fsetespvfzwjv0d9tat2092f" timestamp="1558542295"&gt;421&lt;/key&gt;&lt;/foreign-keys&gt;&lt;ref-type name="Journal Article"&gt;17&lt;/ref-type&gt;&lt;contributors&gt;&lt;authors&gt;&lt;author&gt;Garbe, Paul&lt;/author&gt;&lt;author&gt;Balluz, Lina S&lt;/author&gt;&lt;author&gt;Chief, Branch&lt;/author&gt;&lt;/authors&gt;&lt;/contributors&gt;&lt;titles&gt;&lt;title&gt;Behavioral Risk Factor Surveillance System Asthma Call-Back Survey History And Analysis Guidance&lt;/title&gt;&lt;/titles&gt;&lt;dates&gt;&lt;year&gt;2011&lt;/year&gt;&lt;/dates&gt;&lt;urls&gt;&lt;/urls&gt;&lt;/record&gt;&lt;/Cite&gt;&lt;Cite&gt;&lt;Author&gt;Korn&lt;/Author&gt;&lt;Year&gt;2011&lt;/Year&gt;&lt;RecNum&gt;420&lt;/RecNum&gt;&lt;record&gt;&lt;rec-number&gt;420&lt;/rec-number&gt;&lt;foreign-keys&gt;&lt;key app="EN" db-id="sepddp20s9p0fsetespvfzwjv0d9tat2092f" timestamp="1558541641"&gt;420&lt;/key&gt;&lt;/foreign-keys&gt;&lt;ref-type name="Book"&gt;6&lt;/ref-type&gt;&lt;contributors&gt;&lt;authors&gt;&lt;author&gt;Korn, Edward L&lt;/author&gt;&lt;author&gt;Graubard, Barry I&lt;/author&gt;&lt;/authors&gt;&lt;/contributors&gt;&lt;titles&gt;&lt;title&gt;Analysis of health surveys&lt;/title&gt;&lt;/titles&gt;&lt;volume&gt;323&lt;/volume&gt;&lt;dates&gt;&lt;year&gt;2011&lt;/year&gt;&lt;/dates&gt;&lt;publisher&gt;John Wiley &amp;amp; Sons&lt;/publisher&gt;&lt;isbn&gt;1118030869&lt;/isbn&gt;&lt;urls&gt;&lt;/urls&gt;&lt;/record&gt;&lt;/Cite&gt;&lt;/EndNote&gt;</w:instrText>
        </w:r>
        <w:r w:rsidR="00474D08" w:rsidRPr="00EC1FA9">
          <w:fldChar w:fldCharType="separate"/>
        </w:r>
        <w:r w:rsidR="00474D08" w:rsidRPr="00EC1FA9">
          <w:rPr>
            <w:noProof/>
          </w:rPr>
          <w:t>(Garbe et al., 2011; Korn et al., 2011)</w:t>
        </w:r>
        <w:r w:rsidR="00474D08" w:rsidRPr="00EC1FA9">
          <w:fldChar w:fldCharType="end"/>
        </w:r>
        <w:del w:id="196" w:author="Alotaibi, Raed" w:date="2019-06-18T11:24:00Z">
          <w:r w:rsidR="00474D08" w:rsidRPr="00EC1FA9" w:rsidDel="00474D08">
            <w:delText>.</w:delText>
          </w:r>
        </w:del>
      </w:moveTo>
      <w:moveToRangeEnd w:id="194"/>
      <w:r w:rsidR="00BF6555" w:rsidRPr="00EC1FA9">
        <w:t xml:space="preserve">. </w:t>
      </w:r>
      <w:ins w:id="197" w:author="Alotaibi, Raed" w:date="2019-06-21T13:03:00Z">
        <w:r w:rsidR="00BA0614">
          <w:t>The w</w:t>
        </w:r>
      </w:ins>
      <w:del w:id="198" w:author="Alotaibi, Raed" w:date="2019-06-21T13:03:00Z">
        <w:r w:rsidRPr="00EC1FA9" w:rsidDel="00BA0614">
          <w:delText>W</w:delText>
        </w:r>
      </w:del>
      <w:r w:rsidR="00BF6555" w:rsidRPr="00EC1FA9">
        <w:t>eight</w:t>
      </w:r>
      <w:ins w:id="199" w:author="Alotaibi, Raed" w:date="2019-06-21T13:03:00Z">
        <w:r w:rsidR="00BA0614">
          <w:t xml:space="preserve"> of each sample</w:t>
        </w:r>
      </w:ins>
      <w:del w:id="200" w:author="Alotaibi, Raed" w:date="2019-06-21T13:03:00Z">
        <w:r w:rsidRPr="00EC1FA9" w:rsidDel="00BA0614">
          <w:delText>s</w:delText>
        </w:r>
      </w:del>
      <w:r w:rsidR="00BF6555" w:rsidRPr="00EC1FA9">
        <w:t xml:space="preserve"> represents the number of </w:t>
      </w:r>
      <w:r w:rsidR="00AB720C" w:rsidRPr="00EC1FA9">
        <w:t>children within</w:t>
      </w:r>
      <w:r w:rsidR="00BF6555" w:rsidRPr="00EC1FA9">
        <w:t xml:space="preserve"> </w:t>
      </w:r>
      <w:r w:rsidR="00AB720C" w:rsidRPr="00EC1FA9">
        <w:t xml:space="preserve">each </w:t>
      </w:r>
      <w:r w:rsidR="00BF6555" w:rsidRPr="00EC1FA9">
        <w:t xml:space="preserve">state, with similar characteristics to the </w:t>
      </w:r>
      <w:del w:id="201" w:author="Alotaibi, Raed" w:date="2019-06-21T13:03:00Z">
        <w:r w:rsidR="00BF6555" w:rsidRPr="00EC1FA9" w:rsidDel="00BA0614">
          <w:delText>respondent</w:delText>
        </w:r>
      </w:del>
      <w:ins w:id="202" w:author="Alotaibi, Raed" w:date="2019-06-21T13:03:00Z">
        <w:r w:rsidR="00BA0614">
          <w:t>sample</w:t>
        </w:r>
      </w:ins>
      <w:r w:rsidRPr="00EC1FA9">
        <w:t xml:space="preserve">. Weights are used to convert </w:t>
      </w:r>
      <w:del w:id="203" w:author="Alotaibi, Raed" w:date="2019-06-21T13:04:00Z">
        <w:r w:rsidR="00143846" w:rsidRPr="00EC1FA9" w:rsidDel="00BA0614">
          <w:delText xml:space="preserve">response to questions of sampled </w:delText>
        </w:r>
      </w:del>
      <w:ins w:id="204" w:author="Alotaibi, Raed" w:date="2019-06-21T13:04:00Z">
        <w:r w:rsidR="00BA0614">
          <w:t xml:space="preserve">samples to </w:t>
        </w:r>
      </w:ins>
      <w:del w:id="205" w:author="Alotaibi, Raed" w:date="2019-06-21T13:04:00Z">
        <w:r w:rsidR="00143846" w:rsidRPr="00EC1FA9" w:rsidDel="00BA0614">
          <w:delText>children to</w:delText>
        </w:r>
      </w:del>
      <w:r w:rsidR="00143846" w:rsidRPr="00EC1FA9">
        <w:t xml:space="preserve"> population estimates</w:t>
      </w:r>
      <w:ins w:id="206" w:author="Alotaibi, Raed" w:date="2019-06-21T13:04:00Z">
        <w:r w:rsidR="00BA0614">
          <w:t xml:space="preserve"> of children</w:t>
        </w:r>
      </w:ins>
      <w:r w:rsidRPr="00EC1FA9">
        <w:t xml:space="preserve">. </w:t>
      </w:r>
      <w:r w:rsidR="00143846" w:rsidRPr="00EC1FA9">
        <w:t xml:space="preserve">For </w:t>
      </w:r>
      <w:del w:id="207" w:author="Khreis, Haneen" w:date="2019-06-12T16:04:00Z">
        <w:r w:rsidR="00143846" w:rsidRPr="00EC1FA9" w:rsidDel="00A74B90">
          <w:delText>example</w:delText>
        </w:r>
      </w:del>
      <w:ins w:id="208" w:author="Khreis, Haneen" w:date="2019-06-12T16:04:00Z">
        <w:r w:rsidR="00A74B90" w:rsidRPr="00EC1FA9">
          <w:t>example,</w:t>
        </w:r>
      </w:ins>
      <w:r w:rsidR="00143846" w:rsidRPr="00EC1FA9">
        <w:t xml:space="preserve"> if respondent</w:t>
      </w:r>
      <w:r w:rsidRPr="00EC1FA9">
        <w:t xml:space="preserve"> (X)</w:t>
      </w:r>
      <w:r w:rsidR="00143846" w:rsidRPr="00EC1FA9">
        <w:t xml:space="preserve"> had a</w:t>
      </w:r>
      <w:r w:rsidRPr="00EC1FA9">
        <w:t xml:space="preserve"> weight of 150, </w:t>
      </w:r>
      <w:ins w:id="209" w:author="Khreis, Haneen" w:date="2019-06-12T16:04:00Z">
        <w:r w:rsidR="00A74B90">
          <w:t>her/</w:t>
        </w:r>
      </w:ins>
      <w:r w:rsidRPr="00EC1FA9">
        <w:t>his response to</w:t>
      </w:r>
      <w:r w:rsidR="00143846" w:rsidRPr="00EC1FA9">
        <w:t xml:space="preserve"> survey questions represent answer</w:t>
      </w:r>
      <w:r w:rsidRPr="00EC1FA9">
        <w:t>s</w:t>
      </w:r>
      <w:r w:rsidR="00143846" w:rsidRPr="00EC1FA9">
        <w:t xml:space="preserve"> o</w:t>
      </w:r>
      <w:r w:rsidRPr="00EC1FA9">
        <w:t>f 150 children within the</w:t>
      </w:r>
      <w:ins w:id="210" w:author="Khreis, Haneen" w:date="2019-06-12T16:04:00Z">
        <w:r w:rsidR="00E649C0">
          <w:t>ir</w:t>
        </w:r>
      </w:ins>
      <w:r w:rsidRPr="00EC1FA9">
        <w:t xml:space="preserve"> state</w:t>
      </w:r>
      <w:r w:rsidR="00143846" w:rsidRPr="00EC1FA9">
        <w:t xml:space="preserve">. </w:t>
      </w:r>
      <w:del w:id="211" w:author="Khreis, Haneen" w:date="2019-06-12T16:04:00Z">
        <w:r w:rsidRPr="00EC1FA9" w:rsidDel="001740A4">
          <w:delText>S</w:delText>
        </w:r>
      </w:del>
      <w:ins w:id="212" w:author="Khreis, Haneen" w:date="2019-06-12T16:04:00Z">
        <w:r w:rsidR="00CD6B50">
          <w:t>T</w:t>
        </w:r>
        <w:r w:rsidR="001740A4">
          <w:t>he s</w:t>
        </w:r>
      </w:ins>
      <w:r w:rsidR="00D5209D" w:rsidRPr="00EC1FA9">
        <w:t xml:space="preserve">um </w:t>
      </w:r>
      <w:r w:rsidR="00143846" w:rsidRPr="00EC1FA9">
        <w:t xml:space="preserve">of </w:t>
      </w:r>
      <w:r w:rsidRPr="00EC1FA9">
        <w:t xml:space="preserve">childhood </w:t>
      </w:r>
      <w:r w:rsidR="00143846" w:rsidRPr="00EC1FA9">
        <w:t xml:space="preserve">weights for the BRFSS </w:t>
      </w:r>
      <w:r w:rsidRPr="00EC1FA9">
        <w:t>represent the</w:t>
      </w:r>
      <w:r w:rsidR="00D5209D" w:rsidRPr="00EC1FA9">
        <w:t xml:space="preserve"> total population </w:t>
      </w:r>
      <w:r w:rsidR="00AB720C" w:rsidRPr="00EC1FA9">
        <w:t xml:space="preserve">of children within </w:t>
      </w:r>
      <w:r w:rsidRPr="00EC1FA9">
        <w:t>each</w:t>
      </w:r>
      <w:r w:rsidR="00AB720C" w:rsidRPr="00EC1FA9">
        <w:t xml:space="preserve"> </w:t>
      </w:r>
      <w:r w:rsidR="00D5209D" w:rsidRPr="00EC1FA9">
        <w:t xml:space="preserve">state, while the sum of </w:t>
      </w:r>
      <w:r w:rsidR="00143846" w:rsidRPr="00EC1FA9">
        <w:t xml:space="preserve">weights for the </w:t>
      </w:r>
      <w:r w:rsidR="00D5209D" w:rsidRPr="00EC1FA9">
        <w:t xml:space="preserve">ACBS represent the total </w:t>
      </w:r>
      <w:r w:rsidRPr="00EC1FA9">
        <w:t xml:space="preserve">population of </w:t>
      </w:r>
      <w:r w:rsidR="00D5209D" w:rsidRPr="00EC1FA9">
        <w:t xml:space="preserve">children with </w:t>
      </w:r>
      <w:r w:rsidR="00143846" w:rsidRPr="00EC1FA9">
        <w:t xml:space="preserve">“Ever asthma” </w:t>
      </w:r>
      <w:r w:rsidR="00AB720C" w:rsidRPr="00EC1FA9">
        <w:t xml:space="preserve">within </w:t>
      </w:r>
      <w:r w:rsidRPr="00EC1FA9">
        <w:t xml:space="preserve">each </w:t>
      </w:r>
      <w:r w:rsidR="0099548C" w:rsidRPr="00EC1FA9">
        <w:t>state</w:t>
      </w:r>
      <w:ins w:id="213" w:author="Alotaibi, Raed" w:date="2019-06-21T13:04:00Z">
        <w:r w:rsidR="00BA0614">
          <w:t>.</w:t>
        </w:r>
      </w:ins>
      <w:r w:rsidR="0099548C" w:rsidRPr="00EC1FA9">
        <w:t xml:space="preserve"> </w:t>
      </w:r>
      <w:moveFromRangeStart w:id="214" w:author="Alotaibi, Raed" w:date="2019-06-18T11:07:00Z" w:name="move11748471"/>
      <w:moveFrom w:id="215" w:author="Alotaibi, Raed" w:date="2019-06-18T11:07:00Z">
        <w:r w:rsidR="006B4B66" w:rsidRPr="00EC1FA9" w:rsidDel="00474D08">
          <w:fldChar w:fldCharType="begin"/>
        </w:r>
        <w:r w:rsidR="00AB720C" w:rsidRPr="00EC1FA9" w:rsidDel="00474D08">
          <w:instrText xml:space="preserve"> ADDIN EN.CITE &lt;EndNote&gt;&lt;Cite&gt;&lt;Author&gt;Garbe&lt;/Author&gt;&lt;RecNum&gt;421&lt;/RecNum&gt;&lt;DisplayText&gt;(Garbe et al., 2011; Korn et al., 2011)&lt;/DisplayText&gt;&lt;record&gt;&lt;rec-number&gt;421&lt;/rec-number&gt;&lt;foreign-keys&gt;&lt;key app="EN" db-id="sepddp20s9p0fsetespvfzwjv0d9tat2092f" timestamp="1558542295"&gt;421&lt;/key&gt;&lt;/foreign-keys&gt;&lt;ref-type name="Journal Article"&gt;17&lt;/ref-type&gt;&lt;contributors&gt;&lt;authors&gt;&lt;author&gt;Garbe, Paul&lt;/author&gt;&lt;author&gt;Balluz, Lina S&lt;/author&gt;&lt;author&gt;Chief, Branch&lt;/author&gt;&lt;/authors&gt;&lt;/contributors&gt;&lt;titles&gt;&lt;title&gt;Behavioral Risk Factor Surveillance System Asthma Call-Back Survey History And Analysis Guidance&lt;/title&gt;&lt;/titles&gt;&lt;dates&gt;&lt;year&gt;2011&lt;/year&gt;&lt;/dates&gt;&lt;urls&gt;&lt;/urls&gt;&lt;/record&gt;&lt;/Cite&gt;&lt;Cite&gt;&lt;Author&gt;Korn&lt;/Author&gt;&lt;Year&gt;2011&lt;/Year&gt;&lt;RecNum&gt;420&lt;/RecNum&gt;&lt;record&gt;&lt;rec-number&gt;420&lt;/rec-number&gt;&lt;foreign-keys&gt;&lt;key app="EN" db-id="sepddp20s9p0fsetespvfzwjv0d9tat2092f" timestamp="1558541641"&gt;420&lt;/key&gt;&lt;/foreign-keys&gt;&lt;ref-type name="Book"&gt;6&lt;/ref-type&gt;&lt;contributors&gt;&lt;authors&gt;&lt;author&gt;Korn, Edward L&lt;/author&gt;&lt;author&gt;Graubard, Barry I&lt;/author&gt;&lt;/authors&gt;&lt;/contributors&gt;&lt;titles&gt;&lt;title&gt;Analysis of health surveys&lt;/title&gt;&lt;/titles&gt;&lt;volume&gt;323&lt;/volume&gt;&lt;dates&gt;&lt;year&gt;2011&lt;/year&gt;&lt;/dates&gt;&lt;publisher&gt;John Wiley &amp;amp; Sons&lt;/publisher&gt;&lt;isbn&gt;1118030869&lt;/isbn&gt;&lt;urls&gt;&lt;/urls&gt;&lt;/record&gt;&lt;/Cite&gt;&lt;/EndNote&gt;</w:instrText>
        </w:r>
        <w:r w:rsidR="006B4B66" w:rsidRPr="00EC1FA9" w:rsidDel="00474D08">
          <w:fldChar w:fldCharType="separate"/>
        </w:r>
        <w:r w:rsidR="00AB720C" w:rsidRPr="00EC1FA9" w:rsidDel="00474D08">
          <w:rPr>
            <w:noProof/>
          </w:rPr>
          <w:t>(Garbe et al., 2011; Korn et al., 2011)</w:t>
        </w:r>
        <w:r w:rsidR="006B4B66" w:rsidRPr="00EC1FA9" w:rsidDel="00474D08">
          <w:fldChar w:fldCharType="end"/>
        </w:r>
        <w:r w:rsidR="00D5209D" w:rsidRPr="00EC1FA9" w:rsidDel="00474D08">
          <w:t xml:space="preserve">. </w:t>
        </w:r>
      </w:moveFrom>
      <w:moveFromRangeEnd w:id="214"/>
    </w:p>
    <w:p w14:paraId="33B73C16" w14:textId="77C1D238" w:rsidR="00956C0F" w:rsidRDefault="002C2A22" w:rsidP="00956C0F">
      <w:r w:rsidRPr="00EC1FA9">
        <w:t xml:space="preserve">“At-risk children” </w:t>
      </w:r>
      <w:del w:id="216" w:author="Khreis, Haneen" w:date="2019-06-12T16:05:00Z">
        <w:r w:rsidR="00BC4956" w:rsidRPr="00EC1FA9" w:rsidDel="00F86B8C">
          <w:delText xml:space="preserve">are </w:delText>
        </w:r>
      </w:del>
      <w:ins w:id="217" w:author="Khreis, Haneen" w:date="2019-06-12T16:05:00Z">
        <w:r w:rsidR="00F86B8C">
          <w:t>were</w:t>
        </w:r>
        <w:r w:rsidR="00F86B8C" w:rsidRPr="00EC1FA9">
          <w:t xml:space="preserve"> </w:t>
        </w:r>
      </w:ins>
      <w:r w:rsidR="00BC4956" w:rsidRPr="00EC1FA9">
        <w:t xml:space="preserve">then estimated </w:t>
      </w:r>
      <w:r w:rsidRPr="00EC1FA9">
        <w:t>by taking the weighted</w:t>
      </w:r>
      <w:ins w:id="218" w:author="Alotaibi, Raed" w:date="2019-06-18T12:46:00Z">
        <w:r w:rsidR="00956C0F">
          <w:t xml:space="preserve"> </w:t>
        </w:r>
      </w:ins>
      <w:del w:id="219" w:author="Alotaibi, Raed" w:date="2019-06-18T12:46:00Z">
        <w:r w:rsidRPr="00EC1FA9" w:rsidDel="00956C0F">
          <w:delText xml:space="preserve"> </w:delText>
        </w:r>
      </w:del>
      <w:r w:rsidRPr="00EC1FA9">
        <w:t>sum of respondents designated as “Incident asthma” and “Never asthma”</w:t>
      </w:r>
      <w:ins w:id="220" w:author="Khreis, Haneen" w:date="2019-06-16T09:59:00Z">
        <w:r w:rsidR="007E431E">
          <w:t>, as shown in Equation 1</w:t>
        </w:r>
      </w:ins>
      <w:ins w:id="221" w:author="Alotaibi, Raed" w:date="2019-06-18T12:08:00Z">
        <w:r w:rsidR="00E87518">
          <w:t>.</w:t>
        </w:r>
      </w:ins>
      <w:del w:id="222" w:author="Alotaibi, Raed" w:date="2019-06-18T12:08:00Z">
        <w:r w:rsidR="00BC4956" w:rsidRPr="00EC1FA9" w:rsidDel="00E87518">
          <w:delText>:</w:delText>
        </w:r>
      </w:del>
      <w:r w:rsidRPr="00EC1FA9">
        <w:t xml:space="preserve"> </w:t>
      </w:r>
    </w:p>
    <w:p w14:paraId="08FAE8EB" w14:textId="30F9DD8B" w:rsidR="00956C0F" w:rsidDel="009428C6" w:rsidRDefault="00956C0F" w:rsidP="00F44385">
      <w:pPr>
        <w:rPr>
          <w:del w:id="223" w:author="Alotaibi, Raed" w:date="2019-06-21T10:45:00Z"/>
        </w:rPr>
      </w:pPr>
      <w:del w:id="224" w:author="Alotaibi, Raed" w:date="2019-06-21T10:45:00Z">
        <w:r w:rsidDel="009428C6">
          <w:delText>[Note: The subscripts “</w:delText>
        </w:r>
        <m:oMath>
          <m:r>
            <w:rPr>
              <w:rFonts w:ascii="Cambria Math" w:hAnsi="Cambria Math"/>
            </w:rPr>
            <m:t>w</m:t>
          </m:r>
        </m:oMath>
        <w:r w:rsidDel="009428C6">
          <w:rPr>
            <w:i/>
            <w:iCs/>
          </w:rPr>
          <w:delText>”</w:delText>
        </w:r>
        <w:r w:rsidR="00F44385" w:rsidDel="009428C6">
          <w:delText xml:space="preserve"> and </w:delText>
        </w:r>
        <w:r w:rsidDel="009428C6">
          <w:delText>“</w:delText>
        </w:r>
        <m:oMath>
          <m:r>
            <w:rPr>
              <w:rFonts w:ascii="Cambria Math" w:hAnsi="Cambria Math"/>
            </w:rPr>
            <m:t xml:space="preserve">c" </m:t>
          </m:r>
        </m:oMath>
        <w:r w:rsidDel="009428C6">
          <w:rPr>
            <w:rFonts w:eastAsiaTheme="minorEastAsia"/>
          </w:rPr>
          <w:delText>stand for “weighted”</w:delText>
        </w:r>
        <w:r w:rsidR="00F44385" w:rsidDel="009428C6">
          <w:rPr>
            <w:rFonts w:eastAsiaTheme="minorEastAsia"/>
          </w:rPr>
          <w:delText xml:space="preserve"> and</w:delText>
        </w:r>
        <w:r w:rsidDel="009428C6">
          <w:rPr>
            <w:rFonts w:eastAsiaTheme="minorEastAsia"/>
          </w:rPr>
          <w:delText xml:space="preserve"> “census block</w:delText>
        </w:r>
      </w:del>
      <w:del w:id="225" w:author="Alotaibi, Raed" w:date="2019-06-19T09:58:00Z">
        <w:r w:rsidDel="00B749CF">
          <w:rPr>
            <w:rFonts w:eastAsiaTheme="minorEastAsia"/>
          </w:rPr>
          <w:delText xml:space="preserve">” </w:delText>
        </w:r>
        <w:r w:rsidR="00F44385" w:rsidDel="00B749CF">
          <w:rPr>
            <w:rFonts w:eastAsiaTheme="minorEastAsia"/>
          </w:rPr>
          <w:delText>,</w:delText>
        </w:r>
      </w:del>
      <w:del w:id="226" w:author="Alotaibi, Raed" w:date="2019-06-21T10:45:00Z">
        <w:r w:rsidR="00F44385" w:rsidDel="009428C6">
          <w:rPr>
            <w:rFonts w:eastAsiaTheme="minorEastAsia"/>
          </w:rPr>
          <w:delText xml:space="preserve"> </w:delText>
        </w:r>
        <w:r w:rsidDel="009428C6">
          <w:rPr>
            <w:rFonts w:eastAsiaTheme="minorEastAsia"/>
          </w:rPr>
          <w:delText>respectively.]</w:delText>
        </w:r>
      </w:del>
    </w:p>
    <w:p w14:paraId="692F5D63" w14:textId="213EE6C9" w:rsidR="002C2A22" w:rsidRPr="00EC1FA9" w:rsidRDefault="002C2A22" w:rsidP="00BC4956"/>
    <w:p w14:paraId="05178CBC" w14:textId="5CDA0C84" w:rsidR="002C2A22" w:rsidRPr="00EC1FA9" w:rsidRDefault="002C2A22">
      <w:pPr>
        <w:keepNext/>
        <w:jc w:val="center"/>
      </w:pPr>
      <m:oMathPara>
        <m:oMath>
          <m:r>
            <w:rPr>
              <w:rFonts w:ascii="Cambria Math" w:hAnsi="Cambria Math"/>
            </w:rPr>
            <w:lastRenderedPageBreak/>
            <m:t xml:space="preserve">At-risk children = </m:t>
          </m:r>
          <m:sSub>
            <m:sSubPr>
              <m:ctrlPr>
                <w:ins w:id="227" w:author="Alotaibi, Raed" w:date="2019-06-18T11:55:00Z">
                  <w:rPr>
                    <w:rFonts w:ascii="Cambria Math" w:hAnsi="Cambria Math"/>
                    <w:i/>
                  </w:rPr>
                </w:ins>
              </m:ctrlPr>
            </m:sSubPr>
            <m:e>
              <m:r>
                <w:ins w:id="228" w:author="Alotaibi, Raed" w:date="2019-06-18T11:55:00Z">
                  <w:rPr>
                    <w:rFonts w:ascii="Cambria Math" w:hAnsi="Cambria Math"/>
                  </w:rPr>
                  <m:t>Incident asthma</m:t>
                </w:ins>
              </m:r>
            </m:e>
            <m:sub>
              <m:r>
                <w:ins w:id="229" w:author="Alotaibi, Raed" w:date="2019-06-18T11:55:00Z">
                  <w:rPr>
                    <w:rFonts w:ascii="Cambria Math" w:hAnsi="Cambria Math"/>
                  </w:rPr>
                  <m:t>w</m:t>
                </w:ins>
              </m:r>
              <m:r>
                <w:ins w:id="230" w:author="Alotaibi, Raed" w:date="2019-06-21T10:35:00Z">
                  <w:rPr>
                    <w:rFonts w:ascii="Cambria Math" w:hAnsi="Cambria Math"/>
                  </w:rPr>
                  <m:t>eighted(w)</m:t>
                </w:ins>
              </m:r>
            </m:sub>
          </m:sSub>
          <m:r>
            <w:ins w:id="231" w:author="Alotaibi, Raed" w:date="2019-06-18T11:55:00Z">
              <w:rPr>
                <w:rFonts w:ascii="Cambria Math" w:hAnsi="Cambria Math"/>
              </w:rPr>
              <m:t xml:space="preserve">+ </m:t>
            </w:ins>
          </m:r>
          <m:r>
            <w:del w:id="232" w:author="Alotaibi, Raed" w:date="2019-06-18T11:55:00Z">
              <w:rPr>
                <w:rFonts w:ascii="Cambria Math" w:hAnsi="Cambria Math"/>
              </w:rPr>
              <m:t xml:space="preserve">Incident asthma </m:t>
            </w:del>
          </m:r>
          <m:d>
            <m:dPr>
              <m:ctrlPr>
                <w:del w:id="233" w:author="Alotaibi, Raed" w:date="2019-06-18T11:55:00Z">
                  <w:rPr>
                    <w:rFonts w:ascii="Cambria Math" w:hAnsi="Cambria Math"/>
                    <w:i/>
                  </w:rPr>
                </w:del>
              </m:ctrlPr>
            </m:dPr>
            <m:e>
              <m:r>
                <w:del w:id="234" w:author="Alotaibi, Raed" w:date="2019-06-18T11:55:00Z">
                  <w:rPr>
                    <w:rFonts w:ascii="Cambria Math" w:hAnsi="Cambria Math"/>
                  </w:rPr>
                  <m:t>weighted</m:t>
                </w:del>
              </m:r>
            </m:e>
          </m:d>
          <m:r>
            <w:del w:id="235" w:author="Alotaibi, Raed" w:date="2019-06-18T11:55:00Z">
              <w:rPr>
                <w:rFonts w:ascii="Cambria Math" w:hAnsi="Cambria Math"/>
              </w:rPr>
              <m:t xml:space="preserve">+ </m:t>
            </w:del>
          </m:r>
          <m:sSub>
            <m:sSubPr>
              <m:ctrlPr>
                <w:ins w:id="236" w:author="Alotaibi, Raed" w:date="2019-06-18T11:55:00Z">
                  <w:rPr>
                    <w:rFonts w:ascii="Cambria Math" w:hAnsi="Cambria Math"/>
                    <w:i/>
                  </w:rPr>
                </w:ins>
              </m:ctrlPr>
            </m:sSubPr>
            <m:e>
              <m:r>
                <w:ins w:id="237" w:author="Alotaibi, Raed" w:date="2019-06-18T11:55:00Z">
                  <w:rPr>
                    <w:rFonts w:ascii="Cambria Math" w:hAnsi="Cambria Math"/>
                  </w:rPr>
                  <m:t>Never asthma</m:t>
                </w:ins>
              </m:r>
            </m:e>
            <m:sub>
              <m:r>
                <w:ins w:id="238" w:author="Alotaibi, Raed" w:date="2019-06-21T10:35:00Z">
                  <w:rPr>
                    <w:rFonts w:ascii="Cambria Math" w:hAnsi="Cambria Math"/>
                  </w:rPr>
                  <m:t>w</m:t>
                </w:ins>
              </m:r>
            </m:sub>
          </m:sSub>
          <m:r>
            <w:del w:id="239" w:author="Alotaibi, Raed" w:date="2019-06-18T11:55:00Z">
              <w:rPr>
                <w:rFonts w:ascii="Cambria Math" w:hAnsi="Cambria Math"/>
              </w:rPr>
              <m:t>Never asthma</m:t>
            </w:del>
          </m:r>
          <m:r>
            <w:ins w:id="240" w:author="Khreis, Haneen" w:date="2019-06-12T16:01:00Z">
              <w:del w:id="241" w:author="Alotaibi, Raed" w:date="2019-06-18T11:55:00Z">
                <w:rPr>
                  <w:rFonts w:ascii="Cambria Math" w:hAnsi="Cambria Math"/>
                </w:rPr>
                <m:t xml:space="preserve"> </m:t>
              </w:del>
            </w:ins>
          </m:r>
          <m:r>
            <w:del w:id="242" w:author="Alotaibi, Raed" w:date="2019-06-18T11:55:00Z">
              <w:rPr>
                <w:rFonts w:ascii="Cambria Math" w:hAnsi="Cambria Math"/>
              </w:rPr>
              <m:t>(weighted)</m:t>
            </w:del>
          </m:r>
        </m:oMath>
      </m:oMathPara>
    </w:p>
    <w:p w14:paraId="65D3CCDA" w14:textId="517353DB" w:rsidR="00AB720C" w:rsidRPr="00EC1FA9" w:rsidRDefault="002C2A22" w:rsidP="002C2A22">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1</w:t>
      </w:r>
      <w:r w:rsidR="003A36B2">
        <w:rPr>
          <w:noProof/>
        </w:rPr>
        <w:fldChar w:fldCharType="end"/>
      </w:r>
    </w:p>
    <w:p w14:paraId="47EF65C5" w14:textId="6EDBBE31" w:rsidR="0068303A" w:rsidRPr="00EC1FA9" w:rsidRDefault="00BC4956" w:rsidP="00BC4956">
      <w:r w:rsidRPr="00EC1FA9">
        <w:t xml:space="preserve">The </w:t>
      </w:r>
      <w:commentRangeStart w:id="243"/>
      <w:commentRangeStart w:id="244"/>
      <w:r w:rsidRPr="00EC1FA9">
        <w:t xml:space="preserve">asthma </w:t>
      </w:r>
      <w:commentRangeEnd w:id="243"/>
      <w:r w:rsidR="00A54F26">
        <w:rPr>
          <w:rStyle w:val="CommentReference"/>
        </w:rPr>
        <w:commentReference w:id="243"/>
      </w:r>
      <w:commentRangeEnd w:id="244"/>
      <w:r w:rsidR="004675BE">
        <w:rPr>
          <w:rStyle w:val="CommentReference"/>
        </w:rPr>
        <w:commentReference w:id="244"/>
      </w:r>
      <w:r w:rsidRPr="00EC1FA9">
        <w:t xml:space="preserve">incidence rate </w:t>
      </w:r>
      <w:del w:id="245" w:author="Khreis, Haneen" w:date="2019-06-12T16:05:00Z">
        <w:r w:rsidRPr="00EC1FA9" w:rsidDel="00431551">
          <w:delText xml:space="preserve">is </w:delText>
        </w:r>
      </w:del>
      <w:ins w:id="246" w:author="Khreis, Haneen" w:date="2019-06-12T16:05:00Z">
        <w:r w:rsidR="00431551">
          <w:t>was</w:t>
        </w:r>
        <w:r w:rsidR="00431551" w:rsidRPr="00EC1FA9">
          <w:t xml:space="preserve"> </w:t>
        </w:r>
      </w:ins>
      <w:r w:rsidRPr="00EC1FA9">
        <w:t>the product of weighted “Incident asthma” divided by “At-risk children”</w:t>
      </w:r>
      <w:ins w:id="247" w:author="Khreis, Haneen" w:date="2019-06-16T09:59:00Z">
        <w:r w:rsidR="007E431E">
          <w:t xml:space="preserve">, as shown in </w:t>
        </w:r>
      </w:ins>
      <w:ins w:id="248" w:author="Khreis, Haneen" w:date="2019-06-16T10:00:00Z">
        <w:r w:rsidR="007E431E">
          <w:t>E</w:t>
        </w:r>
      </w:ins>
      <w:ins w:id="249" w:author="Khreis, Haneen" w:date="2019-06-16T09:59:00Z">
        <w:r w:rsidR="007E431E">
          <w:t>quation 2</w:t>
        </w:r>
      </w:ins>
      <w:ins w:id="250" w:author="Alotaibi, Raed" w:date="2019-06-18T12:08:00Z">
        <w:r w:rsidR="00E87518">
          <w:t>.</w:t>
        </w:r>
      </w:ins>
      <w:del w:id="251" w:author="Alotaibi, Raed" w:date="2019-06-18T12:08:00Z">
        <w:r w:rsidR="0068303A" w:rsidRPr="00EC1FA9" w:rsidDel="00E87518">
          <w:delText>:</w:delText>
        </w:r>
      </w:del>
    </w:p>
    <w:p w14:paraId="33380756" w14:textId="6FA75C97" w:rsidR="00272195" w:rsidRPr="00EC1FA9" w:rsidRDefault="00272195" w:rsidP="00956C0F">
      <w:pPr>
        <w:keepNext/>
      </w:pPr>
      <m:oMathPara>
        <m:oMath>
          <m:r>
            <w:rPr>
              <w:rFonts w:ascii="Cambria Math" w:hAnsi="Cambria Math"/>
            </w:rPr>
            <m:t>Asthma incdence rate</m:t>
          </m:r>
          <m:r>
            <w:ins w:id="252" w:author="Alotaibi, Raed" w:date="2019-06-21T10:41:00Z">
              <w:rPr>
                <w:rFonts w:ascii="Cambria Math" w:hAnsi="Cambria Math"/>
              </w:rPr>
              <m:t xml:space="preserve"> (IR)</m:t>
            </w:ins>
          </m:r>
          <m:r>
            <w:rPr>
              <w:rFonts w:ascii="Cambria Math" w:hAnsi="Cambria Math"/>
            </w:rPr>
            <m:t>=</m:t>
          </m:r>
          <m:r>
            <w:del w:id="253" w:author="Alotaibi, Raed" w:date="2019-06-18T11:54:00Z">
              <w:rPr>
                <w:rFonts w:ascii="Cambria Math" w:hAnsi="Cambria Math"/>
              </w:rPr>
              <m:t>Incident asthma</m:t>
            </w:del>
          </m:r>
          <m:sSub>
            <m:sSubPr>
              <m:ctrlPr>
                <w:ins w:id="254" w:author="Alotaibi, Raed" w:date="2019-06-18T11:54:00Z">
                  <w:rPr>
                    <w:rFonts w:ascii="Cambria Math" w:hAnsi="Cambria Math"/>
                    <w:i/>
                  </w:rPr>
                </w:ins>
              </m:ctrlPr>
            </m:sSubPr>
            <m:e>
              <m:r>
                <w:ins w:id="255" w:author="Alotaibi, Raed" w:date="2019-06-18T11:54:00Z">
                  <w:rPr>
                    <w:rFonts w:ascii="Cambria Math" w:hAnsi="Cambria Math"/>
                  </w:rPr>
                  <m:t>Incident asthma</m:t>
                </w:ins>
              </m:r>
            </m:e>
            <m:sub>
              <m:r>
                <w:ins w:id="256" w:author="Alotaibi, Raed" w:date="2019-06-18T11:54:00Z">
                  <w:rPr>
                    <w:rFonts w:ascii="Cambria Math" w:hAnsi="Cambria Math"/>
                  </w:rPr>
                  <m:t>w</m:t>
                </w:ins>
              </m:r>
            </m:sub>
          </m:sSub>
          <m:r>
            <w:rPr>
              <w:rFonts w:ascii="Cambria Math" w:hAnsi="Cambria Math"/>
            </w:rPr>
            <m:t xml:space="preserve"> / At-risk children </m:t>
          </m:r>
        </m:oMath>
      </m:oMathPara>
    </w:p>
    <w:p w14:paraId="35FC8596" w14:textId="778DE0BB"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2</w:t>
      </w:r>
      <w:r w:rsidR="003A36B2">
        <w:rPr>
          <w:noProof/>
        </w:rPr>
        <w:fldChar w:fldCharType="end"/>
      </w:r>
    </w:p>
    <w:p w14:paraId="5B71E074" w14:textId="0560146B" w:rsidR="00CD2EA8" w:rsidRPr="00EC1FA9" w:rsidRDefault="00CD2EA8" w:rsidP="00CD2EA8">
      <w:r w:rsidRPr="00EC1FA9">
        <w:t xml:space="preserve">The asthma </w:t>
      </w:r>
      <w:commentRangeStart w:id="257"/>
      <w:commentRangeStart w:id="258"/>
      <w:r w:rsidRPr="00EC1FA9">
        <w:t xml:space="preserve">prevalence </w:t>
      </w:r>
      <w:commentRangeEnd w:id="257"/>
      <w:r w:rsidR="00447A54">
        <w:rPr>
          <w:rStyle w:val="CommentReference"/>
        </w:rPr>
        <w:commentReference w:id="257"/>
      </w:r>
      <w:commentRangeEnd w:id="258"/>
      <w:r w:rsidR="009B00C1">
        <w:rPr>
          <w:rStyle w:val="CommentReference"/>
        </w:rPr>
        <w:commentReference w:id="258"/>
      </w:r>
      <w:r w:rsidRPr="00EC1FA9">
        <w:t xml:space="preserve">rate </w:t>
      </w:r>
      <w:del w:id="259" w:author="Khreis, Haneen" w:date="2019-06-12T16:06:00Z">
        <w:r w:rsidRPr="00EC1FA9" w:rsidDel="006B1CD2">
          <w:delText xml:space="preserve">is </w:delText>
        </w:r>
      </w:del>
      <w:ins w:id="260" w:author="Khreis, Haneen" w:date="2019-06-12T16:06:00Z">
        <w:r w:rsidR="006B1CD2">
          <w:t>was</w:t>
        </w:r>
        <w:r w:rsidR="006B1CD2" w:rsidRPr="00EC1FA9">
          <w:t xml:space="preserve"> </w:t>
        </w:r>
      </w:ins>
      <w:r w:rsidRPr="00EC1FA9">
        <w:t xml:space="preserve">the product of weighted “Ever asthma” divided by the sum of weighted “Ever asthma” and </w:t>
      </w:r>
      <w:commentRangeStart w:id="261"/>
      <w:commentRangeStart w:id="262"/>
      <w:ins w:id="263" w:author="Khreis, Haneen" w:date="2019-06-12T16:07:00Z">
        <w:r w:rsidR="00833D39" w:rsidRPr="00833D39">
          <w:t xml:space="preserve">weighted </w:t>
        </w:r>
        <w:commentRangeEnd w:id="261"/>
        <w:r w:rsidR="00833D39">
          <w:rPr>
            <w:rStyle w:val="CommentReference"/>
          </w:rPr>
          <w:commentReference w:id="261"/>
        </w:r>
      </w:ins>
      <w:commentRangeEnd w:id="262"/>
      <w:r w:rsidR="007C1756">
        <w:rPr>
          <w:rStyle w:val="CommentReference"/>
        </w:rPr>
        <w:commentReference w:id="262"/>
      </w:r>
      <w:r w:rsidRPr="00EC1FA9">
        <w:t>“Never asthma”</w:t>
      </w:r>
      <w:ins w:id="264" w:author="Khreis, Haneen" w:date="2019-06-16T10:00:00Z">
        <w:r w:rsidR="007E431E">
          <w:t>, as shown in Equation 3</w:t>
        </w:r>
      </w:ins>
      <w:ins w:id="265" w:author="Alotaibi, Raed" w:date="2019-06-18T12:07:00Z">
        <w:r w:rsidR="00E87518">
          <w:t>.</w:t>
        </w:r>
      </w:ins>
      <w:del w:id="266" w:author="Alotaibi, Raed" w:date="2019-06-18T12:07:00Z">
        <w:r w:rsidRPr="00EC1FA9" w:rsidDel="00E87518">
          <w:delText>:</w:delText>
        </w:r>
      </w:del>
    </w:p>
    <w:p w14:paraId="46E43574" w14:textId="3E61BEFF" w:rsidR="00412978" w:rsidRPr="00EC1FA9" w:rsidRDefault="00EC4AE2" w:rsidP="00956C0F">
      <w:pPr>
        <w:keepNext/>
        <w:jc w:val="center"/>
      </w:pPr>
      <m:oMathPara>
        <m:oMath>
          <m:r>
            <w:rPr>
              <w:rFonts w:ascii="Cambria Math" w:hAnsi="Cambria Math"/>
            </w:rPr>
            <m:t>Asthma prevalence rate</m:t>
          </m:r>
          <m:r>
            <w:ins w:id="267" w:author="Alotaibi, Raed" w:date="2019-06-21T10:42:00Z">
              <w:rPr>
                <w:rFonts w:ascii="Cambria Math" w:hAnsi="Cambria Math"/>
              </w:rPr>
              <m:t xml:space="preserve"> (PRV)</m:t>
            </w:ins>
          </m:r>
          <m:r>
            <w:rPr>
              <w:rFonts w:ascii="Cambria Math" w:hAnsi="Cambria Math"/>
            </w:rPr>
            <m:t>=</m:t>
          </m:r>
          <m:sSub>
            <m:sSubPr>
              <m:ctrlPr>
                <w:ins w:id="268" w:author="Alotaibi, Raed" w:date="2019-06-18T11:55:00Z">
                  <w:rPr>
                    <w:rFonts w:ascii="Cambria Math" w:hAnsi="Cambria Math"/>
                    <w:i/>
                  </w:rPr>
                </w:ins>
              </m:ctrlPr>
            </m:sSubPr>
            <m:e>
              <m:r>
                <w:ins w:id="269" w:author="Alotaibi, Raed" w:date="2019-06-18T11:55:00Z">
                  <w:rPr>
                    <w:rFonts w:ascii="Cambria Math" w:hAnsi="Cambria Math"/>
                  </w:rPr>
                  <m:t>Ever asthma</m:t>
                </w:ins>
              </m:r>
            </m:e>
            <m:sub>
              <m:r>
                <w:ins w:id="270" w:author="Alotaibi, Raed" w:date="2019-06-18T11:55:00Z">
                  <w:rPr>
                    <w:rFonts w:ascii="Cambria Math" w:hAnsi="Cambria Math"/>
                  </w:rPr>
                  <m:t>w</m:t>
                </w:ins>
              </m:r>
            </m:sub>
          </m:sSub>
          <m:r>
            <w:del w:id="271" w:author="Alotaibi, Raed" w:date="2019-06-18T11:55:00Z">
              <w:rPr>
                <w:rFonts w:ascii="Cambria Math" w:hAnsi="Cambria Math"/>
              </w:rPr>
              <m:t>Ever Asthma</m:t>
            </w:del>
          </m:r>
          <m:r>
            <w:rPr>
              <w:rFonts w:ascii="Cambria Math" w:hAnsi="Cambria Math"/>
            </w:rPr>
            <m:t xml:space="preserve">  / </m:t>
          </m:r>
          <m:r>
            <w:rPr>
              <w:rFonts w:ascii="Cambria Math" w:eastAsiaTheme="minorEastAsia" w:hAnsi="Cambria Math"/>
            </w:rPr>
            <m:t>(</m:t>
          </m:r>
          <m:sSub>
            <m:sSubPr>
              <m:ctrlPr>
                <w:ins w:id="272" w:author="Alotaibi, Raed" w:date="2019-06-18T11:56:00Z">
                  <w:rPr>
                    <w:rFonts w:ascii="Cambria Math" w:hAnsi="Cambria Math"/>
                    <w:i/>
                  </w:rPr>
                </w:ins>
              </m:ctrlPr>
            </m:sSubPr>
            <m:e>
              <m:r>
                <w:ins w:id="273" w:author="Alotaibi, Raed" w:date="2019-06-18T11:56:00Z">
                  <w:rPr>
                    <w:rFonts w:ascii="Cambria Math" w:hAnsi="Cambria Math"/>
                  </w:rPr>
                  <m:t>Ever asthma</m:t>
                </w:ins>
              </m:r>
            </m:e>
            <m:sub>
              <m:r>
                <w:ins w:id="274" w:author="Alotaibi, Raed" w:date="2019-06-18T11:56:00Z">
                  <w:rPr>
                    <w:rFonts w:ascii="Cambria Math" w:hAnsi="Cambria Math"/>
                  </w:rPr>
                  <m:t>w</m:t>
                </w:ins>
              </m:r>
            </m:sub>
          </m:sSub>
          <m:r>
            <w:del w:id="275" w:author="Alotaibi, Raed" w:date="2019-06-18T11:56:00Z">
              <w:rPr>
                <w:rFonts w:ascii="Cambria Math" w:eastAsiaTheme="minorEastAsia" w:hAnsi="Cambria Math"/>
              </w:rPr>
              <m:t>Ever asthma</m:t>
            </w:del>
          </m:r>
          <m:r>
            <w:rPr>
              <w:rFonts w:ascii="Cambria Math" w:eastAsiaTheme="minorEastAsia" w:hAnsi="Cambria Math"/>
            </w:rPr>
            <m:t>+</m:t>
          </m:r>
          <m:sSub>
            <m:sSubPr>
              <m:ctrlPr>
                <w:ins w:id="276" w:author="Alotaibi, Raed" w:date="2019-06-18T11:56:00Z">
                  <w:rPr>
                    <w:rFonts w:ascii="Cambria Math" w:hAnsi="Cambria Math"/>
                    <w:i/>
                  </w:rPr>
                </w:ins>
              </m:ctrlPr>
            </m:sSubPr>
            <m:e>
              <m:r>
                <w:ins w:id="277" w:author="Alotaibi, Raed" w:date="2019-06-18T11:56:00Z">
                  <w:rPr>
                    <w:rFonts w:ascii="Cambria Math" w:hAnsi="Cambria Math"/>
                  </w:rPr>
                  <m:t>Never asthma</m:t>
                </w:ins>
              </m:r>
            </m:e>
            <m:sub>
              <m:r>
                <w:ins w:id="278" w:author="Alotaibi, Raed" w:date="2019-06-18T11:56:00Z">
                  <w:rPr>
                    <w:rFonts w:ascii="Cambria Math" w:hAnsi="Cambria Math"/>
                  </w:rPr>
                  <m:t>w</m:t>
                </w:ins>
              </m:r>
            </m:sub>
          </m:sSub>
          <m:r>
            <w:del w:id="279" w:author="Alotaibi, Raed" w:date="2019-06-18T11:56:00Z">
              <w:rPr>
                <w:rFonts w:ascii="Cambria Math" w:eastAsiaTheme="minorEastAsia" w:hAnsi="Cambria Math"/>
              </w:rPr>
              <m:t>Never asthma</m:t>
            </w:del>
          </m:r>
          <m:r>
            <w:rPr>
              <w:rFonts w:ascii="Cambria Math" w:eastAsiaTheme="minorEastAsia" w:hAnsi="Cambria Math"/>
            </w:rPr>
            <m:t>)</m:t>
          </m:r>
        </m:oMath>
      </m:oMathPara>
    </w:p>
    <w:p w14:paraId="0B2DF369" w14:textId="62011620"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3</w:t>
      </w:r>
      <w:r w:rsidR="003A36B2">
        <w:rPr>
          <w:noProof/>
        </w:rPr>
        <w:fldChar w:fldCharType="end"/>
      </w:r>
    </w:p>
    <w:p w14:paraId="5685F31A" w14:textId="164BE1A6" w:rsidR="00990BB2" w:rsidRDefault="00AD750C" w:rsidP="007C1756">
      <w:pPr>
        <w:rPr>
          <w:ins w:id="280" w:author="Alotaibi, Raed" w:date="2019-06-18T11:49:00Z"/>
        </w:rPr>
      </w:pPr>
      <w:r w:rsidRPr="00EC1FA9">
        <w:t xml:space="preserve">The </w:t>
      </w:r>
      <w:del w:id="281" w:author="Alotaibi, Raed" w:date="2019-06-18T13:03:00Z">
        <w:r w:rsidR="00B53E33" w:rsidRPr="00EC1FA9" w:rsidDel="00F44385">
          <w:delText>average</w:delText>
        </w:r>
        <w:r w:rsidRPr="00EC1FA9" w:rsidDel="00F44385">
          <w:delText xml:space="preserve"> asthma inciden</w:delText>
        </w:r>
        <w:r w:rsidR="00B53E33" w:rsidRPr="00EC1FA9" w:rsidDel="00F44385">
          <w:delText>ce</w:delText>
        </w:r>
        <w:r w:rsidRPr="00EC1FA9" w:rsidDel="00F44385">
          <w:delText xml:space="preserve"> </w:delText>
        </w:r>
      </w:del>
      <w:del w:id="282" w:author="Alotaibi, Raed" w:date="2019-06-18T11:51:00Z">
        <w:r w:rsidR="00B53E33" w:rsidRPr="00EC1FA9" w:rsidDel="00990BB2">
          <w:delText xml:space="preserve">and prevalence </w:delText>
        </w:r>
        <w:r w:rsidRPr="00EC1FA9" w:rsidDel="00990BB2">
          <w:delText xml:space="preserve">rate </w:delText>
        </w:r>
      </w:del>
      <w:del w:id="283" w:author="Alotaibi, Raed" w:date="2019-06-18T13:03:00Z">
        <w:r w:rsidR="00B53E33" w:rsidRPr="00EC1FA9" w:rsidDel="00F44385">
          <w:delText>across all states</w:delText>
        </w:r>
      </w:del>
      <w:ins w:id="284" w:author="Alotaibi, Raed" w:date="2019-06-18T13:04:00Z">
        <w:r w:rsidR="007C1756">
          <w:t>asthma incidence rate was then aggregated across the all available years</w:t>
        </w:r>
      </w:ins>
      <w:del w:id="285" w:author="Alotaibi, Raed" w:date="2019-06-18T13:04:00Z">
        <w:r w:rsidR="00B53E33" w:rsidRPr="00EC1FA9" w:rsidDel="007C1756">
          <w:delText xml:space="preserve"> </w:delText>
        </w:r>
        <w:r w:rsidRPr="00EC1FA9" w:rsidDel="007C1756">
          <w:delText xml:space="preserve">was </w:delText>
        </w:r>
      </w:del>
      <w:ins w:id="286" w:author="Alotaibi, Raed" w:date="2019-06-18T13:04:00Z">
        <w:r w:rsidR="007C1756">
          <w:t xml:space="preserve"> </w:t>
        </w:r>
      </w:ins>
      <w:del w:id="287" w:author="Alotaibi, Raed" w:date="2019-06-18T13:04:00Z">
        <w:r w:rsidRPr="00EC1FA9" w:rsidDel="007C1756">
          <w:delText xml:space="preserve">estimated </w:delText>
        </w:r>
      </w:del>
      <w:r w:rsidR="00B53E33" w:rsidRPr="00EC1FA9">
        <w:t>by taking the sum of weighted “Incident asthma” divided by the sum of “At-risk children” for the years 2006 through 2010</w:t>
      </w:r>
      <w:ins w:id="288" w:author="Alotaibi, Raed" w:date="2019-06-18T12:05:00Z">
        <w:r w:rsidR="00E87518">
          <w:t>, as shown in Equation 4</w:t>
        </w:r>
      </w:ins>
      <w:ins w:id="289" w:author="Alotaibi, Raed" w:date="2019-06-18T12:07:00Z">
        <w:r w:rsidR="00E87518">
          <w:t>.</w:t>
        </w:r>
      </w:ins>
      <w:del w:id="290" w:author="Alotaibi, Raed" w:date="2019-06-18T12:05:00Z">
        <w:r w:rsidR="00AA6188" w:rsidRPr="00EC1FA9" w:rsidDel="00E87518">
          <w:delText>.</w:delText>
        </w:r>
      </w:del>
      <w:del w:id="291" w:author="Alotaibi, Raed" w:date="2019-06-18T12:07:00Z">
        <w:r w:rsidRPr="00EC1FA9" w:rsidDel="00E87518">
          <w:delText xml:space="preserve"> </w:delText>
        </w:r>
      </w:del>
    </w:p>
    <w:p w14:paraId="05CAE591" w14:textId="500F401D" w:rsidR="00990BB2" w:rsidRPr="00EC1FA9" w:rsidRDefault="007A6173">
      <w:pPr>
        <w:keepNext/>
        <w:rPr>
          <w:ins w:id="292" w:author="Alotaibi, Raed" w:date="2019-06-18T11:49:00Z"/>
        </w:rPr>
      </w:pPr>
      <m:oMathPara>
        <m:oMath>
          <m:r>
            <w:ins w:id="293" w:author="Alotaibi, Raed" w:date="2019-06-21T10:39:00Z">
              <w:rPr>
                <w:rFonts w:ascii="Cambria Math" w:hAnsi="Cambria Math"/>
              </w:rPr>
              <m:t>Aggregate</m:t>
            </w:ins>
          </m:r>
          <m:r>
            <w:ins w:id="294" w:author="Alotaibi, Raed" w:date="2019-06-18T11:49:00Z">
              <w:rPr>
                <w:rFonts w:ascii="Cambria Math" w:hAnsi="Cambria Math"/>
              </w:rPr>
              <m:t xml:space="preserve"> </m:t>
            </w:ins>
          </m:r>
          <m:r>
            <w:ins w:id="295" w:author="Alotaibi, Raed" w:date="2019-06-21T10:41:00Z">
              <w:rPr>
                <w:rFonts w:ascii="Cambria Math" w:hAnsi="Cambria Math"/>
              </w:rPr>
              <m:t>IR</m:t>
            </w:ins>
          </m:r>
          <m:r>
            <w:ins w:id="296" w:author="Alotaibi, Raed" w:date="2019-06-18T11:49:00Z">
              <w:rPr>
                <w:rFonts w:ascii="Cambria Math" w:hAnsi="Cambria Math"/>
              </w:rPr>
              <m:t>=</m:t>
            </w:ins>
          </m:r>
          <w:commentRangeStart w:id="297"/>
          <m:r>
            <w:ins w:id="298" w:author="Alotaibi, Raed" w:date="2019-06-18T11:50:00Z">
              <w:rPr>
                <w:rFonts w:ascii="Cambria Math" w:hAnsi="Cambria Math"/>
              </w:rPr>
              <m:t>∑</m:t>
            </w:ins>
          </m:r>
          <w:commentRangeEnd w:id="297"/>
          <m:r>
            <w:ins w:id="299" w:author="Alotaibi, Raed" w:date="2019-06-18T11:51:00Z">
              <m:rPr>
                <m:sty m:val="p"/>
              </m:rPr>
              <w:rPr>
                <w:rStyle w:val="CommentReference"/>
              </w:rPr>
              <w:commentReference w:id="297"/>
            </w:ins>
          </m:r>
          <m:sSub>
            <m:sSubPr>
              <m:ctrlPr>
                <w:ins w:id="300" w:author="Alotaibi, Raed" w:date="2019-06-18T11:56:00Z">
                  <w:rPr>
                    <w:rFonts w:ascii="Cambria Math" w:hAnsi="Cambria Math"/>
                    <w:i/>
                  </w:rPr>
                </w:ins>
              </m:ctrlPr>
            </m:sSubPr>
            <m:e>
              <m:r>
                <w:ins w:id="301" w:author="Alotaibi, Raed" w:date="2019-06-18T11:56:00Z">
                  <w:rPr>
                    <w:rFonts w:ascii="Cambria Math" w:hAnsi="Cambria Math"/>
                  </w:rPr>
                  <m:t>Incident asthma</m:t>
                </w:ins>
              </m:r>
            </m:e>
            <m:sub>
              <m:r>
                <w:ins w:id="302" w:author="Alotaibi, Raed" w:date="2019-06-18T11:56:00Z">
                  <w:rPr>
                    <w:rFonts w:ascii="Cambria Math" w:hAnsi="Cambria Math"/>
                  </w:rPr>
                  <m:t>w</m:t>
                </w:ins>
              </m:r>
            </m:sub>
          </m:sSub>
          <m:r>
            <w:ins w:id="303" w:author="Alotaibi, Raed" w:date="2019-06-18T11:49:00Z">
              <w:rPr>
                <w:rFonts w:ascii="Cambria Math" w:hAnsi="Cambria Math"/>
              </w:rPr>
              <m:t xml:space="preserve"> / </m:t>
            </w:ins>
          </m:r>
          <m:r>
            <w:ins w:id="304" w:author="Alotaibi, Raed" w:date="2019-06-18T11:50:00Z">
              <w:rPr>
                <w:rFonts w:ascii="Cambria Math" w:hAnsi="Cambria Math"/>
              </w:rPr>
              <m:t>∑</m:t>
            </w:ins>
          </m:r>
          <m:r>
            <w:ins w:id="305" w:author="Alotaibi, Raed" w:date="2019-06-18T11:49:00Z">
              <w:rPr>
                <w:rFonts w:ascii="Cambria Math" w:hAnsi="Cambria Math"/>
              </w:rPr>
              <m:t xml:space="preserve">At-risk children </m:t>
            </w:ins>
          </m:r>
        </m:oMath>
      </m:oMathPara>
    </w:p>
    <w:p w14:paraId="16705658" w14:textId="462C27E5" w:rsidR="00990BB2" w:rsidRDefault="00990BB2">
      <w:pPr>
        <w:pStyle w:val="Caption"/>
        <w:jc w:val="center"/>
        <w:rPr>
          <w:ins w:id="306" w:author="Alotaibi, Raed" w:date="2019-06-18T12:04:00Z"/>
          <w:noProof/>
        </w:rPr>
        <w:pPrChange w:id="307" w:author="Alotaibi, Raed" w:date="2019-06-18T11:56:00Z">
          <w:pPr/>
        </w:pPrChange>
      </w:pPr>
      <w:ins w:id="308" w:author="Alotaibi, Raed" w:date="2019-06-18T11:49:00Z">
        <w:r w:rsidRPr="00EC1FA9">
          <w:t xml:space="preserve">Equation </w:t>
        </w:r>
      </w:ins>
      <w:ins w:id="309" w:author="Alotaibi, Raed" w:date="2019-06-18T11:56:00Z">
        <w:r>
          <w:rPr>
            <w:noProof/>
          </w:rPr>
          <w:t>4</w:t>
        </w:r>
      </w:ins>
    </w:p>
    <w:p w14:paraId="27035A01" w14:textId="17235043" w:rsidR="00E87518" w:rsidRPr="00E87518" w:rsidRDefault="00E87518">
      <w:pPr>
        <w:rPr>
          <w:ins w:id="310" w:author="Alotaibi, Raed" w:date="2019-06-18T12:03:00Z"/>
          <w:rPrChange w:id="311" w:author="Alotaibi, Raed" w:date="2019-06-18T12:04:00Z">
            <w:rPr>
              <w:ins w:id="312" w:author="Alotaibi, Raed" w:date="2019-06-18T12:03:00Z"/>
              <w:noProof/>
            </w:rPr>
          </w:rPrChange>
        </w:rPr>
      </w:pPr>
      <w:ins w:id="313" w:author="Alotaibi, Raed" w:date="2019-06-18T12:04:00Z">
        <w:r>
          <w:t xml:space="preserve">The </w:t>
        </w:r>
      </w:ins>
      <w:ins w:id="314" w:author="Alotaibi, Raed" w:date="2019-06-21T12:58:00Z">
        <w:r w:rsidR="00BA0614">
          <w:t>aggregate</w:t>
        </w:r>
      </w:ins>
      <w:ins w:id="315" w:author="Alotaibi, Raed" w:date="2019-06-18T12:04:00Z">
        <w:r>
          <w:t xml:space="preserve"> asthma prevalence rate across a</w:t>
        </w:r>
      </w:ins>
      <w:ins w:id="316" w:author="Alotaibi, Raed" w:date="2019-06-18T12:05:00Z">
        <w:r>
          <w:t>ll the states during the same time period was estimated as shown in Equation 5</w:t>
        </w:r>
      </w:ins>
      <w:ins w:id="317" w:author="Alotaibi, Raed" w:date="2019-06-18T12:07:00Z">
        <w:r>
          <w:t>.</w:t>
        </w:r>
      </w:ins>
    </w:p>
    <w:p w14:paraId="13266917" w14:textId="7A46EF2A" w:rsidR="00E87518" w:rsidRPr="00EC1FA9" w:rsidRDefault="007A6173">
      <w:pPr>
        <w:keepNext/>
        <w:rPr>
          <w:ins w:id="318" w:author="Alotaibi, Raed" w:date="2019-06-18T12:03:00Z"/>
        </w:rPr>
      </w:pPr>
      <m:oMathPara>
        <m:oMath>
          <m:r>
            <w:ins w:id="319" w:author="Alotaibi, Raed" w:date="2019-06-21T10:39:00Z">
              <w:rPr>
                <w:rFonts w:ascii="Cambria Math" w:hAnsi="Cambria Math"/>
              </w:rPr>
              <m:t>Aggregate</m:t>
            </w:ins>
          </m:r>
          <m:r>
            <w:ins w:id="320" w:author="Alotaibi, Raed" w:date="2019-06-21T10:42:00Z">
              <w:rPr>
                <w:rFonts w:ascii="Cambria Math" w:hAnsi="Cambria Math"/>
              </w:rPr>
              <m:t xml:space="preserve"> PRV</m:t>
            </w:ins>
          </m:r>
          <m:r>
            <w:ins w:id="321" w:author="Alotaibi, Raed" w:date="2019-06-18T12:03:00Z">
              <w:rPr>
                <w:rFonts w:ascii="Cambria Math" w:hAnsi="Cambria Math"/>
              </w:rPr>
              <m:t>=</m:t>
            </w:ins>
          </m:r>
          <m:sSub>
            <m:sSubPr>
              <m:ctrlPr>
                <w:ins w:id="322" w:author="Alotaibi, Raed" w:date="2019-06-18T12:03:00Z">
                  <w:rPr>
                    <w:rFonts w:ascii="Cambria Math" w:hAnsi="Cambria Math"/>
                    <w:i/>
                  </w:rPr>
                </w:ins>
              </m:ctrlPr>
            </m:sSubPr>
            <m:e>
              <m:r>
                <w:ins w:id="323" w:author="Alotaibi, Raed" w:date="2019-06-18T12:03:00Z">
                  <w:rPr>
                    <w:rFonts w:ascii="Cambria Math" w:hAnsi="Cambria Math"/>
                  </w:rPr>
                  <m:t>∑Ever asthma</m:t>
                </w:ins>
              </m:r>
            </m:e>
            <m:sub>
              <m:r>
                <w:ins w:id="324" w:author="Alotaibi, Raed" w:date="2019-06-18T12:03:00Z">
                  <w:rPr>
                    <w:rFonts w:ascii="Cambria Math" w:hAnsi="Cambria Math"/>
                  </w:rPr>
                  <m:t>w</m:t>
                </w:ins>
              </m:r>
            </m:sub>
          </m:sSub>
          <m:r>
            <w:ins w:id="325" w:author="Alotaibi, Raed" w:date="2019-06-18T12:03:00Z">
              <w:rPr>
                <w:rFonts w:ascii="Cambria Math" w:hAnsi="Cambria Math"/>
              </w:rPr>
              <m:t xml:space="preserve">  / </m:t>
            </w:ins>
          </m:r>
          <m:r>
            <w:ins w:id="326" w:author="Alotaibi, Raed" w:date="2019-06-18T12:03:00Z">
              <w:rPr>
                <w:rFonts w:ascii="Cambria Math" w:eastAsiaTheme="minorEastAsia" w:hAnsi="Cambria Math"/>
              </w:rPr>
              <m:t>(</m:t>
            </w:ins>
          </m:r>
          <m:sSub>
            <m:sSubPr>
              <m:ctrlPr>
                <w:ins w:id="327" w:author="Alotaibi, Raed" w:date="2019-06-18T12:03:00Z">
                  <w:rPr>
                    <w:rFonts w:ascii="Cambria Math" w:hAnsi="Cambria Math"/>
                    <w:i/>
                  </w:rPr>
                </w:ins>
              </m:ctrlPr>
            </m:sSubPr>
            <m:e>
              <m:r>
                <w:ins w:id="328" w:author="Alotaibi, Raed" w:date="2019-06-18T12:03:00Z">
                  <w:rPr>
                    <w:rFonts w:ascii="Cambria Math" w:hAnsi="Cambria Math"/>
                  </w:rPr>
                  <m:t>∑Ever asthma</m:t>
                </w:ins>
              </m:r>
            </m:e>
            <m:sub>
              <m:r>
                <w:ins w:id="329" w:author="Alotaibi, Raed" w:date="2019-06-18T12:03:00Z">
                  <w:rPr>
                    <w:rFonts w:ascii="Cambria Math" w:hAnsi="Cambria Math"/>
                  </w:rPr>
                  <m:t>w</m:t>
                </w:ins>
              </m:r>
            </m:sub>
          </m:sSub>
          <m:r>
            <w:ins w:id="330" w:author="Alotaibi, Raed" w:date="2019-06-18T12:03:00Z">
              <w:rPr>
                <w:rFonts w:ascii="Cambria Math" w:eastAsiaTheme="minorEastAsia" w:hAnsi="Cambria Math"/>
              </w:rPr>
              <m:t>+</m:t>
            </w:ins>
          </m:r>
          <m:sSub>
            <m:sSubPr>
              <m:ctrlPr>
                <w:ins w:id="331" w:author="Alotaibi, Raed" w:date="2019-06-18T12:03:00Z">
                  <w:rPr>
                    <w:rFonts w:ascii="Cambria Math" w:hAnsi="Cambria Math"/>
                    <w:i/>
                  </w:rPr>
                </w:ins>
              </m:ctrlPr>
            </m:sSubPr>
            <m:e>
              <m:r>
                <w:ins w:id="332" w:author="Alotaibi, Raed" w:date="2019-06-18T12:03:00Z">
                  <w:rPr>
                    <w:rFonts w:ascii="Cambria Math" w:hAnsi="Cambria Math"/>
                  </w:rPr>
                  <m:t>∑Never asthma</m:t>
                </w:ins>
              </m:r>
            </m:e>
            <m:sub>
              <m:r>
                <w:ins w:id="333" w:author="Alotaibi, Raed" w:date="2019-06-18T12:03:00Z">
                  <w:rPr>
                    <w:rFonts w:ascii="Cambria Math" w:hAnsi="Cambria Math"/>
                  </w:rPr>
                  <m:t>w</m:t>
                </w:ins>
              </m:r>
            </m:sub>
          </m:sSub>
          <m:r>
            <w:ins w:id="334" w:author="Alotaibi, Raed" w:date="2019-06-18T12:03:00Z">
              <w:rPr>
                <w:rFonts w:ascii="Cambria Math" w:eastAsiaTheme="minorEastAsia" w:hAnsi="Cambria Math"/>
              </w:rPr>
              <m:t>)</m:t>
            </w:ins>
          </m:r>
        </m:oMath>
      </m:oMathPara>
    </w:p>
    <w:p w14:paraId="25606AC8" w14:textId="76AF77F1" w:rsidR="00E87518" w:rsidRPr="00956C0F" w:rsidRDefault="00E87518">
      <w:pPr>
        <w:pStyle w:val="Caption"/>
        <w:jc w:val="center"/>
        <w:rPr>
          <w:ins w:id="335" w:author="Alotaibi, Raed" w:date="2019-06-18T11:49:00Z"/>
        </w:rPr>
        <w:pPrChange w:id="336" w:author="Alotaibi, Raed" w:date="2019-06-18T12:05:00Z">
          <w:pPr/>
        </w:pPrChange>
      </w:pPr>
      <w:ins w:id="337" w:author="Alotaibi, Raed" w:date="2019-06-18T12:03:00Z">
        <w:r w:rsidRPr="00EC1FA9">
          <w:t xml:space="preserve">Equation </w:t>
        </w:r>
      </w:ins>
      <w:ins w:id="338" w:author="Alotaibi, Raed" w:date="2019-06-18T12:05:00Z">
        <w:r>
          <w:rPr>
            <w:noProof/>
          </w:rPr>
          <w:t>5</w:t>
        </w:r>
      </w:ins>
    </w:p>
    <w:p w14:paraId="37142F4D" w14:textId="1AA379FE" w:rsidR="00AD750C" w:rsidRPr="00EC1FA9" w:rsidRDefault="00B749CF">
      <w:pPr>
        <w:rPr>
          <w:i/>
          <w:iCs/>
        </w:rPr>
      </w:pPr>
      <w:ins w:id="339" w:author="Alotaibi, Raed" w:date="2019-06-19T10:02:00Z">
        <w:r>
          <w:t>To obtain the s</w:t>
        </w:r>
      </w:ins>
      <w:del w:id="340" w:author="Alotaibi, Raed" w:date="2019-06-19T10:02:00Z">
        <w:r w:rsidR="00B53E33" w:rsidRPr="00EC1FA9" w:rsidDel="00B749CF">
          <w:delText>S</w:delText>
        </w:r>
      </w:del>
      <w:r w:rsidR="00B53E33" w:rsidRPr="00EC1FA9">
        <w:t xml:space="preserve">tate-specific </w:t>
      </w:r>
      <w:del w:id="341" w:author="Alotaibi, Raed" w:date="2019-06-18T13:06:00Z">
        <w:r w:rsidR="00B53E33" w:rsidRPr="00EC1FA9" w:rsidDel="007C1756">
          <w:delText xml:space="preserve">average </w:delText>
        </w:r>
      </w:del>
      <w:ins w:id="342" w:author="Alotaibi, Raed" w:date="2019-06-18T13:06:00Z">
        <w:r w:rsidR="007C1756">
          <w:t xml:space="preserve">asthma incidence rates </w:t>
        </w:r>
      </w:ins>
      <w:del w:id="343" w:author="Alotaibi, Raed" w:date="2019-06-18T13:06:00Z">
        <w:r w:rsidR="00B53E33" w:rsidRPr="00EC1FA9" w:rsidDel="007C1756">
          <w:delText xml:space="preserve">estimates </w:delText>
        </w:r>
      </w:del>
      <w:del w:id="344" w:author="Alotaibi, Raed" w:date="2019-06-19T10:02:00Z">
        <w:r w:rsidR="00B53E33" w:rsidRPr="00EC1FA9" w:rsidDel="00B749CF">
          <w:delText xml:space="preserve">were </w:delText>
        </w:r>
      </w:del>
      <w:ins w:id="345" w:author="Alotaibi, Raed" w:date="2019-06-19T10:02:00Z">
        <w:r>
          <w:t xml:space="preserve">we </w:t>
        </w:r>
      </w:ins>
      <w:del w:id="346" w:author="Alotaibi, Raed" w:date="2019-06-19T10:02:00Z">
        <w:r w:rsidR="00B53E33" w:rsidRPr="00EC1FA9" w:rsidDel="00B749CF">
          <w:delText xml:space="preserve">obtained using </w:delText>
        </w:r>
      </w:del>
      <w:ins w:id="347" w:author="Alotaibi, Raed" w:date="2019-06-19T10:02:00Z">
        <w:r>
          <w:t xml:space="preserve">used </w:t>
        </w:r>
      </w:ins>
      <w:del w:id="348" w:author="Alotaibi, Raed" w:date="2019-06-19T10:02:00Z">
        <w:r w:rsidR="00B53E33" w:rsidRPr="00EC1FA9" w:rsidDel="00B749CF">
          <w:delText xml:space="preserve">similar </w:delText>
        </w:r>
      </w:del>
      <w:ins w:id="349" w:author="Alotaibi, Raed" w:date="2019-06-19T10:02:00Z">
        <w:r>
          <w:t>the above</w:t>
        </w:r>
      </w:ins>
      <w:ins w:id="350" w:author="Alotaibi, Raed" w:date="2019-06-19T10:03:00Z">
        <w:r>
          <w:t xml:space="preserve"> equations</w:t>
        </w:r>
      </w:ins>
      <w:ins w:id="351" w:author="Alotaibi, Raed" w:date="2019-06-19T10:02:00Z">
        <w:r>
          <w:t xml:space="preserve"> </w:t>
        </w:r>
      </w:ins>
      <w:del w:id="352" w:author="Alotaibi, Raed" w:date="2019-06-19T10:02:00Z">
        <w:r w:rsidR="00B53E33" w:rsidRPr="00EC1FA9" w:rsidDel="00B749CF">
          <w:delText>steps for available states</w:delText>
        </w:r>
      </w:del>
      <w:ins w:id="353" w:author="Alotaibi, Raed" w:date="2019-06-19T10:02:00Z">
        <w:r>
          <w:t>for each state</w:t>
        </w:r>
      </w:ins>
      <w:del w:id="354" w:author="Alotaibi, Raed" w:date="2019-06-19T10:00:00Z">
        <w:r w:rsidR="00B53E33" w:rsidRPr="00EC1FA9" w:rsidDel="00B749CF">
          <w:delText xml:space="preserve"> as previously mentioned</w:delText>
        </w:r>
      </w:del>
      <w:r w:rsidR="00B53E33" w:rsidRPr="00EC1FA9">
        <w:t xml:space="preserve">. </w:t>
      </w:r>
      <w:r w:rsidR="00AD750C" w:rsidRPr="00EC1FA9">
        <w:t xml:space="preserve">States that </w:t>
      </w:r>
      <w:commentRangeStart w:id="355"/>
      <w:r w:rsidR="00AD750C" w:rsidRPr="00EC1FA9">
        <w:t>did not participate</w:t>
      </w:r>
      <w:ins w:id="356" w:author="Alotaibi, Raed" w:date="2019-06-19T12:00:00Z">
        <w:r w:rsidR="00E522F5">
          <w:t xml:space="preserve"> and/or </w:t>
        </w:r>
      </w:ins>
      <w:ins w:id="357" w:author="Alotaibi, Raed" w:date="2019-06-19T12:01:00Z">
        <w:r w:rsidR="00E522F5">
          <w:t>did not have available data</w:t>
        </w:r>
      </w:ins>
      <w:r w:rsidR="00AD750C" w:rsidRPr="00EC1FA9">
        <w:t xml:space="preserve"> in the ACB</w:t>
      </w:r>
      <w:del w:id="358" w:author="Khreis, Haneen" w:date="2019-06-12T16:08:00Z">
        <w:r w:rsidR="00AD750C" w:rsidRPr="00EC1FA9" w:rsidDel="007C3A28">
          <w:delText>C</w:delText>
        </w:r>
      </w:del>
      <w:r w:rsidR="00AD750C" w:rsidRPr="00EC1FA9">
        <w:t xml:space="preserve">S during </w:t>
      </w:r>
      <w:commentRangeEnd w:id="355"/>
      <w:r>
        <w:rPr>
          <w:rStyle w:val="CommentReference"/>
        </w:rPr>
        <w:commentReference w:id="355"/>
      </w:r>
      <w:r w:rsidR="00AD750C" w:rsidRPr="00EC1FA9">
        <w:t xml:space="preserve">the </w:t>
      </w:r>
      <w:del w:id="359" w:author="Alotaibi, Raed" w:date="2019-06-19T10:01:00Z">
        <w:r w:rsidR="00AD750C" w:rsidRPr="00EC1FA9" w:rsidDel="00B749CF">
          <w:delText xml:space="preserve">whole </w:delText>
        </w:r>
      </w:del>
      <w:r w:rsidR="00AD750C" w:rsidRPr="00EC1FA9">
        <w:t xml:space="preserve">period </w:t>
      </w:r>
      <w:del w:id="360" w:author="Alotaibi, Raed" w:date="2019-06-19T12:00:00Z">
        <w:r w:rsidR="00AD750C" w:rsidRPr="00EC1FA9" w:rsidDel="00E522F5">
          <w:delText>(</w:delText>
        </w:r>
      </w:del>
      <w:r w:rsidR="00AD750C" w:rsidRPr="00EC1FA9">
        <w:t>2006</w:t>
      </w:r>
      <w:ins w:id="361" w:author="Alotaibi, Raed" w:date="2019-06-19T12:00:00Z">
        <w:r w:rsidR="00E522F5">
          <w:t xml:space="preserve"> through </w:t>
        </w:r>
      </w:ins>
      <w:del w:id="362" w:author="Alotaibi, Raed" w:date="2019-06-19T12:00:00Z">
        <w:r w:rsidR="00AD750C" w:rsidRPr="00EC1FA9" w:rsidDel="00E522F5">
          <w:delText>-</w:delText>
        </w:r>
      </w:del>
      <w:r w:rsidR="00AD750C" w:rsidRPr="00EC1FA9">
        <w:t>2010</w:t>
      </w:r>
      <w:ins w:id="363" w:author="Alotaibi, Raed" w:date="2019-06-19T12:00:00Z">
        <w:r w:rsidR="00E522F5">
          <w:t xml:space="preserve"> (</w:t>
        </w:r>
      </w:ins>
      <w:ins w:id="364" w:author="Alotaibi, Raed" w:date="2019-06-19T12:01:00Z">
        <w:r w:rsidR="00E522F5">
          <w:t xml:space="preserve">n = </w:t>
        </w:r>
      </w:ins>
      <w:ins w:id="365" w:author="Alotaibi, Raed" w:date="2019-06-19T12:00:00Z">
        <w:r w:rsidR="00E522F5">
          <w:t>19 states)</w:t>
        </w:r>
      </w:ins>
      <w:del w:id="366" w:author="Alotaibi, Raed" w:date="2019-06-19T12:00:00Z">
        <w:r w:rsidR="00AD750C" w:rsidRPr="00EC1FA9" w:rsidDel="00E522F5">
          <w:delText>)</w:delText>
        </w:r>
      </w:del>
      <w:ins w:id="367" w:author="Alotaibi, Raed" w:date="2019-06-19T10:03:00Z">
        <w:r>
          <w:t xml:space="preserve"> </w:t>
        </w:r>
      </w:ins>
      <w:del w:id="368" w:author="Alotaibi, Raed" w:date="2019-06-19T10:03:00Z">
        <w:r w:rsidR="00AD750C" w:rsidRPr="00EC1FA9" w:rsidDel="00B749CF">
          <w:delText xml:space="preserve"> </w:delText>
        </w:r>
      </w:del>
      <w:r w:rsidR="00AD750C" w:rsidRPr="00EC1FA9">
        <w:t xml:space="preserve">were assigned the </w:t>
      </w:r>
      <w:del w:id="369" w:author="Alotaibi, Raed" w:date="2019-06-21T12:58:00Z">
        <w:r w:rsidR="00B53E33" w:rsidRPr="00EC1FA9" w:rsidDel="00BA0614">
          <w:delText xml:space="preserve">average </w:delText>
        </w:r>
      </w:del>
      <w:ins w:id="370" w:author="Alotaibi, Raed" w:date="2019-06-21T12:58:00Z">
        <w:r w:rsidR="00BA0614">
          <w:t>aggregate</w:t>
        </w:r>
        <w:r w:rsidR="00BA0614" w:rsidRPr="00EC1FA9">
          <w:t xml:space="preserve"> </w:t>
        </w:r>
      </w:ins>
      <w:r w:rsidR="00B53E33" w:rsidRPr="00EC1FA9">
        <w:t xml:space="preserve">asthma incidence and prevalence </w:t>
      </w:r>
      <w:commentRangeStart w:id="371"/>
      <w:r w:rsidR="00B53E33" w:rsidRPr="00EC1FA9">
        <w:t>rate</w:t>
      </w:r>
      <w:commentRangeEnd w:id="371"/>
      <w:r w:rsidR="007C3A28">
        <w:rPr>
          <w:rStyle w:val="CommentReference"/>
        </w:rPr>
        <w:commentReference w:id="371"/>
      </w:r>
      <w:ins w:id="372" w:author="Alotaibi, Raed" w:date="2019-06-19T12:01:00Z">
        <w:r w:rsidR="00E522F5">
          <w:t xml:space="preserve"> (</w:t>
        </w:r>
        <w:r w:rsidR="00E522F5">
          <w:fldChar w:fldCharType="begin"/>
        </w:r>
        <w:r w:rsidR="00E522F5">
          <w:instrText xml:space="preserve"> REF _Ref11838133 \h </w:instrText>
        </w:r>
      </w:ins>
      <w:r w:rsidR="00E522F5">
        <w:fldChar w:fldCharType="separate"/>
      </w:r>
      <w:ins w:id="373" w:author="Raed Alotaibi" w:date="2019-06-23T14:30:00Z">
        <w:r w:rsidR="00212BF3">
          <w:t>Table S</w:t>
        </w:r>
        <w:r w:rsidR="00212BF3">
          <w:rPr>
            <w:noProof/>
          </w:rPr>
          <w:t>2</w:t>
        </w:r>
      </w:ins>
      <w:del w:id="374" w:author="Raed Alotaibi" w:date="2019-06-23T14:30:00Z">
        <w:r w:rsidR="00E522F5" w:rsidDel="00212BF3">
          <w:delText>Table</w:delText>
        </w:r>
      </w:del>
      <w:ins w:id="375" w:author="Alotaibi, Raed" w:date="2019-06-19T12:01:00Z">
        <w:del w:id="376" w:author="Raed Alotaibi" w:date="2019-06-23T14:30:00Z">
          <w:r w:rsidR="00E522F5" w:rsidDel="00212BF3">
            <w:delText xml:space="preserve"> S</w:delText>
          </w:r>
          <w:r w:rsidR="00E522F5" w:rsidDel="00212BF3">
            <w:rPr>
              <w:noProof/>
            </w:rPr>
            <w:delText>2</w:delText>
          </w:r>
        </w:del>
        <w:r w:rsidR="00E522F5">
          <w:fldChar w:fldCharType="end"/>
        </w:r>
      </w:ins>
      <w:ins w:id="377" w:author="Alotaibi, Raed" w:date="2019-06-19T12:02:00Z">
        <w:r w:rsidR="00E522F5">
          <w:t>)</w:t>
        </w:r>
      </w:ins>
      <w:r w:rsidR="004A2DFF" w:rsidRPr="00EC1FA9">
        <w:t xml:space="preserve">. </w:t>
      </w:r>
      <w:r w:rsidR="00FD2815" w:rsidRPr="00EC1FA9">
        <w:t xml:space="preserve"> </w:t>
      </w:r>
    </w:p>
    <w:p w14:paraId="5F6BB93D" w14:textId="77777777" w:rsidR="00726708" w:rsidRPr="00EC1FA9" w:rsidRDefault="00726708" w:rsidP="004F11AE">
      <w:pPr>
        <w:rPr>
          <w:i/>
          <w:iCs/>
        </w:rPr>
      </w:pPr>
    </w:p>
    <w:p w14:paraId="0AF3AF02" w14:textId="5CDF9858" w:rsidR="00D16991" w:rsidRPr="00EC1FA9" w:rsidRDefault="00D16991" w:rsidP="004F11AE">
      <w:pPr>
        <w:rPr>
          <w:i/>
          <w:iCs/>
        </w:rPr>
      </w:pPr>
      <w:r w:rsidRPr="00EC1FA9">
        <w:rPr>
          <w:i/>
          <w:iCs/>
        </w:rPr>
        <w:t>Burden of disease estimat</w:t>
      </w:r>
      <w:ins w:id="378" w:author="Khreis, Haneen" w:date="2019-06-12T16:09:00Z">
        <w:r w:rsidR="00666B12">
          <w:rPr>
            <w:i/>
            <w:iCs/>
          </w:rPr>
          <w:t>ion</w:t>
        </w:r>
      </w:ins>
      <w:del w:id="379" w:author="Khreis, Haneen" w:date="2019-06-12T16:09:00Z">
        <w:r w:rsidRPr="00EC1FA9" w:rsidDel="00666B12">
          <w:rPr>
            <w:i/>
            <w:iCs/>
          </w:rPr>
          <w:delText>e</w:delText>
        </w:r>
      </w:del>
    </w:p>
    <w:p w14:paraId="3DF394EC" w14:textId="1A323ADE" w:rsidR="00C928CB" w:rsidRPr="00EC1FA9" w:rsidRDefault="00F218D1">
      <w:r w:rsidRPr="00EC1FA9">
        <w:t>To estimate the burden of disease</w:t>
      </w:r>
      <w:r w:rsidR="00280003" w:rsidRPr="00EC1FA9">
        <w:t xml:space="preserve">, </w:t>
      </w:r>
      <w:ins w:id="380" w:author="Alotaibi, Raed" w:date="2019-06-21T13:06:00Z">
        <w:r w:rsidR="00BA0614">
          <w:t xml:space="preserve">we followed </w:t>
        </w:r>
      </w:ins>
      <w:del w:id="381" w:author="Alotaibi, Raed" w:date="2019-06-18T12:50:00Z">
        <w:r w:rsidR="00280003" w:rsidRPr="00EC1FA9" w:rsidDel="00956C0F">
          <w:delText xml:space="preserve">we used a standard assessment </w:delText>
        </w:r>
        <w:commentRangeStart w:id="382"/>
        <w:r w:rsidR="00280003" w:rsidRPr="00EC1FA9" w:rsidDel="00956C0F">
          <w:delText>methods</w:delText>
        </w:r>
        <w:commentRangeEnd w:id="382"/>
        <w:r w:rsidR="006A5E66" w:rsidDel="00956C0F">
          <w:rPr>
            <w:rStyle w:val="CommentReference"/>
          </w:rPr>
          <w:commentReference w:id="382"/>
        </w:r>
      </w:del>
      <w:ins w:id="383" w:author="Alotaibi, Raed" w:date="2019-06-18T12:50:00Z">
        <w:r w:rsidR="00956C0F">
          <w:t xml:space="preserve">the methods described </w:t>
        </w:r>
      </w:ins>
      <w:ins w:id="384" w:author="Alotaibi, Raed" w:date="2019-06-21T13:06:00Z">
        <w:r w:rsidR="00BA0614">
          <w:t>in</w:t>
        </w:r>
      </w:ins>
      <w:r w:rsidR="00280003" w:rsidRPr="00EC1FA9">
        <w:t xml:space="preserve"> </w:t>
      </w:r>
      <w:r w:rsidR="00956C0F">
        <w:fldChar w:fldCharType="begin"/>
      </w:r>
      <w:r w:rsidR="00956C0F">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956C0F">
        <w:fldChar w:fldCharType="separate"/>
      </w:r>
      <w:r w:rsidR="00956C0F">
        <w:rPr>
          <w:noProof/>
        </w:rPr>
        <w:t>Alotaibi et al. (2019)</w:t>
      </w:r>
      <w:r w:rsidR="00956C0F">
        <w:fldChar w:fldCharType="end"/>
      </w:r>
      <w:ins w:id="385" w:author="Alotaibi, Raed" w:date="2019-06-18T12:51:00Z">
        <w:r w:rsidR="00956C0F">
          <w:t xml:space="preserve"> w</w:t>
        </w:r>
      </w:ins>
      <w:del w:id="386" w:author="Alotaibi, Raed" w:date="2019-06-18T12:51:00Z">
        <w:r w:rsidR="00280003" w:rsidRPr="00EC1FA9" w:rsidDel="00956C0F">
          <w:delText xml:space="preserve">described by </w:delText>
        </w:r>
        <w:commentRangeStart w:id="387"/>
        <w:r w:rsidR="00280003" w:rsidRPr="00EC1FA9" w:rsidDel="00956C0F">
          <w:fldChar w:fldCharType="begin"/>
        </w:r>
        <w:r w:rsidR="00280003" w:rsidRPr="00EC1FA9" w:rsidDel="00956C0F">
          <w:delInstrText xml:space="preserve"> ADDIN EN.CITE &lt;EndNote&gt;&lt;Cite AuthorYear="1"&gt;&lt;Author&gt;Mueller&lt;/Author&gt;&lt;Year&gt;2017&lt;/Year&gt;&lt;RecNum&gt;14&lt;/RecNum&gt;&lt;DisplayText&gt;Mueller et al. (2017)&lt;/DisplayText&gt;&lt;record&gt;&lt;rec-number&gt;14&lt;/rec-number&gt;&lt;foreign-keys&gt;&lt;key app="EN" db-id="evw2p02sutp5syer99qvsfw5tzza0fsxf22e" timestamp="1544715292"&gt;14&lt;/key&gt;&lt;/foreign-keys&gt;&lt;ref-type name="Journal Article"&gt;17&lt;/ref-type&gt;&lt;contributors&gt;&lt;authors&gt;&lt;author&gt;Mueller, Natalie&lt;/author&gt;&lt;author&gt;Rojas-Rueda, David&lt;/author&gt;&lt;author&gt;Basagaña, Xavier&lt;/author&gt;&lt;author&gt;Cirach, Marta&lt;/author&gt;&lt;author&gt;Cole-Hunter, Tom&lt;/author&gt;&lt;author&gt;Dadvand, Payam&lt;/author&gt;&lt;author&gt;Donaire-Gonzalez, David&lt;/author&gt;&lt;author&gt;Foraster, Maria&lt;/author&gt;&lt;author&gt;Gascon, Mireia&lt;/author&gt;&lt;author&gt;Martinez, David&lt;/author&gt;&lt;/authors&gt;&lt;/contributors&gt;&lt;titles&gt;&lt;title&gt;Urban and transport planning related exposures and mortality: a health impact assessment for cities&lt;/title&gt;&lt;secondary-title&gt;Environmental health perspectives&lt;/secondary-title&gt;&lt;/titles&gt;&lt;periodical&gt;&lt;full-title&gt;Environmental health perspectives&lt;/full-title&gt;&lt;/periodical&gt;&lt;pages&gt;89&lt;/pages&gt;&lt;volume&gt;125&lt;/volume&gt;&lt;number&gt;1&lt;/number&gt;&lt;dates&gt;&lt;year&gt;2017&lt;/year&gt;&lt;/dates&gt;&lt;urls&gt;&lt;/urls&gt;&lt;/record&gt;&lt;/Cite&gt;&lt;/EndNote&gt;</w:delInstrText>
        </w:r>
        <w:r w:rsidR="00280003" w:rsidRPr="00EC1FA9" w:rsidDel="00956C0F">
          <w:fldChar w:fldCharType="separate"/>
        </w:r>
        <w:r w:rsidR="00280003" w:rsidRPr="00EC1FA9" w:rsidDel="00956C0F">
          <w:rPr>
            <w:noProof/>
          </w:rPr>
          <w:delText>Mueller et al. (2017)</w:delText>
        </w:r>
        <w:r w:rsidR="00280003" w:rsidRPr="00EC1FA9" w:rsidDel="00956C0F">
          <w:fldChar w:fldCharType="end"/>
        </w:r>
        <w:commentRangeEnd w:id="387"/>
        <w:r w:rsidR="003816C0" w:rsidDel="00956C0F">
          <w:rPr>
            <w:rStyle w:val="CommentReference"/>
          </w:rPr>
          <w:commentReference w:id="387"/>
        </w:r>
        <w:r w:rsidR="00345BC9" w:rsidRPr="00EC1FA9" w:rsidDel="00956C0F">
          <w:delText xml:space="preserve"> w</w:delText>
        </w:r>
      </w:del>
      <w:r w:rsidR="00345BC9" w:rsidRPr="00EC1FA9">
        <w:t>ith the following steps:</w:t>
      </w:r>
    </w:p>
    <w:p w14:paraId="50958153" w14:textId="3FCA5EA5" w:rsidR="00345BC9" w:rsidRPr="00EC1FA9" w:rsidRDefault="00BA0614">
      <w:ins w:id="388" w:author="Alotaibi, Raed" w:date="2019-06-21T13:06:00Z">
        <w:r>
          <w:t xml:space="preserve">The total </w:t>
        </w:r>
      </w:ins>
      <w:del w:id="389" w:author="Alotaibi, Raed" w:date="2019-06-21T13:06:00Z">
        <w:r w:rsidR="004C2A7B" w:rsidRPr="00EC1FA9" w:rsidDel="00BA0614">
          <w:delText>Census block level</w:delText>
        </w:r>
        <w:r w:rsidR="00345BC9" w:rsidRPr="00EC1FA9" w:rsidDel="00BA0614">
          <w:delText xml:space="preserve"> </w:delText>
        </w:r>
      </w:del>
      <w:r w:rsidR="004C2A7B" w:rsidRPr="00EC1FA9">
        <w:t>a</w:t>
      </w:r>
      <w:r w:rsidR="00345BC9" w:rsidRPr="00EC1FA9">
        <w:t>t-risk children</w:t>
      </w:r>
      <w:r w:rsidR="004C2A7B" w:rsidRPr="00EC1FA9">
        <w:t xml:space="preserve"> </w:t>
      </w:r>
      <w:ins w:id="390" w:author="Alotaibi, Raed" w:date="2019-06-21T13:07:00Z">
        <w:r>
          <w:t>residing in a</w:t>
        </w:r>
      </w:ins>
      <w:ins w:id="391" w:author="Alotaibi, Raed" w:date="2019-06-21T13:06:00Z">
        <w:r>
          <w:t xml:space="preserve"> census block </w:t>
        </w:r>
      </w:ins>
      <w:r w:rsidR="004C2A7B" w:rsidRPr="00EC1FA9">
        <w:t>was estimated</w:t>
      </w:r>
      <w:r w:rsidR="00345BC9" w:rsidRPr="00EC1FA9">
        <w:t xml:space="preserve"> </w:t>
      </w:r>
      <w:del w:id="392" w:author="Alotaibi, Raed" w:date="2019-06-21T13:07:00Z">
        <w:r w:rsidR="00345BC9" w:rsidRPr="00EC1FA9" w:rsidDel="00BA0614">
          <w:delText xml:space="preserve">for </w:delText>
        </w:r>
      </w:del>
      <w:ins w:id="393" w:author="Alotaibi, Raed" w:date="2019-06-21T13:07:00Z">
        <w:r>
          <w:t xml:space="preserve">for </w:t>
        </w:r>
      </w:ins>
      <w:r w:rsidR="00345BC9" w:rsidRPr="00EC1FA9">
        <w:t xml:space="preserve">each state by subtracting the total number </w:t>
      </w:r>
      <w:ins w:id="394" w:author="Alotaibi, Raed" w:date="2019-06-18T12:47:00Z">
        <w:r w:rsidR="00956C0F">
          <w:t xml:space="preserve">of </w:t>
        </w:r>
      </w:ins>
      <w:r w:rsidR="004C2A7B" w:rsidRPr="00EC1FA9">
        <w:t xml:space="preserve">children </w:t>
      </w:r>
      <w:ins w:id="395" w:author="Alotaibi, Raed" w:date="2019-06-18T12:47:00Z">
        <w:r w:rsidR="00956C0F">
          <w:t>wi</w:t>
        </w:r>
      </w:ins>
      <w:ins w:id="396" w:author="Alotaibi, Raed" w:date="2019-06-18T12:48:00Z">
        <w:r w:rsidR="00956C0F">
          <w:t>thin the census block</w:t>
        </w:r>
      </w:ins>
      <w:ins w:id="397" w:author="Alotaibi, Raed" w:date="2019-06-18T12:49:00Z">
        <w:r w:rsidR="00956C0F">
          <w:t xml:space="preserve"> from</w:t>
        </w:r>
      </w:ins>
      <w:ins w:id="398" w:author="Alotaibi, Raed" w:date="2019-06-18T12:48:00Z">
        <w:r w:rsidR="00956C0F">
          <w:t xml:space="preserve"> </w:t>
        </w:r>
      </w:ins>
      <w:del w:id="399" w:author="Alotaibi, Raed" w:date="2019-06-18T12:49:00Z">
        <w:r w:rsidR="004C2A7B" w:rsidRPr="00EC1FA9" w:rsidDel="00956C0F">
          <w:delText xml:space="preserve">multiplied by the state-specific prevalence rate from </w:delText>
        </w:r>
      </w:del>
      <w:r w:rsidR="004C2A7B" w:rsidRPr="00EC1FA9">
        <w:t>the total children within the census block</w:t>
      </w:r>
      <w:ins w:id="400" w:author="Alotaibi, Raed" w:date="2019-06-18T12:49:00Z">
        <w:r w:rsidR="00956C0F">
          <w:t xml:space="preserve"> </w:t>
        </w:r>
        <w:r w:rsidR="00956C0F" w:rsidRPr="00EC1FA9">
          <w:t>multiplied by the state-specific prevalence rate</w:t>
        </w:r>
      </w:ins>
      <w:ins w:id="401" w:author="Khreis, Haneen" w:date="2019-06-16T10:01:00Z">
        <w:r w:rsidR="00ED3CCA">
          <w:t xml:space="preserve">, as shown in Equation </w:t>
        </w:r>
        <w:del w:id="402" w:author="Alotaibi, Raed" w:date="2019-06-18T12:06:00Z">
          <w:r w:rsidR="00ED3CCA" w:rsidDel="00E87518">
            <w:delText>4</w:delText>
          </w:r>
        </w:del>
      </w:ins>
      <w:ins w:id="403" w:author="Alotaibi, Raed" w:date="2019-06-18T12:06:00Z">
        <w:r w:rsidR="00E87518">
          <w:t>6</w:t>
        </w:r>
      </w:ins>
      <w:r w:rsidR="00345BC9" w:rsidRPr="00EC1FA9">
        <w:t xml:space="preserve">. </w:t>
      </w:r>
    </w:p>
    <w:p w14:paraId="3EA1BDC1" w14:textId="7E91D76A" w:rsidR="00345BC9" w:rsidRPr="00EC1FA9" w:rsidRDefault="00345BC9">
      <w:pPr>
        <w:keepNext/>
        <w:jc w:val="center"/>
        <w:rPr>
          <w:i/>
          <w:iCs/>
        </w:rPr>
      </w:pPr>
      <m:oMathPara>
        <m:oMath>
          <m:r>
            <w:del w:id="404" w:author="Alotaibi, Raed" w:date="2019-06-18T11:57:00Z">
              <w:rPr>
                <w:rFonts w:ascii="Cambria Math" w:hAnsi="Cambria Math"/>
              </w:rPr>
              <m:t xml:space="preserve">At-risk children </m:t>
            </w:del>
          </m:r>
          <m:sSub>
            <m:sSubPr>
              <m:ctrlPr>
                <w:ins w:id="405" w:author="Alotaibi, Raed" w:date="2019-06-18T11:56:00Z">
                  <w:rPr>
                    <w:rFonts w:ascii="Cambria Math" w:hAnsi="Cambria Math"/>
                    <w:i/>
                  </w:rPr>
                </w:ins>
              </m:ctrlPr>
            </m:sSubPr>
            <m:e>
              <m:r>
                <w:ins w:id="406" w:author="Alotaibi, Raed" w:date="2019-06-18T11:57:00Z">
                  <w:rPr>
                    <w:rFonts w:ascii="Cambria Math" w:hAnsi="Cambria Math"/>
                  </w:rPr>
                  <m:t>At-risk children</m:t>
                </w:ins>
              </m:r>
            </m:e>
            <m:sub>
              <m:r>
                <w:ins w:id="407" w:author="Alotaibi, Raed" w:date="2019-06-18T11:56:00Z">
                  <w:rPr>
                    <w:rFonts w:ascii="Cambria Math" w:hAnsi="Cambria Math"/>
                  </w:rPr>
                  <m:t>c</m:t>
                </w:ins>
              </m:r>
              <m:r>
                <w:ins w:id="408" w:author="Alotaibi, Raed" w:date="2019-06-21T10:36:00Z">
                  <w:rPr>
                    <w:rFonts w:ascii="Cambria Math" w:hAnsi="Cambria Math"/>
                  </w:rPr>
                  <m:t>ensus block</m:t>
                </w:ins>
              </m:r>
              <m:d>
                <m:dPr>
                  <m:ctrlPr>
                    <w:ins w:id="409" w:author="Alotaibi, Raed" w:date="2019-06-21T10:36:00Z">
                      <w:rPr>
                        <w:rFonts w:ascii="Cambria Math" w:hAnsi="Cambria Math"/>
                        <w:i/>
                      </w:rPr>
                    </w:ins>
                  </m:ctrlPr>
                </m:dPr>
                <m:e>
                  <m:r>
                    <w:ins w:id="410" w:author="Alotaibi, Raed" w:date="2019-06-21T10:36:00Z">
                      <w:rPr>
                        <w:rFonts w:ascii="Cambria Math" w:hAnsi="Cambria Math"/>
                      </w:rPr>
                      <m:t>c</m:t>
                    </w:ins>
                  </m:r>
                </m:e>
              </m:d>
            </m:sub>
          </m:sSub>
          <m:r>
            <w:del w:id="411" w:author="Alotaibi, Raed" w:date="2019-06-18T11:56:00Z">
              <w:rPr>
                <w:rFonts w:ascii="Cambria Math" w:hAnsi="Cambria Math"/>
              </w:rPr>
              <m:t>"census block"</m:t>
            </w:del>
          </m:r>
          <m:r>
            <w:rPr>
              <w:rFonts w:ascii="Cambria Math" w:hAnsi="Cambria Math"/>
            </w:rPr>
            <m:t>=</m:t>
          </m:r>
          <m:r>
            <w:del w:id="412" w:author="Alotaibi, Raed" w:date="2019-06-18T11:57:00Z">
              <w:rPr>
                <w:rFonts w:ascii="Cambria Math" w:hAnsi="Cambria Math"/>
              </w:rPr>
              <m:t>Total children</m:t>
            </w:del>
          </m:r>
          <m:sSub>
            <m:sSubPr>
              <m:ctrlPr>
                <w:ins w:id="413" w:author="Alotaibi, Raed" w:date="2019-06-18T11:57:00Z">
                  <w:rPr>
                    <w:rFonts w:ascii="Cambria Math" w:hAnsi="Cambria Math"/>
                    <w:i/>
                  </w:rPr>
                </w:ins>
              </m:ctrlPr>
            </m:sSubPr>
            <m:e>
              <m:r>
                <w:ins w:id="414" w:author="Alotaibi, Raed" w:date="2019-06-18T11:57:00Z">
                  <w:rPr>
                    <w:rFonts w:ascii="Cambria Math" w:hAnsi="Cambria Math"/>
                  </w:rPr>
                  <m:t>Total children</m:t>
                </w:ins>
              </m:r>
            </m:e>
            <m:sub>
              <m:r>
                <w:ins w:id="415" w:author="Alotaibi, Raed" w:date="2019-06-18T11:57:00Z">
                  <w:rPr>
                    <w:rFonts w:ascii="Cambria Math" w:hAnsi="Cambria Math"/>
                  </w:rPr>
                  <m:t>c</m:t>
                </w:ins>
              </m:r>
            </m:sub>
          </m:sSub>
          <m:r>
            <w:rPr>
              <w:rFonts w:ascii="Cambria Math" w:hAnsi="Cambria Math"/>
            </w:rPr>
            <m:t>-(</m:t>
          </m:r>
          <m:sSub>
            <m:sSubPr>
              <m:ctrlPr>
                <w:ins w:id="416" w:author="Alotaibi, Raed" w:date="2019-06-18T11:57:00Z">
                  <w:rPr>
                    <w:rFonts w:ascii="Cambria Math" w:hAnsi="Cambria Math"/>
                    <w:i/>
                  </w:rPr>
                </w:ins>
              </m:ctrlPr>
            </m:sSubPr>
            <m:e>
              <m:r>
                <w:ins w:id="417" w:author="Alotaibi, Raed" w:date="2019-06-18T11:57:00Z">
                  <w:rPr>
                    <w:rFonts w:ascii="Cambria Math" w:hAnsi="Cambria Math"/>
                  </w:rPr>
                  <m:t>Total children</m:t>
                </w:ins>
              </m:r>
            </m:e>
            <m:sub>
              <m:r>
                <w:ins w:id="418" w:author="Alotaibi, Raed" w:date="2019-06-18T11:57:00Z">
                  <w:rPr>
                    <w:rFonts w:ascii="Cambria Math" w:hAnsi="Cambria Math"/>
                  </w:rPr>
                  <m:t>c</m:t>
                </w:ins>
              </m:r>
            </m:sub>
          </m:sSub>
          <m:r>
            <w:del w:id="419" w:author="Alotaibi, Raed" w:date="2019-06-18T11:57:00Z">
              <w:rPr>
                <w:rFonts w:ascii="Cambria Math" w:hAnsi="Cambria Math"/>
              </w:rPr>
              <m:t>Total children</m:t>
            </w:del>
          </m:r>
          <m:r>
            <w:rPr>
              <w:rFonts w:ascii="Cambria Math" w:hAnsi="Cambria Math"/>
            </w:rPr>
            <m:t>*</m:t>
          </m:r>
          <m:sSub>
            <m:sSubPr>
              <m:ctrlPr>
                <w:ins w:id="420" w:author="Alotaibi, Raed" w:date="2019-06-21T10:44:00Z">
                  <w:rPr>
                    <w:rFonts w:ascii="Cambria Math" w:hAnsi="Cambria Math"/>
                    <w:i/>
                  </w:rPr>
                </w:ins>
              </m:ctrlPr>
            </m:sSubPr>
            <m:e>
              <m:r>
                <w:ins w:id="421" w:author="Alotaibi, Raed" w:date="2019-06-21T10:44:00Z">
                  <w:rPr>
                    <w:rFonts w:ascii="Cambria Math" w:hAnsi="Cambria Math"/>
                  </w:rPr>
                  <m:t>Aggregate PRV</m:t>
                </w:ins>
              </m:r>
            </m:e>
            <m:sub>
              <m:r>
                <w:ins w:id="422" w:author="Alotaibi, Raed" w:date="2019-06-21T10:44:00Z">
                  <w:rPr>
                    <w:rFonts w:ascii="Cambria Math" w:hAnsi="Cambria Math"/>
                  </w:rPr>
                  <m:t>State(s)</m:t>
                </w:ins>
              </m:r>
            </m:sub>
          </m:sSub>
          <m:r>
            <w:del w:id="423" w:author="Alotaibi, Raed" w:date="2019-06-18T13:02:00Z">
              <w:rPr>
                <w:rFonts w:ascii="Cambria Math" w:hAnsi="Cambria Math"/>
              </w:rPr>
              <m:t>Prevalence rate</m:t>
            </w:del>
          </m:r>
          <m:r>
            <w:rPr>
              <w:rFonts w:ascii="Cambria Math" w:hAnsi="Cambria Math"/>
            </w:rPr>
            <m:t>)</m:t>
          </m:r>
        </m:oMath>
      </m:oMathPara>
    </w:p>
    <w:p w14:paraId="4325853B" w14:textId="60A55375" w:rsidR="00272195" w:rsidRPr="00EC1FA9" w:rsidRDefault="00272195">
      <w:pPr>
        <w:pStyle w:val="Caption"/>
        <w:jc w:val="center"/>
      </w:pPr>
      <w:r w:rsidRPr="00EC1FA9">
        <w:t xml:space="preserve">Equation </w:t>
      </w:r>
      <w:del w:id="424" w:author="Alotaibi, Raed" w:date="2019-06-18T11:56:00Z">
        <w:r w:rsidR="003A36B2" w:rsidDel="00990BB2">
          <w:rPr>
            <w:noProof/>
          </w:rPr>
          <w:fldChar w:fldCharType="begin"/>
        </w:r>
        <w:r w:rsidR="003A36B2" w:rsidDel="00990BB2">
          <w:rPr>
            <w:noProof/>
          </w:rPr>
          <w:delInstrText xml:space="preserve"> SEQ Equation \* ARABIC </w:delInstrText>
        </w:r>
        <w:r w:rsidR="003A36B2" w:rsidDel="00990BB2">
          <w:rPr>
            <w:noProof/>
          </w:rPr>
          <w:fldChar w:fldCharType="separate"/>
        </w:r>
        <w:r w:rsidR="00781CA0" w:rsidDel="00990BB2">
          <w:rPr>
            <w:noProof/>
          </w:rPr>
          <w:delText>4</w:delText>
        </w:r>
        <w:r w:rsidR="003A36B2" w:rsidDel="00990BB2">
          <w:rPr>
            <w:noProof/>
          </w:rPr>
          <w:fldChar w:fldCharType="end"/>
        </w:r>
      </w:del>
      <w:ins w:id="425" w:author="Alotaibi, Raed" w:date="2019-06-18T12:06:00Z">
        <w:r w:rsidR="00E87518">
          <w:rPr>
            <w:noProof/>
          </w:rPr>
          <w:t>6</w:t>
        </w:r>
      </w:ins>
    </w:p>
    <w:p w14:paraId="77A9D488" w14:textId="1327CBDA" w:rsidR="004C2A7B" w:rsidRPr="00EC1FA9" w:rsidRDefault="004C2A7B">
      <w:r w:rsidRPr="00EC1FA9">
        <w:lastRenderedPageBreak/>
        <w:t xml:space="preserve">We then estimated the number of </w:t>
      </w:r>
      <w:ins w:id="426" w:author="Khreis, Haneen" w:date="2019-06-12T16:23:00Z">
        <w:r w:rsidR="009819BB">
          <w:t xml:space="preserve">childhood </w:t>
        </w:r>
      </w:ins>
      <w:r w:rsidRPr="00EC1FA9">
        <w:t xml:space="preserve">asthma cases within each census block by multiplying the state-specific </w:t>
      </w:r>
      <w:ins w:id="427" w:author="Alotaibi, Raed" w:date="2019-06-21T13:08:00Z">
        <w:r w:rsidR="00342130">
          <w:t xml:space="preserve">aggregate </w:t>
        </w:r>
      </w:ins>
      <w:del w:id="428" w:author="Alotaibi, Raed" w:date="2019-06-21T13:08:00Z">
        <w:r w:rsidRPr="00EC1FA9" w:rsidDel="00342130">
          <w:delText xml:space="preserve">childhood </w:delText>
        </w:r>
      </w:del>
      <w:r w:rsidRPr="00EC1FA9">
        <w:t xml:space="preserve">asthma incidence rate </w:t>
      </w:r>
      <w:del w:id="429" w:author="Khreis, Haneen" w:date="2019-06-12T16:24:00Z">
        <w:r w:rsidRPr="00EC1FA9" w:rsidDel="00263A32">
          <w:delText xml:space="preserve">with </w:delText>
        </w:r>
      </w:del>
      <w:ins w:id="430" w:author="Khreis, Haneen" w:date="2019-06-12T16:24:00Z">
        <w:r w:rsidR="00263A32">
          <w:t>by the</w:t>
        </w:r>
        <w:r w:rsidR="00263A32" w:rsidRPr="00EC1FA9">
          <w:t xml:space="preserve"> </w:t>
        </w:r>
      </w:ins>
      <w:r w:rsidRPr="00EC1FA9">
        <w:t>at-risk children at the census block</w:t>
      </w:r>
      <w:ins w:id="431" w:author="Alotaibi, Raed" w:date="2019-06-21T13:08:00Z">
        <w:r w:rsidR="00342130">
          <w:t xml:space="preserve"> level</w:t>
        </w:r>
      </w:ins>
      <w:ins w:id="432" w:author="Khreis, Haneen" w:date="2019-06-16T10:01:00Z">
        <w:r w:rsidR="00ED3CCA">
          <w:t xml:space="preserve">, as shown in Equation </w:t>
        </w:r>
      </w:ins>
      <w:ins w:id="433" w:author="Alotaibi, Raed" w:date="2019-06-18T12:06:00Z">
        <w:r w:rsidR="00E87518">
          <w:t>7</w:t>
        </w:r>
      </w:ins>
      <w:ins w:id="434" w:author="Khreis, Haneen" w:date="2019-06-16T10:01:00Z">
        <w:del w:id="435" w:author="Alotaibi, Raed" w:date="2019-06-18T12:06:00Z">
          <w:r w:rsidR="00ED3CCA" w:rsidDel="00E87518">
            <w:delText>5</w:delText>
          </w:r>
        </w:del>
      </w:ins>
      <w:r w:rsidRPr="00EC1FA9">
        <w:t>.</w:t>
      </w:r>
    </w:p>
    <w:p w14:paraId="7E0F4484" w14:textId="2936E474" w:rsidR="00272195" w:rsidRPr="00EC1FA9" w:rsidRDefault="00F90212">
      <w:pPr>
        <w:keepNext/>
        <w:jc w:val="center"/>
        <w:rPr>
          <w:i/>
          <w:iCs/>
        </w:rPr>
      </w:pPr>
      <m:oMathPara>
        <m:oMath>
          <m:sSub>
            <m:sSubPr>
              <m:ctrlPr>
                <w:ins w:id="436" w:author="Alotaibi, Raed" w:date="2019-06-18T11:57:00Z">
                  <w:rPr>
                    <w:rFonts w:ascii="Cambria Math" w:hAnsi="Cambria Math"/>
                    <w:i/>
                  </w:rPr>
                </w:ins>
              </m:ctrlPr>
            </m:sSubPr>
            <m:e>
              <m:r>
                <w:ins w:id="437" w:author="Alotaibi, Raed" w:date="2019-06-18T11:57:00Z">
                  <w:rPr>
                    <w:rFonts w:ascii="Cambria Math" w:hAnsi="Cambria Math"/>
                  </w:rPr>
                  <m:t>Asthma incident cases</m:t>
                </w:ins>
              </m:r>
            </m:e>
            <m:sub>
              <m:r>
                <w:ins w:id="438" w:author="Alotaibi, Raed" w:date="2019-06-18T11:57:00Z">
                  <w:rPr>
                    <w:rFonts w:ascii="Cambria Math" w:hAnsi="Cambria Math"/>
                  </w:rPr>
                  <m:t>c</m:t>
                </w:ins>
              </m:r>
            </m:sub>
          </m:sSub>
          <m:r>
            <w:del w:id="439" w:author="Alotaibi, Raed" w:date="2019-06-18T11:57:00Z">
              <w:rPr>
                <w:rFonts w:ascii="Cambria Math" w:hAnsi="Cambria Math"/>
              </w:rPr>
              <m:t>Asthma incident cases</m:t>
            </w:del>
          </m:r>
          <m:r>
            <w:del w:id="440" w:author="Alotaibi, Raed" w:date="2019-06-18T11:58:00Z">
              <w:rPr>
                <w:rFonts w:ascii="Cambria Math" w:hAnsi="Cambria Math"/>
              </w:rPr>
              <m:t xml:space="preserve"> </m:t>
            </w:del>
          </m:r>
          <m:r>
            <w:del w:id="441" w:author="Alotaibi, Raed" w:date="2019-06-18T11:58:00Z">
              <m:rPr>
                <m:nor/>
              </m:rPr>
              <w:rPr>
                <w:rFonts w:ascii="Cambria Math" w:hAnsi="Cambria Math"/>
              </w:rPr>
              <m:t>census block</m:t>
            </w:del>
          </m:r>
          <m:r>
            <w:rPr>
              <w:rFonts w:ascii="Cambria Math" w:hAnsi="Cambria Math"/>
            </w:rPr>
            <m:t>=</m:t>
          </m:r>
          <m:sSub>
            <m:sSubPr>
              <m:ctrlPr>
                <w:ins w:id="442" w:author="Alotaibi, Raed" w:date="2019-06-18T11:57:00Z">
                  <w:rPr>
                    <w:rFonts w:ascii="Cambria Math" w:hAnsi="Cambria Math"/>
                    <w:i/>
                  </w:rPr>
                </w:ins>
              </m:ctrlPr>
            </m:sSubPr>
            <m:e>
              <m:r>
                <w:ins w:id="443" w:author="Alotaibi, Raed" w:date="2019-06-18T11:57:00Z">
                  <w:rPr>
                    <w:rFonts w:ascii="Cambria Math" w:hAnsi="Cambria Math"/>
                  </w:rPr>
                  <m:t xml:space="preserve">At-risk children </m:t>
                </w:ins>
              </m:r>
            </m:e>
            <m:sub>
              <m:r>
                <w:ins w:id="444" w:author="Alotaibi, Raed" w:date="2019-06-18T11:57:00Z">
                  <w:rPr>
                    <w:rFonts w:ascii="Cambria Math" w:hAnsi="Cambria Math"/>
                  </w:rPr>
                  <m:t>c</m:t>
                </w:ins>
              </m:r>
            </m:sub>
          </m:sSub>
          <m:r>
            <w:del w:id="445" w:author="Alotaibi, Raed" w:date="2019-06-18T11:57:00Z">
              <w:rPr>
                <w:rFonts w:ascii="Cambria Math" w:hAnsi="Cambria Math"/>
              </w:rPr>
              <m:t xml:space="preserve">At-risk children </m:t>
            </w:del>
          </m:r>
          <m:r>
            <w:del w:id="446" w:author="Alotaibi, Raed" w:date="2019-06-18T11:57:00Z">
              <m:rPr>
                <m:nor/>
              </m:rPr>
              <w:rPr>
                <w:rFonts w:ascii="Cambria Math" w:hAnsi="Cambria Math"/>
              </w:rPr>
              <m:t>census block</m:t>
            </w:del>
          </m:r>
          <m:r>
            <w:rPr>
              <w:rFonts w:ascii="Cambria Math" w:hAnsi="Cambria Math"/>
            </w:rPr>
            <m:t>*</m:t>
          </m:r>
          <m:sSub>
            <m:sSubPr>
              <m:ctrlPr>
                <w:ins w:id="447" w:author="Alotaibi, Raed" w:date="2019-06-21T10:43:00Z">
                  <w:rPr>
                    <w:rFonts w:ascii="Cambria Math" w:hAnsi="Cambria Math"/>
                    <w:i/>
                  </w:rPr>
                </w:ins>
              </m:ctrlPr>
            </m:sSubPr>
            <m:e>
              <m:r>
                <w:ins w:id="448" w:author="Alotaibi, Raed" w:date="2019-06-21T10:43:00Z">
                  <w:rPr>
                    <w:rFonts w:ascii="Cambria Math" w:hAnsi="Cambria Math"/>
                  </w:rPr>
                  <m:t>Aggregaget IR</m:t>
                </w:ins>
              </m:r>
            </m:e>
            <m:sub>
              <m:r>
                <w:ins w:id="449" w:author="Alotaibi, Raed" w:date="2019-06-21T10:44:00Z">
                  <w:rPr>
                    <w:rFonts w:ascii="Cambria Math" w:hAnsi="Cambria Math"/>
                  </w:rPr>
                  <m:t>s</m:t>
                </w:ins>
              </m:r>
            </m:sub>
          </m:sSub>
          <w:commentRangeStart w:id="450"/>
          <m:r>
            <w:del w:id="451" w:author="Alotaibi, Raed" w:date="2019-06-18T12:52:00Z">
              <w:rPr>
                <w:rFonts w:ascii="Cambria Math" w:hAnsi="Cambria Math"/>
              </w:rPr>
              <m:t xml:space="preserve">Incidence </m:t>
            </w:del>
          </m:r>
          <w:commentRangeEnd w:id="450"/>
          <m:r>
            <w:del w:id="452" w:author="Alotaibi, Raed" w:date="2019-06-18T12:52:00Z">
              <m:rPr>
                <m:sty m:val="p"/>
              </m:rPr>
              <w:rPr>
                <w:rStyle w:val="CommentReference"/>
              </w:rPr>
              <w:commentReference w:id="450"/>
            </w:del>
          </m:r>
          <m:r>
            <w:del w:id="453" w:author="Alotaibi, Raed" w:date="2019-06-18T12:52:00Z">
              <w:rPr>
                <w:rFonts w:ascii="Cambria Math" w:hAnsi="Cambria Math"/>
              </w:rPr>
              <m:t>rate</m:t>
            </w:del>
          </m:r>
          <m:r>
            <w:del w:id="454" w:author="Alotaibi, Raed" w:date="2019-06-18T12:56:00Z">
              <w:rPr>
                <w:rFonts w:ascii="Cambria Math" w:hAnsi="Cambria Math"/>
              </w:rPr>
              <m:t xml:space="preserve"> </m:t>
            </w:del>
          </m:r>
        </m:oMath>
      </m:oMathPara>
    </w:p>
    <w:p w14:paraId="16401CDD" w14:textId="0C55CB4C" w:rsidR="00272195" w:rsidRPr="00EC1FA9" w:rsidRDefault="00272195" w:rsidP="00956C0F">
      <w:pPr>
        <w:pStyle w:val="Caption"/>
        <w:jc w:val="center"/>
      </w:pPr>
      <w:r w:rsidRPr="00EC1FA9">
        <w:t xml:space="preserve">Equation </w:t>
      </w:r>
      <w:del w:id="455" w:author="Alotaibi, Raed" w:date="2019-06-18T11:56:00Z">
        <w:r w:rsidR="003A36B2" w:rsidDel="00990BB2">
          <w:rPr>
            <w:noProof/>
          </w:rPr>
          <w:fldChar w:fldCharType="begin"/>
        </w:r>
        <w:r w:rsidR="003A36B2" w:rsidDel="00990BB2">
          <w:rPr>
            <w:noProof/>
          </w:rPr>
          <w:delInstrText xml:space="preserve"> SEQ Equation \* ARABIC </w:delInstrText>
        </w:r>
        <w:r w:rsidR="003A36B2" w:rsidDel="00990BB2">
          <w:rPr>
            <w:noProof/>
          </w:rPr>
          <w:fldChar w:fldCharType="separate"/>
        </w:r>
        <w:r w:rsidR="00781CA0" w:rsidDel="00990BB2">
          <w:rPr>
            <w:noProof/>
          </w:rPr>
          <w:delText>5</w:delText>
        </w:r>
        <w:r w:rsidR="003A36B2" w:rsidDel="00990BB2">
          <w:rPr>
            <w:noProof/>
          </w:rPr>
          <w:fldChar w:fldCharType="end"/>
        </w:r>
      </w:del>
      <w:ins w:id="456" w:author="Alotaibi, Raed" w:date="2019-06-18T12:06:00Z">
        <w:r w:rsidR="00E87518">
          <w:rPr>
            <w:noProof/>
          </w:rPr>
          <w:t>7</w:t>
        </w:r>
      </w:ins>
    </w:p>
    <w:p w14:paraId="44A4EDF0" w14:textId="3B8F664E" w:rsidR="00C928CB" w:rsidRPr="00EC1FA9" w:rsidRDefault="00041A08" w:rsidP="00342C4A">
      <w:r w:rsidRPr="00EC1FA9">
        <w:t>We then calculated the relative risk (RR</w:t>
      </w:r>
      <w:r w:rsidRPr="00EC1FA9">
        <w:rPr>
          <w:vertAlign w:val="subscript"/>
        </w:rPr>
        <w:t>diff</w:t>
      </w:r>
      <w:r w:rsidRPr="00EC1FA9">
        <w:t>) for asthma due to</w:t>
      </w:r>
      <w:ins w:id="457" w:author="Khreis, Haneen" w:date="2019-06-12T16:25:00Z">
        <w:r w:rsidR="000D4128">
          <w:t xml:space="preserve"> the</w:t>
        </w:r>
      </w:ins>
      <w:r w:rsidRPr="00EC1FA9">
        <w:t xml:space="preserve"> exposure difference between </w:t>
      </w:r>
      <w:ins w:id="458" w:author="Khreis, Haneen" w:date="2019-06-12T16:26:00Z">
        <w:r w:rsidR="000D4128">
          <w:t xml:space="preserve">the </w:t>
        </w:r>
      </w:ins>
      <w:r w:rsidRPr="00EC1FA9">
        <w:t>estimated exposure levels</w:t>
      </w:r>
      <w:ins w:id="459" w:author="Khreis, Haneen" w:date="2019-06-12T16:26:00Z">
        <w:r w:rsidR="000D4128">
          <w:t xml:space="preserve"> from the land use </w:t>
        </w:r>
        <w:r w:rsidR="0041068F">
          <w:t>regression</w:t>
        </w:r>
        <w:r w:rsidR="000D4128">
          <w:t xml:space="preserve"> model</w:t>
        </w:r>
      </w:ins>
      <w:r w:rsidRPr="00EC1FA9">
        <w:t xml:space="preserve"> (NO</w:t>
      </w:r>
      <w:r w:rsidRPr="00EC1FA9">
        <w:rPr>
          <w:vertAlign w:val="subscript"/>
        </w:rPr>
        <w:t>2</w:t>
      </w:r>
      <w:r w:rsidRPr="00EC1FA9">
        <w:t xml:space="preserve"> concentration at the census block level) and</w:t>
      </w:r>
      <w:ins w:id="460" w:author="Khreis, Haneen" w:date="2019-06-12T16:26:00Z">
        <w:r w:rsidR="00DC26DF">
          <w:t xml:space="preserve"> </w:t>
        </w:r>
      </w:ins>
      <w:del w:id="461" w:author="Khreis, Haneen" w:date="2019-06-16T09:55:00Z">
        <w:r w:rsidRPr="00EC1FA9" w:rsidDel="00E95FDD">
          <w:delText xml:space="preserve"> </w:delText>
        </w:r>
      </w:del>
      <w:r w:rsidRPr="00EC1FA9">
        <w:t xml:space="preserve">no exposure (zero </w:t>
      </w:r>
      <w:del w:id="462" w:author="Alotaibi, Raed" w:date="2019-06-17T14:35:00Z">
        <w:r w:rsidRPr="00EC1FA9" w:rsidDel="000533AB">
          <w:delText>NO</w:delText>
        </w:r>
        <w:r w:rsidRPr="00EC1FA9" w:rsidDel="000533AB">
          <w:rPr>
            <w:vertAlign w:val="subscript"/>
          </w:rPr>
          <w:delText>2</w:delText>
        </w:r>
        <w:r w:rsidRPr="00EC1FA9" w:rsidDel="000533AB">
          <w:delText xml:space="preserve"> </w:delText>
        </w:r>
      </w:del>
      <w:r w:rsidRPr="00EC1FA9">
        <w:t>concentration</w:t>
      </w:r>
      <w:ins w:id="463" w:author="Alotaibi, Raed" w:date="2019-06-17T14:35:00Z">
        <w:r w:rsidR="000533AB">
          <w:t xml:space="preserve"> for </w:t>
        </w:r>
        <w:r w:rsidR="000533AB" w:rsidRPr="00EC1FA9">
          <w:t>NO</w:t>
        </w:r>
        <w:r w:rsidR="000533AB" w:rsidRPr="00EC1FA9">
          <w:rPr>
            <w:vertAlign w:val="subscript"/>
          </w:rPr>
          <w:t>2</w:t>
        </w:r>
      </w:ins>
      <w:r w:rsidRPr="00EC1FA9">
        <w:t>)</w:t>
      </w:r>
      <w:ins w:id="464" w:author="Khreis, Haneen" w:date="2019-06-16T10:02:00Z">
        <w:r w:rsidR="0067108B">
          <w:t xml:space="preserve">, as shown in Equation </w:t>
        </w:r>
      </w:ins>
      <w:ins w:id="465" w:author="Alotaibi, Raed" w:date="2019-06-18T12:06:00Z">
        <w:r w:rsidR="00E87518">
          <w:t>8</w:t>
        </w:r>
      </w:ins>
      <w:ins w:id="466" w:author="Khreis, Haneen" w:date="2019-06-16T10:02:00Z">
        <w:del w:id="467" w:author="Alotaibi, Raed" w:date="2019-06-18T12:06:00Z">
          <w:r w:rsidR="0067108B" w:rsidDel="00E87518">
            <w:delText>6</w:delText>
          </w:r>
        </w:del>
      </w:ins>
      <w:ins w:id="468" w:author="Alotaibi, Raed" w:date="2019-06-17T14:35:00Z">
        <w:r w:rsidR="000533AB">
          <w:t>.</w:t>
        </w:r>
      </w:ins>
      <w:del w:id="469" w:author="Alotaibi, Raed" w:date="2019-06-17T14:35:00Z">
        <w:r w:rsidRPr="00EC1FA9" w:rsidDel="000533AB">
          <w:delText>.</w:delText>
        </w:r>
      </w:del>
    </w:p>
    <w:p w14:paraId="4480EB4F" w14:textId="1242B45A" w:rsidR="00272195" w:rsidRPr="00EC1FA9" w:rsidRDefault="00F90212" w:rsidP="00EC1FA9">
      <w:pPr>
        <w:keepNext/>
        <w:jc w:val="center"/>
        <w:rPr>
          <w:i/>
          <w:iCs/>
        </w:rPr>
      </w:pPr>
      <m:oMathPara>
        <m:oMath>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RR</m:t>
                      </m:r>
                    </m:e>
                  </m:d>
                </m:e>
              </m:func>
              <m:r>
                <w:rPr>
                  <w:rFonts w:ascii="Cambria Math" w:hAnsi="Cambria Math"/>
                </w:rPr>
                <m:t xml:space="preserve"> </m:t>
              </m:r>
              <m:sSub>
                <m:sSubPr>
                  <m:ctrlPr>
                    <w:rPr>
                      <w:rFonts w:ascii="Cambria Math" w:hAnsi="Cambria Math"/>
                      <w:i/>
                      <w:iCs/>
                    </w:rPr>
                  </m:ctrlPr>
                </m:sSubPr>
                <m:e>
                  <m:r>
                    <w:rPr>
                      <w:rFonts w:ascii="Cambria Math" w:hAnsi="Cambria Math"/>
                    </w:rPr>
                    <m:t>/ RR</m:t>
                  </m:r>
                </m:e>
                <m:sub>
                  <m:r>
                    <w:rPr>
                      <w:rFonts w:ascii="Cambria Math" w:hAnsi="Cambria Math"/>
                    </w:rPr>
                    <m:t>unit</m:t>
                  </m:r>
                </m:sub>
              </m:sSub>
              <m:r>
                <w:rPr>
                  <w:rFonts w:ascii="Cambria Math" w:hAnsi="Cambria Math"/>
                </w:rPr>
                <m:t xml:space="preserve"> * </m:t>
              </m:r>
              <m:sSub>
                <m:sSubPr>
                  <m:ctrlPr>
                    <w:ins w:id="470" w:author="Alotaibi, Raed" w:date="2019-06-18T11:58:00Z">
                      <w:rPr>
                        <w:rFonts w:ascii="Cambria Math" w:hAnsi="Cambria Math"/>
                        <w:i/>
                      </w:rPr>
                    </w:ins>
                  </m:ctrlPr>
                </m:sSubPr>
                <m:e>
                  <m:r>
                    <w:ins w:id="471" w:author="Alotaibi, Raed" w:date="2019-06-18T11:58:00Z">
                      <w:rPr>
                        <w:rFonts w:ascii="Cambria Math" w:hAnsi="Cambria Math"/>
                      </w:rPr>
                      <m:t>Exposure</m:t>
                    </w:ins>
                  </m:r>
                </m:e>
                <m:sub>
                  <m:r>
                    <w:ins w:id="472" w:author="Alotaibi, Raed" w:date="2019-06-18T11:58:00Z">
                      <w:rPr>
                        <w:rFonts w:ascii="Cambria Math" w:hAnsi="Cambria Math"/>
                      </w:rPr>
                      <m:t>c</m:t>
                    </w:ins>
                  </m:r>
                </m:sub>
              </m:sSub>
              <m:r>
                <w:del w:id="473" w:author="Alotaibi, Raed" w:date="2019-06-18T11:58:00Z">
                  <w:rPr>
                    <w:rFonts w:ascii="Cambria Math" w:hAnsi="Cambria Math"/>
                  </w:rPr>
                  <m:t>Exposure</m:t>
                </w:del>
              </m:r>
              <m:r>
                <w:rPr>
                  <w:rFonts w:ascii="Cambria Math" w:hAnsi="Cambria Math"/>
                </w:rPr>
                <m:t>)</m:t>
              </m:r>
            </m:sup>
          </m:sSup>
        </m:oMath>
      </m:oMathPara>
    </w:p>
    <w:p w14:paraId="107DD463" w14:textId="3EC68A23" w:rsidR="00D44198" w:rsidRPr="00EC1FA9" w:rsidRDefault="00D44198" w:rsidP="00956C0F">
      <w:pPr>
        <w:pStyle w:val="Caption"/>
        <w:jc w:val="center"/>
      </w:pPr>
      <w:r w:rsidRPr="00EC1FA9">
        <w:t xml:space="preserve">Equation </w:t>
      </w:r>
      <w:del w:id="474" w:author="Alotaibi, Raed" w:date="2019-06-18T12:02:00Z">
        <w:r w:rsidR="003A36B2" w:rsidDel="00E87518">
          <w:rPr>
            <w:noProof/>
          </w:rPr>
          <w:fldChar w:fldCharType="begin"/>
        </w:r>
        <w:r w:rsidR="003A36B2" w:rsidDel="00E87518">
          <w:rPr>
            <w:noProof/>
          </w:rPr>
          <w:delInstrText xml:space="preserve"> SEQ Equation \* ARABIC </w:delInstrText>
        </w:r>
        <w:r w:rsidR="003A36B2" w:rsidDel="00E87518">
          <w:rPr>
            <w:noProof/>
          </w:rPr>
          <w:fldChar w:fldCharType="separate"/>
        </w:r>
        <w:r w:rsidR="00781CA0" w:rsidDel="00E87518">
          <w:rPr>
            <w:noProof/>
          </w:rPr>
          <w:delText>6</w:delText>
        </w:r>
        <w:r w:rsidR="003A36B2" w:rsidDel="00E87518">
          <w:rPr>
            <w:noProof/>
          </w:rPr>
          <w:fldChar w:fldCharType="end"/>
        </w:r>
      </w:del>
      <w:ins w:id="475" w:author="Alotaibi, Raed" w:date="2019-06-18T12:06:00Z">
        <w:r w:rsidR="00E87518">
          <w:rPr>
            <w:noProof/>
          </w:rPr>
          <w:t>8</w:t>
        </w:r>
      </w:ins>
    </w:p>
    <w:p w14:paraId="16E4AE74" w14:textId="254DA0F2" w:rsidR="004C2A7B" w:rsidRPr="00EC1FA9" w:rsidDel="00E87518" w:rsidRDefault="00313E70" w:rsidP="00C147C0">
      <w:pPr>
        <w:rPr>
          <w:del w:id="476" w:author="Alotaibi, Raed" w:date="2019-06-18T12:07:00Z"/>
        </w:rPr>
      </w:pPr>
      <w:r w:rsidRPr="00EC1FA9">
        <w:t>Where RR is the CRF and RR</w:t>
      </w:r>
      <w:r w:rsidRPr="00EC1FA9">
        <w:rPr>
          <w:vertAlign w:val="subscript"/>
        </w:rPr>
        <w:t>unit</w:t>
      </w:r>
      <w:r w:rsidRPr="00EC1FA9">
        <w:t xml:space="preserve"> is the exposure unit</w:t>
      </w:r>
      <w:r w:rsidR="004C2A7B" w:rsidRPr="00EC1FA9">
        <w:t xml:space="preserve"> (4 ug/m</w:t>
      </w:r>
      <w:r w:rsidR="004C2A7B" w:rsidRPr="00EC1FA9">
        <w:rPr>
          <w:vertAlign w:val="superscript"/>
        </w:rPr>
        <w:t>3</w:t>
      </w:r>
      <w:r w:rsidR="004C2A7B" w:rsidRPr="00EC1FA9">
        <w:t>)</w:t>
      </w:r>
      <w:r w:rsidRPr="00EC1FA9">
        <w:t xml:space="preserve"> for the CRF</w:t>
      </w:r>
      <w:r w:rsidR="008C1A31" w:rsidRPr="00EC1FA9">
        <w:t xml:space="preserve"> as extracted from</w:t>
      </w:r>
      <w:r w:rsidR="00C147C0" w:rsidRPr="00EC1FA9">
        <w:t xml:space="preserve"> </w:t>
      </w:r>
      <w:r w:rsidR="00C147C0" w:rsidRPr="00EC1FA9">
        <w:fldChar w:fldCharType="begin"/>
      </w:r>
      <w:r w:rsidR="00C147C0" w:rsidRPr="00EC1FA9">
        <w:instrText xml:space="preserve"> ADDIN EN.CITE &lt;EndNote&gt;&lt;Cite AuthorYear="1"&gt;&lt;Author&gt;Khreis&lt;/Author&gt;&lt;Year&gt;2017&lt;/Year&gt;&lt;RecNum&gt;5&lt;/RecNum&gt;&lt;DisplayText&gt;Khreis et al. (2017)&lt;/DisplayText&gt;&lt;record&gt;&lt;rec-number&gt;5&lt;/rec-number&gt;&lt;foreign-keys&gt;&lt;key app="EN" db-id="sepddp20s9p0fsetespvfzwjv0d9tat2092f" timestamp="1553104548"&gt;5&lt;/key&gt;&lt;/foreign-keys&gt;&lt;ref-type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00C147C0" w:rsidRPr="00EC1FA9">
        <w:fldChar w:fldCharType="separate"/>
      </w:r>
      <w:r w:rsidR="00C147C0" w:rsidRPr="00EC1FA9">
        <w:rPr>
          <w:noProof/>
        </w:rPr>
        <w:t>Khreis et al. (2017)</w:t>
      </w:r>
      <w:r w:rsidR="00C147C0" w:rsidRPr="00EC1FA9">
        <w:fldChar w:fldCharType="end"/>
      </w:r>
      <w:r w:rsidRPr="00EC1FA9">
        <w:t xml:space="preserve">. </w:t>
      </w:r>
    </w:p>
    <w:p w14:paraId="64554D4C" w14:textId="0D5ABA78" w:rsidR="00313E70" w:rsidRPr="00EC1FA9" w:rsidRDefault="00313E70" w:rsidP="00956C0F">
      <w:r w:rsidRPr="00EC1FA9">
        <w:t>The population attributable fraction (PAF) is then estimated</w:t>
      </w:r>
      <w:r w:rsidR="004C2A7B" w:rsidRPr="00EC1FA9">
        <w:t xml:space="preserve"> using </w:t>
      </w:r>
      <w:ins w:id="477" w:author="Alotaibi, Raed" w:date="2019-06-18T12:06:00Z">
        <w:r w:rsidR="00E87518">
          <w:t>Equation 9</w:t>
        </w:r>
      </w:ins>
      <w:del w:id="478" w:author="Alotaibi, Raed" w:date="2019-06-18T12:06:00Z">
        <w:r w:rsidR="004C2A7B" w:rsidRPr="00EC1FA9" w:rsidDel="00E87518">
          <w:delText>the following</w:delText>
        </w:r>
      </w:del>
      <w:r w:rsidR="004C2A7B" w:rsidRPr="00EC1FA9">
        <w:t>:</w:t>
      </w:r>
      <w:r w:rsidRPr="00EC1FA9">
        <w:t xml:space="preserve"> </w:t>
      </w:r>
    </w:p>
    <w:p w14:paraId="32AD94B8" w14:textId="6D3669D1" w:rsidR="00D44198" w:rsidRPr="00EC1FA9" w:rsidRDefault="00F90212" w:rsidP="00EC1FA9">
      <w:pPr>
        <w:keepNext/>
        <w:jc w:val="center"/>
        <w:rPr>
          <w:i/>
          <w:iCs/>
        </w:rPr>
      </w:pPr>
      <m:oMathPara>
        <m:oMath>
          <m:sSub>
            <m:sSubPr>
              <m:ctrlPr>
                <w:ins w:id="479" w:author="Alotaibi, Raed" w:date="2019-06-18T11:59:00Z">
                  <w:rPr>
                    <w:rFonts w:ascii="Cambria Math" w:hAnsi="Cambria Math"/>
                    <w:i/>
                  </w:rPr>
                </w:ins>
              </m:ctrlPr>
            </m:sSubPr>
            <m:e>
              <m:r>
                <w:ins w:id="480" w:author="Alotaibi, Raed" w:date="2019-06-18T11:59:00Z">
                  <w:rPr>
                    <w:rFonts w:ascii="Cambria Math" w:hAnsi="Cambria Math"/>
                  </w:rPr>
                  <m:t>PAF</m:t>
                </w:ins>
              </m:r>
            </m:e>
            <m:sub>
              <m:r>
                <w:ins w:id="481" w:author="Alotaibi, Raed" w:date="2019-06-18T11:59:00Z">
                  <w:rPr>
                    <w:rFonts w:ascii="Cambria Math" w:hAnsi="Cambria Math"/>
                  </w:rPr>
                  <m:t>c</m:t>
                </w:ins>
              </m:r>
            </m:sub>
          </m:sSub>
          <m:r>
            <w:del w:id="482" w:author="Alotaibi, Raed" w:date="2019-06-18T11:59:00Z">
              <w:rPr>
                <w:rFonts w:ascii="Cambria Math" w:hAnsi="Cambria Math"/>
              </w:rPr>
              <m:t>PAF</m:t>
            </w:del>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-1</m:t>
              </m:r>
            </m:e>
          </m:d>
          <m:r>
            <w:rPr>
              <w:rFonts w:ascii="Cambria Math" w:hAnsi="Cambria Math"/>
            </w:rPr>
            <m:t xml:space="preserve">/ </m:t>
          </m:r>
          <m:sSub>
            <m:sSubPr>
              <m:ctrlPr>
                <w:rPr>
                  <w:rFonts w:ascii="Cambria Math" w:hAnsi="Cambria Math"/>
                  <w:i/>
                  <w:iCs/>
                </w:rPr>
              </m:ctrlPr>
            </m:sSubPr>
            <m:e>
              <m:r>
                <w:rPr>
                  <w:rFonts w:ascii="Cambria Math" w:hAnsi="Cambria Math"/>
                </w:rPr>
                <m:t>RR</m:t>
              </m:r>
            </m:e>
            <m:sub>
              <m:r>
                <w:rPr>
                  <w:rFonts w:ascii="Cambria Math" w:hAnsi="Cambria Math"/>
                </w:rPr>
                <m:t>diff</m:t>
              </m:r>
            </m:sub>
          </m:sSub>
        </m:oMath>
      </m:oMathPara>
    </w:p>
    <w:p w14:paraId="7076DCCA" w14:textId="552BF121" w:rsidR="00D44198" w:rsidRPr="00EC1FA9" w:rsidRDefault="00D44198" w:rsidP="00956C0F">
      <w:pPr>
        <w:pStyle w:val="Caption"/>
        <w:jc w:val="center"/>
      </w:pPr>
      <w:r w:rsidRPr="00EC1FA9">
        <w:t xml:space="preserve">Equation </w:t>
      </w:r>
      <w:del w:id="483" w:author="Alotaibi, Raed" w:date="2019-06-18T12:02:00Z">
        <w:r w:rsidR="003A36B2" w:rsidDel="00E87518">
          <w:rPr>
            <w:noProof/>
          </w:rPr>
          <w:fldChar w:fldCharType="begin"/>
        </w:r>
        <w:r w:rsidR="003A36B2" w:rsidDel="00E87518">
          <w:rPr>
            <w:noProof/>
          </w:rPr>
          <w:delInstrText xml:space="preserve"> SEQ Equation \* ARABIC </w:delInstrText>
        </w:r>
        <w:r w:rsidR="003A36B2" w:rsidDel="00E87518">
          <w:rPr>
            <w:noProof/>
          </w:rPr>
          <w:fldChar w:fldCharType="separate"/>
        </w:r>
        <w:r w:rsidR="00781CA0" w:rsidDel="00E87518">
          <w:rPr>
            <w:noProof/>
          </w:rPr>
          <w:delText>7</w:delText>
        </w:r>
        <w:r w:rsidR="003A36B2" w:rsidDel="00E87518">
          <w:rPr>
            <w:noProof/>
          </w:rPr>
          <w:fldChar w:fldCharType="end"/>
        </w:r>
      </w:del>
      <w:ins w:id="484" w:author="Alotaibi, Raed" w:date="2019-06-18T12:06:00Z">
        <w:r w:rsidR="00E87518">
          <w:rPr>
            <w:noProof/>
          </w:rPr>
          <w:t>9</w:t>
        </w:r>
      </w:ins>
    </w:p>
    <w:p w14:paraId="77466C89" w14:textId="21CD6BF9" w:rsidR="000533AB" w:rsidRDefault="00313E70" w:rsidP="00956C0F">
      <w:pPr>
        <w:rPr>
          <w:ins w:id="485" w:author="Alotaibi, Raed" w:date="2019-06-17T14:33:00Z"/>
        </w:rPr>
      </w:pPr>
      <w:r w:rsidRPr="00EC1FA9">
        <w:t xml:space="preserve">The attributable number of asthma incident cases (AC) </w:t>
      </w:r>
      <w:r w:rsidR="008C1A31" w:rsidRPr="00EC1FA9">
        <w:t xml:space="preserve">was </w:t>
      </w:r>
      <w:r w:rsidRPr="00EC1FA9">
        <w:t xml:space="preserve">estimated by multiplying the PAF with the </w:t>
      </w:r>
      <w:commentRangeStart w:id="486"/>
      <w:ins w:id="487" w:author="Khreis, Haneen" w:date="2019-06-16T09:57:00Z">
        <w:r w:rsidR="00E95FDD">
          <w:t xml:space="preserve">total </w:t>
        </w:r>
      </w:ins>
      <w:commentRangeEnd w:id="486"/>
      <w:ins w:id="488" w:author="Khreis, Haneen" w:date="2019-06-16T10:02:00Z">
        <w:r w:rsidR="0067108B">
          <w:rPr>
            <w:rStyle w:val="CommentReference"/>
          </w:rPr>
          <w:commentReference w:id="486"/>
        </w:r>
      </w:ins>
      <w:r w:rsidRPr="00EC1FA9">
        <w:t>number of incident asthma cases at each census block</w:t>
      </w:r>
      <w:ins w:id="489" w:author="Khreis, Haneen" w:date="2019-06-16T09:57:00Z">
        <w:del w:id="490" w:author="Alotaibi, Raed" w:date="2019-06-17T14:35:00Z">
          <w:r w:rsidR="00E95FDD" w:rsidDel="000533AB">
            <w:delText xml:space="preserve"> </w:delText>
          </w:r>
        </w:del>
        <w:del w:id="491" w:author="Alotaibi, Raed" w:date="2019-06-17T14:33:00Z">
          <w:r w:rsidR="00E95FDD" w:rsidDel="000533AB">
            <w:delText>(Equation 5)</w:delText>
          </w:r>
        </w:del>
      </w:ins>
      <w:ins w:id="492" w:author="Alotaibi, Raed" w:date="2019-06-17T14:35:00Z">
        <w:r w:rsidR="000533AB">
          <w:t xml:space="preserve">, as shown in Equation </w:t>
        </w:r>
      </w:ins>
      <w:ins w:id="493" w:author="Alotaibi, Raed" w:date="2019-06-18T12:06:00Z">
        <w:r w:rsidR="00E87518">
          <w:t>10</w:t>
        </w:r>
      </w:ins>
      <w:ins w:id="494" w:author="Alotaibi, Raed" w:date="2019-06-18T12:07:00Z">
        <w:r w:rsidR="00E87518">
          <w:t>.</w:t>
        </w:r>
      </w:ins>
    </w:p>
    <w:p w14:paraId="35562514" w14:textId="331C9C54" w:rsidR="000533AB" w:rsidRPr="00EC1FA9" w:rsidRDefault="00F90212" w:rsidP="00956C0F">
      <w:pPr>
        <w:keepNext/>
        <w:jc w:val="center"/>
        <w:rPr>
          <w:ins w:id="495" w:author="Alotaibi, Raed" w:date="2019-06-17T14:33:00Z"/>
          <w:i/>
          <w:iCs/>
        </w:rPr>
      </w:pPr>
      <m:oMathPara>
        <m:oMath>
          <m:sSub>
            <m:sSubPr>
              <m:ctrlPr>
                <w:ins w:id="496" w:author="Alotaibi, Raed" w:date="2019-06-18T11:59:00Z">
                  <w:rPr>
                    <w:rFonts w:ascii="Cambria Math" w:hAnsi="Cambria Math"/>
                    <w:i/>
                  </w:rPr>
                </w:ins>
              </m:ctrlPr>
            </m:sSubPr>
            <m:e>
              <m:r>
                <w:ins w:id="497" w:author="Alotaibi, Raed" w:date="2019-06-18T11:59:00Z">
                  <w:rPr>
                    <w:rFonts w:ascii="Cambria Math" w:hAnsi="Cambria Math"/>
                  </w:rPr>
                  <m:t>AC</m:t>
                </w:ins>
              </m:r>
            </m:e>
            <m:sub>
              <m:r>
                <w:ins w:id="498" w:author="Alotaibi, Raed" w:date="2019-06-18T11:59:00Z">
                  <w:rPr>
                    <w:rFonts w:ascii="Cambria Math" w:hAnsi="Cambria Math"/>
                  </w:rPr>
                  <m:t>c</m:t>
                </w:ins>
              </m:r>
            </m:sub>
          </m:sSub>
          <m:r>
            <w:ins w:id="499" w:author="Alotaibi, Raed" w:date="2019-06-17T14:33:00Z">
              <w:rPr>
                <w:rFonts w:ascii="Cambria Math" w:hAnsi="Cambria Math"/>
              </w:rPr>
              <m:t>=</m:t>
            </w:ins>
          </m:r>
          <m:sSub>
            <m:sSubPr>
              <m:ctrlPr>
                <w:ins w:id="500" w:author="Alotaibi, Raed" w:date="2019-06-18T11:59:00Z">
                  <w:rPr>
                    <w:rFonts w:ascii="Cambria Math" w:hAnsi="Cambria Math"/>
                    <w:i/>
                  </w:rPr>
                </w:ins>
              </m:ctrlPr>
            </m:sSubPr>
            <m:e>
              <m:r>
                <w:ins w:id="501" w:author="Alotaibi, Raed" w:date="2019-06-18T11:59:00Z">
                  <w:rPr>
                    <w:rFonts w:ascii="Cambria Math" w:hAnsi="Cambria Math"/>
                  </w:rPr>
                  <m:t>PAF</m:t>
                </w:ins>
              </m:r>
            </m:e>
            <m:sub>
              <m:r>
                <w:ins w:id="502" w:author="Alotaibi, Raed" w:date="2019-06-18T11:59:00Z">
                  <w:rPr>
                    <w:rFonts w:ascii="Cambria Math" w:hAnsi="Cambria Math"/>
                  </w:rPr>
                  <m:t>c</m:t>
                </w:ins>
              </m:r>
            </m:sub>
          </m:sSub>
          <m:r>
            <w:ins w:id="503" w:author="Alotaibi, Raed" w:date="2019-06-17T14:33:00Z">
              <w:rPr>
                <w:rFonts w:ascii="Cambria Math" w:hAnsi="Cambria Math"/>
              </w:rPr>
              <m:t>*</m:t>
            </w:ins>
          </m:r>
          <m:sSub>
            <m:sSubPr>
              <m:ctrlPr>
                <w:ins w:id="504" w:author="Alotaibi, Raed" w:date="2019-06-18T11:58:00Z">
                  <w:rPr>
                    <w:rFonts w:ascii="Cambria Math" w:hAnsi="Cambria Math"/>
                    <w:i/>
                  </w:rPr>
                </w:ins>
              </m:ctrlPr>
            </m:sSubPr>
            <m:e>
              <m:r>
                <w:ins w:id="505" w:author="Alotaibi, Raed" w:date="2019-06-18T11:58:00Z">
                  <w:rPr>
                    <w:rFonts w:ascii="Cambria Math" w:hAnsi="Cambria Math"/>
                  </w:rPr>
                  <m:t xml:space="preserve">Asthma incident cases </m:t>
                </w:ins>
              </m:r>
            </m:e>
            <m:sub>
              <m:r>
                <w:ins w:id="506" w:author="Alotaibi, Raed" w:date="2019-06-18T11:58:00Z">
                  <w:rPr>
                    <w:rFonts w:ascii="Cambria Math" w:hAnsi="Cambria Math"/>
                  </w:rPr>
                  <m:t>c</m:t>
                </w:ins>
              </m:r>
            </m:sub>
          </m:sSub>
        </m:oMath>
      </m:oMathPara>
    </w:p>
    <w:p w14:paraId="5857B9AA" w14:textId="086437B0" w:rsidR="000533AB" w:rsidRDefault="000533AB">
      <w:pPr>
        <w:pStyle w:val="Caption"/>
        <w:jc w:val="center"/>
        <w:rPr>
          <w:ins w:id="507" w:author="Alotaibi, Raed" w:date="2019-06-17T14:33:00Z"/>
        </w:rPr>
        <w:pPrChange w:id="508" w:author="Alotaibi, Raed" w:date="2019-06-17T14:35:00Z">
          <w:pPr/>
        </w:pPrChange>
      </w:pPr>
      <w:ins w:id="509" w:author="Alotaibi, Raed" w:date="2019-06-17T14:33:00Z">
        <w:r w:rsidRPr="00EC1FA9">
          <w:t xml:space="preserve">Equation </w:t>
        </w:r>
      </w:ins>
      <w:ins w:id="510" w:author="Alotaibi, Raed" w:date="2019-06-18T12:06:00Z">
        <w:r w:rsidR="00E87518">
          <w:t>10</w:t>
        </w:r>
      </w:ins>
    </w:p>
    <w:p w14:paraId="3C4E1846" w14:textId="2B7CF28C" w:rsidR="008901C8" w:rsidRDefault="00313E70" w:rsidP="00956C0F">
      <w:pPr>
        <w:rPr>
          <w:ins w:id="511" w:author="Alotaibi, Raed" w:date="2019-06-18T11:59:00Z"/>
        </w:rPr>
      </w:pPr>
      <w:del w:id="512" w:author="Alotaibi, Raed" w:date="2019-06-17T14:33:00Z">
        <w:r w:rsidRPr="00EC1FA9" w:rsidDel="000533AB">
          <w:delText xml:space="preserve">. </w:delText>
        </w:r>
      </w:del>
      <w:r w:rsidRPr="00EC1FA9">
        <w:t>The</w:t>
      </w:r>
      <w:r w:rsidR="00726708" w:rsidRPr="00EC1FA9">
        <w:t xml:space="preserve"> attributable </w:t>
      </w:r>
      <w:ins w:id="513" w:author="Khreis, Haneen" w:date="2019-06-16T09:58:00Z">
        <w:r w:rsidR="00E95FDD">
          <w:t xml:space="preserve">number of </w:t>
        </w:r>
      </w:ins>
      <w:r w:rsidR="00726708" w:rsidRPr="00EC1FA9">
        <w:t xml:space="preserve">cases </w:t>
      </w:r>
      <w:del w:id="514" w:author="Khreis, Haneen" w:date="2019-06-16T09:58:00Z">
        <w:r w:rsidR="00EF024A" w:rsidRPr="00EC1FA9" w:rsidDel="00E95FDD">
          <w:delText xml:space="preserve">for </w:delText>
        </w:r>
      </w:del>
      <w:ins w:id="515" w:author="Khreis, Haneen" w:date="2019-06-16T09:58:00Z">
        <w:del w:id="516" w:author="Alotaibi, Raed" w:date="2019-06-18T12:06:00Z">
          <w:r w:rsidR="00E95FDD" w:rsidDel="00E87518">
            <w:delText>in</w:delText>
          </w:r>
        </w:del>
      </w:ins>
      <w:ins w:id="517" w:author="Alotaibi, Raed" w:date="2019-06-18T12:06:00Z">
        <w:r w:rsidR="00E87518">
          <w:t>for</w:t>
        </w:r>
      </w:ins>
      <w:ins w:id="518" w:author="Khreis, Haneen" w:date="2019-06-16T09:58:00Z">
        <w:r w:rsidR="00E95FDD" w:rsidRPr="00EC1FA9">
          <w:t xml:space="preserve"> </w:t>
        </w:r>
      </w:ins>
      <w:r w:rsidR="00EF024A" w:rsidRPr="00EC1FA9">
        <w:t xml:space="preserve">each census block </w:t>
      </w:r>
      <w:r w:rsidRPr="00EC1FA9">
        <w:t xml:space="preserve">is </w:t>
      </w:r>
      <w:del w:id="519" w:author="Alotaibi, Raed" w:date="2019-06-18T12:06:00Z">
        <w:r w:rsidRPr="00EC1FA9" w:rsidDel="00E87518">
          <w:delText xml:space="preserve">then </w:delText>
        </w:r>
      </w:del>
      <w:r w:rsidRPr="00EC1FA9">
        <w:t xml:space="preserve">summed </w:t>
      </w:r>
      <w:ins w:id="520" w:author="Khreis, Haneen" w:date="2019-06-16T09:58:00Z">
        <w:r w:rsidR="00E95FDD">
          <w:t xml:space="preserve">across the </w:t>
        </w:r>
        <w:commentRangeStart w:id="521"/>
        <w:commentRangeStart w:id="522"/>
        <w:r w:rsidR="00E95FDD">
          <w:t>state</w:t>
        </w:r>
        <w:commentRangeEnd w:id="521"/>
        <w:r w:rsidR="00E95FDD">
          <w:rPr>
            <w:rStyle w:val="CommentReference"/>
          </w:rPr>
          <w:commentReference w:id="521"/>
        </w:r>
      </w:ins>
      <w:commentRangeEnd w:id="522"/>
      <w:r w:rsidR="00342C4A">
        <w:rPr>
          <w:rStyle w:val="CommentReference"/>
        </w:rPr>
        <w:commentReference w:id="522"/>
      </w:r>
      <w:ins w:id="523" w:author="Khreis, Haneen" w:date="2019-06-16T09:58:00Z">
        <w:r w:rsidR="00E95FDD">
          <w:t xml:space="preserve">, and the entire country, </w:t>
        </w:r>
      </w:ins>
      <w:r w:rsidRPr="00EC1FA9">
        <w:t>to get the total AC</w:t>
      </w:r>
      <w:ins w:id="524" w:author="Alotaibi, Raed" w:date="2019-06-18T12:07:00Z">
        <w:r w:rsidR="00E87518">
          <w:t>, as shown in Equation 11.</w:t>
        </w:r>
      </w:ins>
      <w:del w:id="525" w:author="Alotaibi, Raed" w:date="2019-06-18T12:07:00Z">
        <w:r w:rsidRPr="00EC1FA9" w:rsidDel="00E87518">
          <w:delText>.</w:delText>
        </w:r>
      </w:del>
    </w:p>
    <w:p w14:paraId="733AD87D" w14:textId="56970492" w:rsidR="00E87518" w:rsidRPr="00EC1FA9" w:rsidRDefault="00E87518">
      <w:pPr>
        <w:keepNext/>
        <w:jc w:val="center"/>
        <w:rPr>
          <w:ins w:id="526" w:author="Alotaibi, Raed" w:date="2019-06-18T11:59:00Z"/>
          <w:i/>
          <w:iCs/>
        </w:rPr>
      </w:pPr>
      <m:oMathPara>
        <m:oMath>
          <m:r>
            <w:ins w:id="527" w:author="Alotaibi, Raed" w:date="2019-06-18T12:07:00Z">
              <w:rPr>
                <w:rFonts w:ascii="Cambria Math" w:hAnsi="Cambria Math"/>
              </w:rPr>
              <m:t>T</m:t>
            </w:ins>
          </m:r>
          <m:r>
            <w:ins w:id="528" w:author="Alotaibi, Raed" w:date="2019-06-18T12:01:00Z">
              <w:rPr>
                <w:rFonts w:ascii="Cambria Math" w:hAnsi="Cambria Math"/>
              </w:rPr>
              <m:t xml:space="preserve">otal </m:t>
            </w:ins>
          </m:r>
          <m:r>
            <w:ins w:id="529" w:author="Alotaibi, Raed" w:date="2019-06-18T11:59:00Z">
              <w:rPr>
                <w:rFonts w:ascii="Cambria Math" w:hAnsi="Cambria Math"/>
              </w:rPr>
              <m:t>A</m:t>
            </w:ins>
          </m:r>
          <m:r>
            <w:ins w:id="530" w:author="Alotaibi, Raed" w:date="2019-06-18T12:00:00Z">
              <w:rPr>
                <w:rFonts w:ascii="Cambria Math" w:hAnsi="Cambria Math"/>
              </w:rPr>
              <m:t>C</m:t>
            </w:ins>
          </m:r>
          <m:r>
            <w:ins w:id="531" w:author="Alotaibi, Raed" w:date="2019-06-18T11:59:00Z">
              <w:rPr>
                <w:rFonts w:ascii="Cambria Math" w:hAnsi="Cambria Math"/>
              </w:rPr>
              <m:t>=</m:t>
            </w:ins>
          </m:r>
          <w:commentRangeStart w:id="532"/>
          <m:r>
            <w:ins w:id="533" w:author="Alotaibi, Raed" w:date="2019-06-18T12:00:00Z">
              <w:rPr>
                <w:rFonts w:ascii="Cambria Math" w:hAnsi="Cambria Math"/>
              </w:rPr>
              <m:t>∑</m:t>
            </w:ins>
          </m:r>
          <w:commentRangeEnd w:id="532"/>
          <m:r>
            <w:ins w:id="534" w:author="Alotaibi, Raed" w:date="2019-06-18T12:00:00Z">
              <m:rPr>
                <m:sty m:val="p"/>
              </m:rPr>
              <w:rPr>
                <w:rStyle w:val="CommentReference"/>
              </w:rPr>
              <w:commentReference w:id="532"/>
            </w:ins>
          </m:r>
          <m:sSub>
            <m:sSubPr>
              <m:ctrlPr>
                <w:ins w:id="535" w:author="Alotaibi, Raed" w:date="2019-06-18T12:00:00Z">
                  <w:rPr>
                    <w:rFonts w:ascii="Cambria Math" w:hAnsi="Cambria Math"/>
                    <w:i/>
                  </w:rPr>
                </w:ins>
              </m:ctrlPr>
            </m:sSubPr>
            <m:e>
              <m:r>
                <w:ins w:id="536" w:author="Alotaibi, Raed" w:date="2019-06-18T12:00:00Z">
                  <w:rPr>
                    <w:rFonts w:ascii="Cambria Math" w:hAnsi="Cambria Math"/>
                  </w:rPr>
                  <m:t>AC</m:t>
                </w:ins>
              </m:r>
            </m:e>
            <m:sub>
              <m:r>
                <w:ins w:id="537" w:author="Alotaibi, Raed" w:date="2019-06-18T12:01:00Z">
                  <w:rPr>
                    <w:rFonts w:ascii="Cambria Math" w:hAnsi="Cambria Math"/>
                  </w:rPr>
                  <m:t>c</m:t>
                </w:ins>
              </m:r>
              <m:r>
                <w:ins w:id="538" w:author="Alotaibi, Raed" w:date="2019-06-21T10:44:00Z">
                  <w:rPr>
                    <w:rFonts w:ascii="Cambria Math" w:hAnsi="Cambria Math"/>
                  </w:rPr>
                  <m:t>,</m:t>
                </w:ins>
              </m:r>
              <m:r>
                <w:ins w:id="539" w:author="Alotaibi, Raed" w:date="2019-06-21T10:43:00Z">
                  <w:rPr>
                    <w:rFonts w:ascii="Cambria Math" w:hAnsi="Cambria Math"/>
                  </w:rPr>
                  <m:t xml:space="preserve"> s</m:t>
                </w:ins>
              </m:r>
            </m:sub>
          </m:sSub>
        </m:oMath>
      </m:oMathPara>
    </w:p>
    <w:p w14:paraId="0F984198" w14:textId="0DD591FD" w:rsidR="00E87518" w:rsidRPr="00EC1FA9" w:rsidRDefault="00E87518">
      <w:pPr>
        <w:pStyle w:val="Caption"/>
        <w:jc w:val="center"/>
        <w:pPrChange w:id="540" w:author="Alotaibi, Raed" w:date="2019-06-18T12:02:00Z">
          <w:pPr/>
        </w:pPrChange>
      </w:pPr>
      <w:ins w:id="541" w:author="Alotaibi, Raed" w:date="2019-06-18T11:59:00Z">
        <w:r w:rsidRPr="00EC1FA9">
          <w:t xml:space="preserve">Equation </w:t>
        </w:r>
      </w:ins>
      <w:ins w:id="542" w:author="Alotaibi, Raed" w:date="2019-06-18T12:02:00Z">
        <w:r>
          <w:t>1</w:t>
        </w:r>
      </w:ins>
      <w:ins w:id="543" w:author="Alotaibi, Raed" w:date="2019-06-18T12:06:00Z">
        <w:r>
          <w:t>1</w:t>
        </w:r>
      </w:ins>
    </w:p>
    <w:p w14:paraId="6273D842" w14:textId="1A9B48AC" w:rsidR="009250E9" w:rsidRPr="00EC1FA9" w:rsidRDefault="009250E9"/>
    <w:p w14:paraId="34B75231" w14:textId="248FB67A" w:rsidR="00C928CB" w:rsidRPr="00EC1FA9" w:rsidRDefault="00D16991" w:rsidP="004F11AE">
      <w:pPr>
        <w:rPr>
          <w:b/>
          <w:bCs/>
        </w:rPr>
      </w:pPr>
      <w:r w:rsidRPr="00EC1FA9">
        <w:rPr>
          <w:b/>
          <w:bCs/>
        </w:rPr>
        <w:t>Results</w:t>
      </w:r>
    </w:p>
    <w:p w14:paraId="2A1FAC80" w14:textId="2AAC5247" w:rsidR="008C1A31" w:rsidRPr="00EC1FA9" w:rsidRDefault="008C1A31" w:rsidP="004205F7">
      <w:pPr>
        <w:rPr>
          <w:i/>
          <w:iCs/>
        </w:rPr>
      </w:pPr>
      <w:r w:rsidRPr="00EC1FA9">
        <w:rPr>
          <w:i/>
          <w:iCs/>
        </w:rPr>
        <w:t>NO</w:t>
      </w:r>
      <w:r w:rsidRPr="00713E8A">
        <w:rPr>
          <w:i/>
          <w:iCs/>
          <w:vertAlign w:val="subscript"/>
          <w:rPrChange w:id="544" w:author="Khreis, Haneen" w:date="2019-06-12T15:55:00Z">
            <w:rPr>
              <w:i/>
              <w:iCs/>
            </w:rPr>
          </w:rPrChange>
        </w:rPr>
        <w:t>2</w:t>
      </w:r>
      <w:r w:rsidRPr="00EC1FA9">
        <w:rPr>
          <w:i/>
          <w:iCs/>
        </w:rPr>
        <w:t xml:space="preserve"> concentrations and trends </w:t>
      </w:r>
    </w:p>
    <w:p w14:paraId="3D372DC4" w14:textId="58373020" w:rsidR="004577A5" w:rsidRPr="00EC1FA9" w:rsidRDefault="004577A5">
      <w:pPr>
        <w:rPr>
          <w:b/>
          <w:bCs/>
        </w:rPr>
      </w:pPr>
      <w:r w:rsidRPr="00EC1FA9">
        <w:t>The mean (min-max) NO</w:t>
      </w:r>
      <w:r w:rsidRPr="00EC1FA9">
        <w:rPr>
          <w:vertAlign w:val="subscript"/>
        </w:rPr>
        <w:t xml:space="preserve">2 </w:t>
      </w:r>
      <w:r w:rsidRPr="00EC1FA9">
        <w:t>concentrations were 13.3 (1.5-58.3) ug/m</w:t>
      </w:r>
      <w:r w:rsidRPr="00EC1FA9">
        <w:rPr>
          <w:vertAlign w:val="superscript"/>
        </w:rPr>
        <w:t>3</w:t>
      </w:r>
      <w:r w:rsidR="00726708" w:rsidRPr="00EC1FA9">
        <w:rPr>
          <w:vertAlign w:val="superscript"/>
        </w:rPr>
        <w:t xml:space="preserve"> </w:t>
      </w:r>
      <w:r w:rsidR="00726708" w:rsidRPr="00EC1FA9">
        <w:t>(</w:t>
      </w:r>
      <w:r w:rsidR="00726708" w:rsidRPr="00EC1FA9">
        <w:fldChar w:fldCharType="begin"/>
      </w:r>
      <w:r w:rsidR="00726708" w:rsidRPr="00EC1FA9">
        <w:instrText xml:space="preserve"> REF _Ref9945253 \h  \* MERGEFORMAT </w:instrText>
      </w:r>
      <w:r w:rsidR="00726708" w:rsidRPr="00EC1FA9">
        <w:fldChar w:fldCharType="separate"/>
      </w:r>
      <w:ins w:id="545" w:author="Raed Alotaibi" w:date="2019-06-23T14:30:00Z">
        <w:r w:rsidR="00212BF3" w:rsidRPr="00EC1FA9">
          <w:t xml:space="preserve">Table </w:t>
        </w:r>
        <w:r w:rsidR="00212BF3">
          <w:rPr>
            <w:noProof/>
          </w:rPr>
          <w:t>2</w:t>
        </w:r>
      </w:ins>
      <w:del w:id="546" w:author="Raed Alotaibi" w:date="2019-06-23T14:30:00Z">
        <w:r w:rsidR="002A3132" w:rsidRPr="00EC1FA9" w:rsidDel="00212BF3">
          <w:delText>Table</w:delText>
        </w:r>
      </w:del>
      <w:ins w:id="547" w:author="Alotaibi, Raed" w:date="2019-06-21T12:30:00Z">
        <w:del w:id="548" w:author="Raed Alotaibi" w:date="2019-06-23T14:30:00Z">
          <w:r w:rsidR="002A3132" w:rsidRPr="00EC1FA9" w:rsidDel="00212BF3">
            <w:delText xml:space="preserve"> </w:delText>
          </w:r>
          <w:r w:rsidR="002A3132" w:rsidDel="00212BF3">
            <w:rPr>
              <w:noProof/>
            </w:rPr>
            <w:delText>2</w:delText>
          </w:r>
        </w:del>
      </w:ins>
      <w:del w:id="549" w:author="Raed Alotaibi" w:date="2019-06-23T14:30:00Z">
        <w:r w:rsidR="00781CA0" w:rsidRPr="00EC1FA9" w:rsidDel="00212BF3">
          <w:delText xml:space="preserve">Table </w:delText>
        </w:r>
        <w:r w:rsidR="00781CA0" w:rsidDel="00212BF3">
          <w:rPr>
            <w:noProof/>
          </w:rPr>
          <w:delText>2</w:delText>
        </w:r>
      </w:del>
      <w:r w:rsidR="00726708" w:rsidRPr="00EC1FA9">
        <w:fldChar w:fldCharType="end"/>
      </w:r>
      <w:r w:rsidR="00726708" w:rsidRPr="00EC1FA9">
        <w:t>)</w:t>
      </w:r>
      <w:r w:rsidRPr="00EC1FA9">
        <w:t>. By living location, the mean NO</w:t>
      </w:r>
      <w:r w:rsidRPr="00EC1FA9">
        <w:rPr>
          <w:vertAlign w:val="subscript"/>
        </w:rPr>
        <w:t>2</w:t>
      </w:r>
      <w:r w:rsidRPr="00EC1FA9">
        <w:t xml:space="preserve"> concentration</w:t>
      </w:r>
      <w:del w:id="550" w:author="Khreis, Haneen" w:date="2019-06-16T10:04:00Z">
        <w:r w:rsidRPr="00EC1FA9" w:rsidDel="00B54516">
          <w:delText>s</w:delText>
        </w:r>
      </w:del>
      <w:r w:rsidRPr="00EC1FA9">
        <w:t xml:space="preserve"> was highest </w:t>
      </w:r>
      <w:del w:id="551" w:author="Khreis, Haneen" w:date="2019-06-16T10:04:00Z">
        <w:r w:rsidRPr="00EC1FA9" w:rsidDel="00B54516">
          <w:delText xml:space="preserve">at </w:delText>
        </w:r>
      </w:del>
      <w:ins w:id="552" w:author="Khreis, Haneen" w:date="2019-06-16T10:04:00Z">
        <w:r w:rsidR="00B54516">
          <w:t>in</w:t>
        </w:r>
        <w:r w:rsidR="00B54516" w:rsidRPr="00EC1FA9">
          <w:t xml:space="preserve"> </w:t>
        </w:r>
      </w:ins>
      <w:r w:rsidR="00BC7C6F" w:rsidRPr="00EC1FA9">
        <w:t xml:space="preserve">urbanized areas </w:t>
      </w:r>
      <w:r w:rsidRPr="00EC1FA9">
        <w:t>(</w:t>
      </w:r>
      <w:r w:rsidR="00BC7C6F" w:rsidRPr="00EC1FA9">
        <w:t>18.4 ug/m</w:t>
      </w:r>
      <w:r w:rsidR="00BC7C6F" w:rsidRPr="00EC1FA9">
        <w:rPr>
          <w:vertAlign w:val="superscript"/>
        </w:rPr>
        <w:t>3</w:t>
      </w:r>
      <w:r w:rsidRPr="00EC1FA9">
        <w:t>)</w:t>
      </w:r>
      <w:r w:rsidR="00726708" w:rsidRPr="00EC1FA9">
        <w:t xml:space="preserve"> (</w:t>
      </w:r>
      <w:r w:rsidR="00726708" w:rsidRPr="00EC1FA9">
        <w:fldChar w:fldCharType="begin"/>
      </w:r>
      <w:r w:rsidR="00726708" w:rsidRPr="00EC1FA9">
        <w:instrText xml:space="preserve"> REF _Ref9945324 \h  \* MERGEFORMAT </w:instrText>
      </w:r>
      <w:r w:rsidR="00726708" w:rsidRPr="00EC1FA9">
        <w:fldChar w:fldCharType="separate"/>
      </w:r>
      <w:ins w:id="553" w:author="Raed Alotaibi" w:date="2019-06-23T14:27:00Z">
        <w:r w:rsidR="00212BF3" w:rsidRPr="00EC1FA9">
          <w:t>Figure S</w:t>
        </w:r>
        <w:r w:rsidR="00212BF3">
          <w:t>1</w:t>
        </w:r>
      </w:ins>
      <w:del w:id="554" w:author="Raed Alotaibi" w:date="2019-06-23T14:27:00Z">
        <w:r w:rsidR="00781CA0" w:rsidRPr="00EC1FA9" w:rsidDel="00212BF3">
          <w:delText>Figure S</w:delText>
        </w:r>
        <w:r w:rsidR="00781CA0" w:rsidDel="00212BF3">
          <w:delText>1</w:delText>
        </w:r>
      </w:del>
      <w:r w:rsidR="00726708" w:rsidRPr="00EC1FA9">
        <w:fldChar w:fldCharType="end"/>
      </w:r>
      <w:r w:rsidR="00726708" w:rsidRPr="00EC1FA9">
        <w:t>)</w:t>
      </w:r>
      <w:r w:rsidRPr="00EC1FA9">
        <w:t>, while mean NO</w:t>
      </w:r>
      <w:r w:rsidRPr="00EC1FA9">
        <w:rPr>
          <w:vertAlign w:val="subscript"/>
        </w:rPr>
        <w:t>2</w:t>
      </w:r>
      <w:r w:rsidRPr="00EC1FA9">
        <w:t xml:space="preserve"> concentration was highest among </w:t>
      </w:r>
      <w:ins w:id="555" w:author="Khreis, Haneen" w:date="2019-06-16T10:04:00Z">
        <w:r w:rsidR="00B54516">
          <w:t xml:space="preserve">the </w:t>
        </w:r>
      </w:ins>
      <w:ins w:id="556" w:author="Khreis, Haneen" w:date="2019-06-16T10:05:00Z">
        <w:r w:rsidR="00B54516">
          <w:t xml:space="preserve">highest </w:t>
        </w:r>
      </w:ins>
      <w:r w:rsidR="00BC7C6F" w:rsidRPr="00EC1FA9">
        <w:t xml:space="preserve">median income group of </w:t>
      </w:r>
      <w:r w:rsidR="00BC7C6F" w:rsidRPr="00EC1FA9">
        <w:rPr>
          <w:rFonts w:cstheme="minorHAnsi"/>
        </w:rPr>
        <w:t>≥$75,000 (16.5 ug/m</w:t>
      </w:r>
      <w:r w:rsidR="00BC7C6F" w:rsidRPr="00EC1FA9">
        <w:rPr>
          <w:rFonts w:cstheme="minorHAnsi"/>
          <w:vertAlign w:val="superscript"/>
        </w:rPr>
        <w:t>3</w:t>
      </w:r>
      <w:r w:rsidR="00BC7C6F" w:rsidRPr="00EC1FA9">
        <w:t>)</w:t>
      </w:r>
      <w:r w:rsidR="00726708" w:rsidRPr="00EC1FA9">
        <w:t xml:space="preserve"> (</w:t>
      </w:r>
      <w:r w:rsidR="00726708" w:rsidRPr="00EC1FA9">
        <w:fldChar w:fldCharType="begin"/>
      </w:r>
      <w:r w:rsidR="00726708" w:rsidRPr="00EC1FA9">
        <w:instrText xml:space="preserve"> REF _Ref10114569 \h  \* MERGEFORMAT </w:instrText>
      </w:r>
      <w:r w:rsidR="00726708" w:rsidRPr="00EC1FA9">
        <w:fldChar w:fldCharType="separate"/>
      </w:r>
      <w:ins w:id="557" w:author="Raed Alotaibi" w:date="2019-06-23T14:27:00Z">
        <w:r w:rsidR="00212BF3" w:rsidRPr="00EC1FA9">
          <w:t>Figure S</w:t>
        </w:r>
        <w:r w:rsidR="00212BF3">
          <w:t>2</w:t>
        </w:r>
      </w:ins>
      <w:del w:id="558" w:author="Raed Alotaibi" w:date="2019-06-23T14:27:00Z">
        <w:r w:rsidR="00781CA0" w:rsidRPr="00EC1FA9" w:rsidDel="00212BF3">
          <w:delText>Figure S</w:delText>
        </w:r>
        <w:r w:rsidR="00781CA0" w:rsidDel="00212BF3">
          <w:delText>2</w:delText>
        </w:r>
      </w:del>
      <w:r w:rsidR="00726708" w:rsidRPr="00EC1FA9">
        <w:fldChar w:fldCharType="end"/>
      </w:r>
      <w:r w:rsidR="00726708" w:rsidRPr="00EC1FA9">
        <w:t>)</w:t>
      </w:r>
      <w:r w:rsidR="00EF024A" w:rsidRPr="00EC1FA9">
        <w:t>. When stratifying NO</w:t>
      </w:r>
      <w:r w:rsidR="00EF024A" w:rsidRPr="00EC1FA9">
        <w:rPr>
          <w:vertAlign w:val="subscript"/>
        </w:rPr>
        <w:t xml:space="preserve">2 </w:t>
      </w:r>
      <w:r w:rsidR="00EF024A" w:rsidRPr="00EC1FA9">
        <w:t xml:space="preserve">concentrations </w:t>
      </w:r>
      <w:del w:id="559" w:author="Khreis, Haneen" w:date="2019-06-16T10:07:00Z">
        <w:r w:rsidR="00EF024A" w:rsidRPr="00EC1FA9" w:rsidDel="001E3F3E">
          <w:delText xml:space="preserve">of </w:delText>
        </w:r>
      </w:del>
      <w:ins w:id="560" w:author="Khreis, Haneen" w:date="2019-06-16T10:07:00Z">
        <w:r w:rsidR="001E3F3E">
          <w:t>by</w:t>
        </w:r>
        <w:r w:rsidR="001E3F3E" w:rsidRPr="00EC1FA9">
          <w:t xml:space="preserve"> </w:t>
        </w:r>
      </w:ins>
      <w:r w:rsidR="00EF024A" w:rsidRPr="00EC1FA9">
        <w:t xml:space="preserve">median income groups </w:t>
      </w:r>
      <w:del w:id="561" w:author="Khreis, Haneen" w:date="2019-06-16T10:07:00Z">
        <w:r w:rsidR="00EF024A" w:rsidRPr="00EC1FA9" w:rsidDel="001E3F3E">
          <w:delText xml:space="preserve">across </w:delText>
        </w:r>
      </w:del>
      <w:ins w:id="562" w:author="Khreis, Haneen" w:date="2019-06-16T10:07:00Z">
        <w:r w:rsidR="001E3F3E">
          <w:t>but separately for each</w:t>
        </w:r>
        <w:r w:rsidR="001E3F3E" w:rsidRPr="00EC1FA9">
          <w:t xml:space="preserve"> </w:t>
        </w:r>
      </w:ins>
      <w:r w:rsidR="00EF024A" w:rsidRPr="00EC1FA9">
        <w:t xml:space="preserve">living location, rural areas had an increasing </w:t>
      </w:r>
      <w:r w:rsidR="00726708" w:rsidRPr="00EC1FA9">
        <w:t xml:space="preserve">average concentration as income increased, urban clusters has a decreasing average concentration as income increased </w:t>
      </w:r>
      <w:del w:id="563" w:author="Khreis, Haneen" w:date="2019-06-16T10:08:00Z">
        <w:r w:rsidR="00726708" w:rsidRPr="00EC1FA9" w:rsidDel="00A53D66">
          <w:delText xml:space="preserve">and </w:delText>
        </w:r>
      </w:del>
      <w:ins w:id="564" w:author="Khreis, Haneen" w:date="2019-06-16T10:08:00Z">
        <w:r w:rsidR="00A53D66">
          <w:t>while</w:t>
        </w:r>
        <w:r w:rsidR="00A53D66" w:rsidRPr="00EC1FA9">
          <w:t xml:space="preserve"> </w:t>
        </w:r>
      </w:ins>
      <w:r w:rsidR="00726708" w:rsidRPr="00EC1FA9">
        <w:t>urban</w:t>
      </w:r>
      <w:ins w:id="565" w:author="Khreis, Haneen" w:date="2019-06-16T10:08:00Z">
        <w:r w:rsidR="00A53D66">
          <w:t>ized</w:t>
        </w:r>
      </w:ins>
      <w:r w:rsidR="00726708" w:rsidRPr="00EC1FA9">
        <w:t xml:space="preserve"> areas showed a U</w:t>
      </w:r>
      <w:ins w:id="566" w:author="Khreis, Haneen" w:date="2019-06-16T10:08:00Z">
        <w:r w:rsidR="00A53D66">
          <w:t>-</w:t>
        </w:r>
      </w:ins>
      <w:del w:id="567" w:author="Khreis, Haneen" w:date="2019-06-16T10:08:00Z">
        <w:r w:rsidR="00726708" w:rsidRPr="00EC1FA9" w:rsidDel="00A53D66">
          <w:delText xml:space="preserve"> </w:delText>
        </w:r>
      </w:del>
      <w:r w:rsidR="00726708" w:rsidRPr="00EC1FA9">
        <w:t>shaped trend (</w:t>
      </w:r>
      <w:r w:rsidR="00726708" w:rsidRPr="00EC1FA9">
        <w:fldChar w:fldCharType="begin"/>
      </w:r>
      <w:r w:rsidR="00726708" w:rsidRPr="00EC1FA9">
        <w:instrText xml:space="preserve"> REF _Ref10114587 \h  \* MERGEFORMAT </w:instrText>
      </w:r>
      <w:r w:rsidR="00726708" w:rsidRPr="00EC1FA9">
        <w:fldChar w:fldCharType="separate"/>
      </w:r>
      <w:ins w:id="568" w:author="Raed Alotaibi" w:date="2019-06-23T14:27:00Z">
        <w:r w:rsidR="00212BF3" w:rsidRPr="00EC1FA9">
          <w:t>Figure S</w:t>
        </w:r>
        <w:r w:rsidR="00212BF3">
          <w:t>3</w:t>
        </w:r>
      </w:ins>
      <w:del w:id="569" w:author="Raed Alotaibi" w:date="2019-06-23T14:27:00Z">
        <w:r w:rsidR="002A3132" w:rsidRPr="00EC1FA9" w:rsidDel="00212BF3">
          <w:delText>Figure S</w:delText>
        </w:r>
        <w:r w:rsidR="002A3132" w:rsidDel="00212BF3">
          <w:delText>3</w:delText>
        </w:r>
        <w:r w:rsidR="00781CA0" w:rsidRPr="00EC1FA9" w:rsidDel="00212BF3">
          <w:delText>Figure S</w:delText>
        </w:r>
        <w:r w:rsidR="00781CA0" w:rsidDel="00212BF3">
          <w:delText>3</w:delText>
        </w:r>
      </w:del>
      <w:r w:rsidR="00726708" w:rsidRPr="00EC1FA9">
        <w:fldChar w:fldCharType="end"/>
      </w:r>
      <w:r w:rsidR="00726708" w:rsidRPr="00EC1FA9">
        <w:t xml:space="preserve"> and </w:t>
      </w:r>
      <w:r w:rsidR="00726708" w:rsidRPr="00EC1FA9">
        <w:fldChar w:fldCharType="begin"/>
      </w:r>
      <w:r w:rsidR="00726708" w:rsidRPr="00EC1FA9">
        <w:instrText xml:space="preserve"> REF _Ref9945327 \h  \* MERGEFORMAT </w:instrText>
      </w:r>
      <w:r w:rsidR="00726708" w:rsidRPr="00EC1FA9">
        <w:fldChar w:fldCharType="separate"/>
      </w:r>
      <w:ins w:id="570" w:author="Raed Alotaibi" w:date="2019-06-23T14:28:00Z">
        <w:r w:rsidR="00212BF3" w:rsidRPr="00EC1FA9">
          <w:t>Figure S</w:t>
        </w:r>
        <w:r w:rsidR="00212BF3">
          <w:t>4</w:t>
        </w:r>
      </w:ins>
      <w:del w:id="571" w:author="Raed Alotaibi" w:date="2019-06-23T14:28:00Z">
        <w:r w:rsidR="002A3132" w:rsidRPr="00EC1FA9" w:rsidDel="00212BF3">
          <w:delText>Figure S</w:delText>
        </w:r>
        <w:r w:rsidR="002A3132" w:rsidDel="00212BF3">
          <w:delText>4</w:delText>
        </w:r>
        <w:r w:rsidR="00781CA0" w:rsidRPr="00EC1FA9" w:rsidDel="00212BF3">
          <w:delText>Figure S</w:delText>
        </w:r>
        <w:r w:rsidR="00781CA0" w:rsidDel="00212BF3">
          <w:delText>4</w:delText>
        </w:r>
      </w:del>
      <w:r w:rsidR="00726708" w:rsidRPr="00EC1FA9">
        <w:fldChar w:fldCharType="end"/>
      </w:r>
      <w:r w:rsidR="00726708" w:rsidRPr="00EC1FA9">
        <w:t xml:space="preserve">). </w:t>
      </w:r>
      <w:r w:rsidRPr="00EC1FA9">
        <w:t xml:space="preserve">South Dakota had the lowest </w:t>
      </w:r>
      <w:r w:rsidR="00BC7C6F" w:rsidRPr="00EC1FA9">
        <w:t xml:space="preserve">mean </w:t>
      </w:r>
      <w:r w:rsidRPr="00EC1FA9">
        <w:t>NO</w:t>
      </w:r>
      <w:r w:rsidRPr="00EC1FA9">
        <w:rPr>
          <w:vertAlign w:val="subscript"/>
        </w:rPr>
        <w:t xml:space="preserve">2 </w:t>
      </w:r>
      <w:r w:rsidRPr="00EC1FA9">
        <w:t>concentration (</w:t>
      </w:r>
      <w:r w:rsidR="00BC7C6F" w:rsidRPr="00EC1FA9">
        <w:t>5.2 ug/m</w:t>
      </w:r>
      <w:r w:rsidR="00BC7C6F" w:rsidRPr="00EC1FA9">
        <w:rPr>
          <w:vertAlign w:val="superscript"/>
        </w:rPr>
        <w:t>3</w:t>
      </w:r>
      <w:r w:rsidRPr="00EC1FA9">
        <w:t>), while the District of Columbia had the highest (</w:t>
      </w:r>
      <w:r w:rsidR="00BC7C6F" w:rsidRPr="00EC1FA9">
        <w:t>26.3 ug/m</w:t>
      </w:r>
      <w:r w:rsidR="00BC7C6F" w:rsidRPr="00EC1FA9">
        <w:rPr>
          <w:vertAlign w:val="superscript"/>
        </w:rPr>
        <w:t>3</w:t>
      </w:r>
      <w:r w:rsidRPr="00EC1FA9">
        <w:t>) (</w:t>
      </w:r>
      <w:r w:rsidR="004C18C9" w:rsidRPr="00EC1FA9">
        <w:fldChar w:fldCharType="begin"/>
      </w:r>
      <w:r w:rsidR="004C18C9" w:rsidRPr="00EC1FA9">
        <w:instrText xml:space="preserve"> REF _Ref9945401 \h  \* MERGEFORMAT </w:instrText>
      </w:r>
      <w:r w:rsidR="004C18C9" w:rsidRPr="00EC1FA9">
        <w:fldChar w:fldCharType="separate"/>
      </w:r>
      <w:r w:rsidR="00212BF3" w:rsidRPr="00EC1FA9">
        <w:t>Table S</w:t>
      </w:r>
      <w:r w:rsidR="00212BF3">
        <w:t>1</w:t>
      </w:r>
      <w:del w:id="572" w:author="Raed Alotaibi" w:date="2019-06-23T14:30:00Z">
        <w:r w:rsidR="002A3132" w:rsidRPr="00EC1FA9" w:rsidDel="00212BF3">
          <w:delText>Table S</w:delText>
        </w:r>
        <w:r w:rsidR="002A3132" w:rsidDel="00212BF3">
          <w:delText>1</w:delText>
        </w:r>
        <w:r w:rsidR="00781CA0" w:rsidRPr="00EC1FA9" w:rsidDel="00212BF3">
          <w:delText>Table S</w:delText>
        </w:r>
        <w:r w:rsidR="00781CA0" w:rsidDel="00212BF3">
          <w:delText>1</w:delText>
        </w:r>
      </w:del>
      <w:r w:rsidR="004C18C9" w:rsidRPr="00EC1FA9">
        <w:fldChar w:fldCharType="end"/>
      </w:r>
      <w:r w:rsidR="004C18C9" w:rsidRPr="00EC1FA9">
        <w:t xml:space="preserve"> </w:t>
      </w:r>
      <w:r w:rsidRPr="00EC1FA9">
        <w:t>and</w:t>
      </w:r>
      <w:r w:rsidR="008901C8" w:rsidRPr="00EC1FA9">
        <w:t xml:space="preserve"> </w:t>
      </w:r>
      <w:r w:rsidR="004C18C9" w:rsidRPr="00EC1FA9">
        <w:fldChar w:fldCharType="begin"/>
      </w:r>
      <w:r w:rsidR="004C18C9" w:rsidRPr="00EC1FA9">
        <w:instrText xml:space="preserve"> REF _Ref9945474 \h  \* MERGEFORMAT </w:instrText>
      </w:r>
      <w:r w:rsidR="004C18C9" w:rsidRPr="00EC1FA9">
        <w:fldChar w:fldCharType="separate"/>
      </w:r>
      <w:r w:rsidR="002A3132" w:rsidRPr="00EC1FA9">
        <w:t>Figure</w:t>
      </w:r>
      <w:ins w:id="573" w:author="Alotaibi, Raed" w:date="2019-06-21T12:30:00Z">
        <w:r w:rsidR="002A3132" w:rsidRPr="00EC1FA9">
          <w:t xml:space="preserve"> S</w:t>
        </w:r>
        <w:r w:rsidR="002A3132">
          <w:t>5</w:t>
        </w:r>
      </w:ins>
      <w:del w:id="574" w:author="Alotaibi, Raed" w:date="2019-06-21T12:30:00Z">
        <w:r w:rsidR="00781CA0" w:rsidRPr="00EC1FA9" w:rsidDel="002A3132">
          <w:delText>Figure S</w:delText>
        </w:r>
        <w:r w:rsidR="00781CA0" w:rsidDel="002A3132">
          <w:delText>5</w:delText>
        </w:r>
      </w:del>
      <w:r w:rsidR="004C18C9" w:rsidRPr="00EC1FA9">
        <w:fldChar w:fldCharType="end"/>
      </w:r>
      <w:r w:rsidRPr="00EC1FA9">
        <w:t xml:space="preserve">). </w:t>
      </w:r>
      <w:r w:rsidR="00425892" w:rsidRPr="00EC1FA9">
        <w:fldChar w:fldCharType="begin"/>
      </w:r>
      <w:r w:rsidR="00425892" w:rsidRPr="00EC1FA9">
        <w:instrText xml:space="preserve"> REF _Ref9945489 \h  \* MERGEFORMAT </w:instrText>
      </w:r>
      <w:r w:rsidR="00425892" w:rsidRPr="00EC1FA9">
        <w:fldChar w:fldCharType="separate"/>
      </w:r>
      <w:ins w:id="575" w:author="Raed Alotaibi" w:date="2019-06-23T14:28:00Z">
        <w:r w:rsidR="00212BF3" w:rsidRPr="00EC1FA9">
          <w:t>Figure S</w:t>
        </w:r>
        <w:r w:rsidR="00212BF3">
          <w:t>6</w:t>
        </w:r>
      </w:ins>
      <w:del w:id="576" w:author="Raed Alotaibi" w:date="2019-06-23T14:28:00Z">
        <w:r w:rsidR="002A3132" w:rsidRPr="00EC1FA9" w:rsidDel="00212BF3">
          <w:delText>Figure S</w:delText>
        </w:r>
        <w:r w:rsidR="002A3132" w:rsidDel="00212BF3">
          <w:delText>6</w:delText>
        </w:r>
        <w:r w:rsidR="00781CA0" w:rsidRPr="00EC1FA9" w:rsidDel="00212BF3">
          <w:delText>Figure S</w:delText>
        </w:r>
        <w:r w:rsidR="00781CA0" w:rsidDel="00212BF3">
          <w:delText>6</w:delText>
        </w:r>
      </w:del>
      <w:r w:rsidR="00425892" w:rsidRPr="00EC1FA9">
        <w:fldChar w:fldCharType="end"/>
      </w:r>
      <w:r w:rsidR="00425892" w:rsidRPr="00EC1FA9">
        <w:t xml:space="preserve"> and </w:t>
      </w:r>
      <w:r w:rsidR="00425892" w:rsidRPr="00EC1FA9">
        <w:fldChar w:fldCharType="begin"/>
      </w:r>
      <w:r w:rsidR="00425892" w:rsidRPr="00EC1FA9">
        <w:instrText xml:space="preserve"> REF _Ref9945491 \h  \* MERGEFORMAT </w:instrText>
      </w:r>
      <w:r w:rsidR="00425892" w:rsidRPr="00EC1FA9">
        <w:fldChar w:fldCharType="separate"/>
      </w:r>
      <w:ins w:id="577" w:author="Raed Alotaibi" w:date="2019-06-23T14:28:00Z">
        <w:r w:rsidR="00212BF3" w:rsidRPr="00EC1FA9">
          <w:t>Figure S</w:t>
        </w:r>
        <w:r w:rsidR="00212BF3">
          <w:t>7</w:t>
        </w:r>
      </w:ins>
      <w:del w:id="578" w:author="Raed Alotaibi" w:date="2019-06-23T14:28:00Z">
        <w:r w:rsidR="002A3132" w:rsidRPr="00EC1FA9" w:rsidDel="00212BF3">
          <w:delText>Figure S</w:delText>
        </w:r>
        <w:r w:rsidR="002A3132" w:rsidDel="00212BF3">
          <w:delText>7</w:delText>
        </w:r>
        <w:r w:rsidR="00781CA0" w:rsidRPr="00EC1FA9" w:rsidDel="00212BF3">
          <w:delText>Figure S</w:delText>
        </w:r>
        <w:r w:rsidR="00781CA0" w:rsidDel="00212BF3">
          <w:delText>7</w:delText>
        </w:r>
      </w:del>
      <w:r w:rsidR="00425892" w:rsidRPr="00EC1FA9">
        <w:fldChar w:fldCharType="end"/>
      </w:r>
      <w:r w:rsidR="00425892" w:rsidRPr="00EC1FA9">
        <w:t xml:space="preserve"> </w:t>
      </w:r>
      <w:r w:rsidR="008901C8" w:rsidRPr="00EC1FA9">
        <w:t xml:space="preserve">demonstrates </w:t>
      </w:r>
      <w:r w:rsidRPr="00EC1FA9">
        <w:t>NO</w:t>
      </w:r>
      <w:r w:rsidRPr="00EC1FA9">
        <w:rPr>
          <w:vertAlign w:val="subscript"/>
        </w:rPr>
        <w:t>2</w:t>
      </w:r>
      <w:r w:rsidRPr="00EC1FA9">
        <w:t xml:space="preserve"> concentrations across living location and median household income for each state. </w:t>
      </w:r>
    </w:p>
    <w:p w14:paraId="6E53C99C" w14:textId="15637BB8" w:rsidR="004577A5" w:rsidRDefault="004577A5" w:rsidP="004577A5">
      <w:pPr>
        <w:rPr>
          <w:ins w:id="579" w:author="Khreis, Haneen" w:date="2019-06-16T10:12:00Z"/>
          <w:b/>
          <w:bCs/>
        </w:rPr>
      </w:pPr>
    </w:p>
    <w:p w14:paraId="248DF0E7" w14:textId="3B230E85" w:rsidR="00A53D66" w:rsidRDefault="00A53D66" w:rsidP="004577A5">
      <w:pPr>
        <w:rPr>
          <w:ins w:id="580" w:author="Khreis, Haneen" w:date="2019-06-16T10:12:00Z"/>
          <w:b/>
          <w:bCs/>
        </w:rPr>
      </w:pPr>
    </w:p>
    <w:p w14:paraId="4AF0D876" w14:textId="77777777" w:rsidR="00A53D66" w:rsidRPr="00EC1FA9" w:rsidRDefault="00A53D66" w:rsidP="004577A5">
      <w:pPr>
        <w:rPr>
          <w:b/>
          <w:bCs/>
        </w:rPr>
      </w:pPr>
    </w:p>
    <w:p w14:paraId="6C3F4F30" w14:textId="67A117EC" w:rsidR="004205F7" w:rsidRPr="00EC1FA9" w:rsidRDefault="004205F7" w:rsidP="004205F7">
      <w:pPr>
        <w:rPr>
          <w:b/>
          <w:bCs/>
        </w:rPr>
      </w:pPr>
      <w:commentRangeStart w:id="581"/>
      <w:commentRangeStart w:id="582"/>
      <w:r w:rsidRPr="00EC1FA9">
        <w:rPr>
          <w:i/>
          <w:iCs/>
        </w:rPr>
        <w:t xml:space="preserve">ACBS </w:t>
      </w:r>
      <w:commentRangeEnd w:id="581"/>
      <w:r w:rsidR="00A53D66">
        <w:rPr>
          <w:rStyle w:val="CommentReference"/>
        </w:rPr>
        <w:commentReference w:id="581"/>
      </w:r>
      <w:commentRangeEnd w:id="582"/>
      <w:r w:rsidR="000F388A">
        <w:rPr>
          <w:rStyle w:val="CommentReference"/>
        </w:rPr>
        <w:commentReference w:id="582"/>
      </w:r>
      <w:r w:rsidRPr="00EC1FA9">
        <w:rPr>
          <w:i/>
          <w:iCs/>
        </w:rPr>
        <w:t>and BRFSS results</w:t>
      </w:r>
    </w:p>
    <w:p w14:paraId="71771665" w14:textId="096E2452" w:rsidR="00132BA8" w:rsidRPr="00EC1FA9" w:rsidDel="003E602B" w:rsidRDefault="004205F7" w:rsidP="00132BA8">
      <w:pPr>
        <w:rPr>
          <w:del w:id="583" w:author="Khreis, Haneen" w:date="2019-06-16T10:13:00Z"/>
        </w:rPr>
      </w:pPr>
      <w:r w:rsidRPr="00EC1FA9">
        <w:t xml:space="preserve">Overall, there </w:t>
      </w:r>
      <w:commentRangeStart w:id="584"/>
      <w:commentRangeStart w:id="585"/>
      <w:r w:rsidRPr="00EC1FA9">
        <w:t xml:space="preserve">were </w:t>
      </w:r>
      <w:commentRangeEnd w:id="584"/>
      <w:r w:rsidR="00911454">
        <w:rPr>
          <w:rStyle w:val="CommentReference"/>
        </w:rPr>
        <w:commentReference w:id="584"/>
      </w:r>
      <w:commentRangeEnd w:id="585"/>
      <w:r w:rsidR="000F388A">
        <w:rPr>
          <w:rStyle w:val="CommentReference"/>
        </w:rPr>
        <w:commentReference w:id="585"/>
      </w:r>
      <w:r w:rsidRPr="00EC1FA9">
        <w:t xml:space="preserve">32 states with available childhood asthma incidence rates </w:t>
      </w:r>
      <w:r w:rsidR="00BD609B" w:rsidRPr="00EC1FA9">
        <w:t>(</w:t>
      </w:r>
      <w:r w:rsidR="00BD609B" w:rsidRPr="00EC1FA9">
        <w:fldChar w:fldCharType="begin"/>
      </w:r>
      <w:r w:rsidR="00BD609B" w:rsidRPr="00EC1FA9">
        <w:instrText xml:space="preserve"> REF _Ref10027330 \h  \* MERGEFORMAT </w:instrText>
      </w:r>
      <w:r w:rsidR="00BD609B" w:rsidRPr="00EC1FA9">
        <w:fldChar w:fldCharType="separate"/>
      </w:r>
      <w:r w:rsidR="002A3132" w:rsidRPr="00E86628">
        <w:t xml:space="preserve">Table </w:t>
      </w:r>
      <w:r w:rsidR="002A3132">
        <w:rPr>
          <w:noProof/>
        </w:rPr>
        <w:t>3</w:t>
      </w:r>
      <w:del w:id="586" w:author="Alotaibi, Raed" w:date="2019-06-21T12:29:00Z">
        <w:r w:rsidR="00781CA0" w:rsidRPr="00E86628" w:rsidDel="002A3132">
          <w:delText xml:space="preserve">Table </w:delText>
        </w:r>
        <w:r w:rsidR="00781CA0" w:rsidDel="002A3132">
          <w:rPr>
            <w:noProof/>
          </w:rPr>
          <w:delText>3</w:delText>
        </w:r>
      </w:del>
      <w:r w:rsidR="00BD609B" w:rsidRPr="00EC1FA9">
        <w:fldChar w:fldCharType="end"/>
      </w:r>
      <w:r w:rsidR="00BD609B" w:rsidRPr="00EC1FA9">
        <w:t xml:space="preserve"> and</w:t>
      </w:r>
      <w:r w:rsidR="004C18C9" w:rsidRPr="00EC1FA9">
        <w:t xml:space="preserve"> </w:t>
      </w:r>
      <w:r w:rsidR="004C18C9" w:rsidRPr="00EC1FA9">
        <w:fldChar w:fldCharType="begin"/>
      </w:r>
      <w:r w:rsidR="004C18C9" w:rsidRPr="00EC1FA9">
        <w:instrText xml:space="preserve"> REF _Ref9945975 \h </w:instrText>
      </w:r>
      <w:r w:rsidR="001D6D2D" w:rsidRPr="00EC1FA9">
        <w:instrText xml:space="preserve"> \* MERGEFORMAT </w:instrText>
      </w:r>
      <w:r w:rsidR="004C18C9" w:rsidRPr="00EC1FA9">
        <w:fldChar w:fldCharType="separate"/>
      </w:r>
      <w:r w:rsidR="002A3132" w:rsidRPr="00EC1FA9">
        <w:t>Table S</w:t>
      </w:r>
      <w:r w:rsidR="002A3132">
        <w:t>3</w:t>
      </w:r>
      <w:del w:id="587" w:author="Alotaibi, Raed" w:date="2019-06-21T12:29:00Z">
        <w:r w:rsidR="00781CA0" w:rsidRPr="00EC1FA9" w:rsidDel="002A3132">
          <w:delText>Table S</w:delText>
        </w:r>
        <w:r w:rsidR="00781CA0" w:rsidDel="002A3132">
          <w:delText>2</w:delText>
        </w:r>
      </w:del>
      <w:r w:rsidR="004C18C9" w:rsidRPr="00EC1FA9">
        <w:fldChar w:fldCharType="end"/>
      </w:r>
      <w:r w:rsidR="00D34400" w:rsidRPr="00EC1FA9">
        <w:t xml:space="preserve">). </w:t>
      </w:r>
      <w:r w:rsidRPr="00EC1FA9">
        <w:t xml:space="preserve">The total childhood samples </w:t>
      </w:r>
      <w:r w:rsidR="00BD609B" w:rsidRPr="00EC1FA9">
        <w:t xml:space="preserve">included </w:t>
      </w:r>
      <w:r w:rsidR="001D6D2D" w:rsidRPr="00EC1FA9">
        <w:t>for the period (2006-2010)</w:t>
      </w:r>
      <w:r w:rsidR="00BD609B" w:rsidRPr="00EC1FA9">
        <w:t xml:space="preserve"> were 293,464 samples from the BRFSS and 16,156 samples from the ACBS</w:t>
      </w:r>
      <w:r w:rsidR="001D6D2D" w:rsidRPr="00EC1FA9">
        <w:t xml:space="preserve">. </w:t>
      </w:r>
      <w:r w:rsidR="00132BA8" w:rsidRPr="00EC1FA9">
        <w:t>The BRFSS samples for each year ranged between 55,094</w:t>
      </w:r>
      <w:r w:rsidR="00917815" w:rsidRPr="00EC1FA9">
        <w:t xml:space="preserve"> samples</w:t>
      </w:r>
      <w:r w:rsidR="00132BA8" w:rsidRPr="00EC1FA9">
        <w:t xml:space="preserve"> in 2006 and 61,862 in 2008. While the ACBS samples for each year ranged between </w:t>
      </w:r>
      <w:r w:rsidR="00917815" w:rsidRPr="00EC1FA9">
        <w:t>2,016 samples in 2006 and 4,095 in 2009.</w:t>
      </w:r>
    </w:p>
    <w:p w14:paraId="5FE8A162" w14:textId="30CEB8A9" w:rsidR="004205F7" w:rsidRPr="00EC1FA9" w:rsidRDefault="003E602B" w:rsidP="00005DF3">
      <w:ins w:id="588" w:author="Khreis, Haneen" w:date="2019-06-16T10:13:00Z">
        <w:r>
          <w:t xml:space="preserve">  </w:t>
        </w:r>
      </w:ins>
      <w:r w:rsidR="00005DF3" w:rsidRPr="00EC1FA9">
        <w:t>The weighted</w:t>
      </w:r>
      <w:r w:rsidR="004205F7" w:rsidRPr="00EC1FA9">
        <w:t xml:space="preserve"> estimates </w:t>
      </w:r>
      <w:r w:rsidR="00005DF3" w:rsidRPr="00EC1FA9">
        <w:t xml:space="preserve">represent </w:t>
      </w:r>
      <w:r w:rsidR="004205F7" w:rsidRPr="00EC1FA9">
        <w:t xml:space="preserve">the </w:t>
      </w:r>
      <w:commentRangeStart w:id="589"/>
      <w:commentRangeStart w:id="590"/>
      <w:r w:rsidR="004205F7" w:rsidRPr="00EC1FA9">
        <w:t xml:space="preserve">childhood </w:t>
      </w:r>
      <w:commentRangeEnd w:id="589"/>
      <w:r>
        <w:rPr>
          <w:rStyle w:val="CommentReference"/>
        </w:rPr>
        <w:commentReference w:id="589"/>
      </w:r>
      <w:commentRangeEnd w:id="590"/>
      <w:r w:rsidR="00342C4A">
        <w:rPr>
          <w:rStyle w:val="CommentReference"/>
        </w:rPr>
        <w:commentReference w:id="590"/>
      </w:r>
      <w:r w:rsidR="004205F7" w:rsidRPr="00EC1FA9">
        <w:t xml:space="preserve">population </w:t>
      </w:r>
      <w:r w:rsidR="00005DF3" w:rsidRPr="00EC1FA9">
        <w:t xml:space="preserve">counts </w:t>
      </w:r>
      <w:r w:rsidR="004205F7" w:rsidRPr="00EC1FA9">
        <w:t xml:space="preserve">of available states </w:t>
      </w:r>
      <w:r w:rsidR="00005DF3" w:rsidRPr="00EC1FA9">
        <w:t xml:space="preserve">from the </w:t>
      </w:r>
      <w:r w:rsidR="004205F7" w:rsidRPr="00EC1FA9">
        <w:t>ACBS</w:t>
      </w:r>
      <w:r w:rsidR="00005DF3" w:rsidRPr="00EC1FA9">
        <w:t xml:space="preserve"> and the BRFSS</w:t>
      </w:r>
      <w:ins w:id="591" w:author="Alotaibi, Raed" w:date="2019-06-17T14:59:00Z">
        <w:r w:rsidR="008027DB">
          <w:t xml:space="preserve"> for the year which the survey was conducted</w:t>
        </w:r>
      </w:ins>
      <w:r w:rsidR="00005DF3" w:rsidRPr="00EC1FA9">
        <w:t>.</w:t>
      </w:r>
    </w:p>
    <w:p w14:paraId="58A4D883" w14:textId="6D4E7190" w:rsidR="00F152B7" w:rsidRPr="00EC1FA9" w:rsidRDefault="00F152B7">
      <w:r w:rsidRPr="00EC1FA9">
        <w:t xml:space="preserve">The </w:t>
      </w:r>
      <w:ins w:id="592" w:author="Alotaibi, Raed" w:date="2019-06-21T12:59:00Z">
        <w:r w:rsidR="00BA0614" w:rsidRPr="00EC1FA9">
          <w:t xml:space="preserve">overall </w:t>
        </w:r>
      </w:ins>
      <w:del w:id="593" w:author="Alotaibi, Raed" w:date="2019-06-21T12:58:00Z">
        <w:r w:rsidR="00343B26" w:rsidRPr="00EC1FA9" w:rsidDel="00BA0614">
          <w:delText xml:space="preserve">average </w:delText>
        </w:r>
      </w:del>
      <w:ins w:id="594" w:author="Alotaibi, Raed" w:date="2019-06-21T12:58:00Z">
        <w:r w:rsidR="00BA0614">
          <w:t>aggregate</w:t>
        </w:r>
        <w:r w:rsidR="00BA0614" w:rsidRPr="00EC1FA9">
          <w:t xml:space="preserve"> </w:t>
        </w:r>
      </w:ins>
      <w:del w:id="595" w:author="Alotaibi, Raed" w:date="2019-06-21T12:58:00Z">
        <w:r w:rsidR="00343B26" w:rsidRPr="00EC1FA9" w:rsidDel="00BA0614">
          <w:delText xml:space="preserve">national </w:delText>
        </w:r>
      </w:del>
      <w:ins w:id="596" w:author="Alotaibi, Raed" w:date="2019-06-21T12:58:00Z">
        <w:r w:rsidR="00BA0614">
          <w:t xml:space="preserve">asthma </w:t>
        </w:r>
      </w:ins>
      <w:r w:rsidR="00343B26" w:rsidRPr="00EC1FA9">
        <w:t xml:space="preserve">incidence rate for the years </w:t>
      </w:r>
      <w:r w:rsidRPr="00EC1FA9">
        <w:t xml:space="preserve">2006-2010 </w:t>
      </w:r>
      <w:r w:rsidR="00343B26" w:rsidRPr="00EC1FA9">
        <w:t>was 12.1 per 1,000</w:t>
      </w:r>
      <w:ins w:id="597" w:author="Khreis, Haneen" w:date="2019-06-16T10:14:00Z">
        <w:r w:rsidR="002C3C6D">
          <w:t xml:space="preserve"> at-risk children</w:t>
        </w:r>
      </w:ins>
      <w:r w:rsidRPr="00EC1FA9">
        <w:t xml:space="preserve">. The state of Montana had the lowest </w:t>
      </w:r>
      <w:del w:id="598" w:author="Alotaibi, Raed" w:date="2019-06-21T12:58:00Z">
        <w:r w:rsidR="00DE0E43" w:rsidRPr="00EC1FA9" w:rsidDel="00BA0614">
          <w:delText xml:space="preserve">average </w:delText>
        </w:r>
      </w:del>
      <w:ins w:id="599" w:author="Alotaibi, Raed" w:date="2019-06-21T12:58:00Z">
        <w:r w:rsidR="00BA0614">
          <w:t>aggrega</w:t>
        </w:r>
      </w:ins>
      <w:ins w:id="600" w:author="Alotaibi, Raed" w:date="2019-06-21T12:59:00Z">
        <w:r w:rsidR="00BA0614">
          <w:t>te</w:t>
        </w:r>
      </w:ins>
      <w:ins w:id="601" w:author="Alotaibi, Raed" w:date="2019-06-21T12:58:00Z">
        <w:r w:rsidR="00BA0614" w:rsidRPr="00EC1FA9">
          <w:t xml:space="preserve"> </w:t>
        </w:r>
      </w:ins>
      <w:r w:rsidRPr="00EC1FA9">
        <w:t>childhood asthma incidence rate (IR = 4.3 per 1,000</w:t>
      </w:r>
      <w:ins w:id="602" w:author="Khreis, Haneen" w:date="2019-06-16T10:14:00Z">
        <w:r w:rsidR="00455E7B">
          <w:t xml:space="preserve"> at-risk children</w:t>
        </w:r>
      </w:ins>
      <w:r w:rsidRPr="00EC1FA9">
        <w:t xml:space="preserve">), while District of Columbia had the highest </w:t>
      </w:r>
      <w:del w:id="603" w:author="Alotaibi, Raed" w:date="2019-06-21T12:59:00Z">
        <w:r w:rsidR="00DE0E43" w:rsidRPr="00EC1FA9" w:rsidDel="00BA0614">
          <w:delText xml:space="preserve">average </w:delText>
        </w:r>
      </w:del>
      <w:ins w:id="604" w:author="Alotaibi, Raed" w:date="2019-06-21T12:59:00Z">
        <w:r w:rsidR="00BA0614">
          <w:t>aggregate</w:t>
        </w:r>
        <w:r w:rsidR="00BA0614" w:rsidRPr="00EC1FA9">
          <w:t xml:space="preserve"> </w:t>
        </w:r>
      </w:ins>
      <w:r w:rsidRPr="00EC1FA9">
        <w:t>childhood asthma incidence rate (IR = 17.7 per 1,000</w:t>
      </w:r>
      <w:ins w:id="605" w:author="Khreis, Haneen" w:date="2019-06-16T10:14:00Z">
        <w:r w:rsidR="00455E7B">
          <w:t xml:space="preserve"> at-risk children</w:t>
        </w:r>
      </w:ins>
      <w:r w:rsidRPr="00EC1FA9">
        <w:t>).</w:t>
      </w:r>
      <w:r w:rsidR="00343B26" w:rsidRPr="00EC1FA9">
        <w:t xml:space="preserve"> States that did not have an incidence rate available</w:t>
      </w:r>
      <w:r w:rsidR="00005DF3" w:rsidRPr="00EC1FA9">
        <w:t xml:space="preserve"> (16 states) </w:t>
      </w:r>
      <w:r w:rsidR="00343B26" w:rsidRPr="00EC1FA9">
        <w:t xml:space="preserve">were assigned the </w:t>
      </w:r>
      <w:del w:id="606" w:author="Alotaibi, Raed" w:date="2019-06-21T12:59:00Z">
        <w:r w:rsidR="00005DF3" w:rsidRPr="00EC1FA9" w:rsidDel="00BA0614">
          <w:delText xml:space="preserve">average </w:delText>
        </w:r>
      </w:del>
      <w:r w:rsidR="00005DF3" w:rsidRPr="00EC1FA9">
        <w:t xml:space="preserve">overall </w:t>
      </w:r>
      <w:ins w:id="607" w:author="Alotaibi, Raed" w:date="2019-06-21T12:59:00Z">
        <w:r w:rsidR="00BA0614">
          <w:t xml:space="preserve">aggregate asthma </w:t>
        </w:r>
      </w:ins>
      <w:r w:rsidR="00343B26" w:rsidRPr="00EC1FA9">
        <w:t>incidence rate of 12.1 per 1,000</w:t>
      </w:r>
      <w:ins w:id="608" w:author="Khreis, Haneen" w:date="2019-06-16T10:14:00Z">
        <w:r w:rsidR="00911454">
          <w:t xml:space="preserve"> at-risk children</w:t>
        </w:r>
      </w:ins>
      <w:r w:rsidR="002079CC">
        <w:t xml:space="preserve"> (</w:t>
      </w:r>
      <w:r w:rsidR="002079CC">
        <w:fldChar w:fldCharType="begin"/>
      </w:r>
      <w:r w:rsidR="002079CC">
        <w:instrText xml:space="preserve"> REF _Ref11838133 \h </w:instrText>
      </w:r>
      <w:r w:rsidR="002079CC">
        <w:fldChar w:fldCharType="separate"/>
      </w:r>
      <w:r w:rsidR="00212BF3">
        <w:t>Table S</w:t>
      </w:r>
      <w:r w:rsidR="00212BF3">
        <w:rPr>
          <w:noProof/>
        </w:rPr>
        <w:t>2</w:t>
      </w:r>
      <w:r w:rsidR="002079CC">
        <w:fldChar w:fldCharType="end"/>
      </w:r>
      <w:r w:rsidR="002079CC">
        <w:t>)</w:t>
      </w:r>
      <w:r w:rsidR="00343B26" w:rsidRPr="00EC1FA9">
        <w:t xml:space="preserve">. </w:t>
      </w:r>
    </w:p>
    <w:p w14:paraId="3D590FE1" w14:textId="5A26E55B" w:rsidR="00E86628" w:rsidRDefault="00E86628">
      <w:r>
        <w:br w:type="page"/>
      </w:r>
    </w:p>
    <w:p w14:paraId="2139B611" w14:textId="2F405518" w:rsidR="00005DF3" w:rsidRPr="00EC1FA9" w:rsidDel="00911454" w:rsidRDefault="00005DF3" w:rsidP="00343B26">
      <w:pPr>
        <w:rPr>
          <w:del w:id="609" w:author="Khreis, Haneen" w:date="2019-06-16T10:14:00Z"/>
        </w:rPr>
      </w:pPr>
    </w:p>
    <w:p w14:paraId="77D8F891" w14:textId="0AF10F7F" w:rsidR="00C928CB" w:rsidRPr="00EC1FA9" w:rsidRDefault="00D16991" w:rsidP="004F11AE">
      <w:pPr>
        <w:rPr>
          <w:i/>
          <w:iCs/>
        </w:rPr>
      </w:pPr>
      <w:r w:rsidRPr="00EC1FA9">
        <w:rPr>
          <w:i/>
          <w:iCs/>
        </w:rPr>
        <w:t>Asthma incident cases</w:t>
      </w:r>
    </w:p>
    <w:p w14:paraId="21F62E6C" w14:textId="6DFD868A" w:rsidR="00777C9B" w:rsidRPr="00EC1FA9" w:rsidRDefault="00777C9B" w:rsidP="00811938">
      <w:r w:rsidRPr="00EC1FA9">
        <w:t>Using state-specific asthma incidence rates</w:t>
      </w:r>
      <w:ins w:id="610" w:author="Khreis, Haneen" w:date="2019-06-16T10:19:00Z">
        <w:r w:rsidR="008400ED">
          <w:t>,</w:t>
        </w:r>
      </w:ins>
      <w:r w:rsidRPr="00EC1FA9">
        <w:t xml:space="preserve"> the estimated number of childhood asthma incident cases were 754,893 in 2010 (</w:t>
      </w:r>
      <w:r w:rsidR="00811938" w:rsidRPr="00EC1FA9">
        <w:fldChar w:fldCharType="begin"/>
      </w:r>
      <w:r w:rsidR="00811938" w:rsidRPr="00EC1FA9">
        <w:instrText xml:space="preserve"> REF _Ref9331808 \h  \* MERGEFORMAT </w:instrText>
      </w:r>
      <w:r w:rsidR="00811938" w:rsidRPr="00EC1FA9">
        <w:fldChar w:fldCharType="separate"/>
      </w:r>
      <w:ins w:id="611" w:author="Raed Alotaibi" w:date="2019-06-23T14:30:00Z">
        <w:r w:rsidR="00212BF3" w:rsidRPr="00E86628">
          <w:t xml:space="preserve">Table </w:t>
        </w:r>
        <w:r w:rsidR="00212BF3">
          <w:rPr>
            <w:noProof/>
          </w:rPr>
          <w:t>4</w:t>
        </w:r>
      </w:ins>
      <w:del w:id="612" w:author="Raed Alotaibi" w:date="2019-06-23T14:30:00Z">
        <w:r w:rsidR="002079CC" w:rsidRPr="00E86628" w:rsidDel="00212BF3">
          <w:delText>Table</w:delText>
        </w:r>
      </w:del>
      <w:ins w:id="613" w:author="Alotaibi, Raed" w:date="2019-06-21T12:29:00Z">
        <w:del w:id="614" w:author="Raed Alotaibi" w:date="2019-06-23T14:30:00Z">
          <w:r w:rsidR="002079CC" w:rsidRPr="00E86628" w:rsidDel="00212BF3">
            <w:delText xml:space="preserve"> </w:delText>
          </w:r>
          <w:r w:rsidR="002079CC" w:rsidDel="00212BF3">
            <w:rPr>
              <w:noProof/>
            </w:rPr>
            <w:delText>4</w:delText>
          </w:r>
        </w:del>
      </w:ins>
      <w:del w:id="615" w:author="Raed Alotaibi" w:date="2019-06-23T14:30:00Z">
        <w:r w:rsidR="00781CA0" w:rsidRPr="00E86628" w:rsidDel="00212BF3">
          <w:delText xml:space="preserve">Table </w:delText>
        </w:r>
        <w:r w:rsidR="00781CA0" w:rsidDel="00212BF3">
          <w:rPr>
            <w:noProof/>
          </w:rPr>
          <w:delText>4</w:delText>
        </w:r>
      </w:del>
      <w:r w:rsidR="00811938" w:rsidRPr="00EC1FA9">
        <w:fldChar w:fldCharType="end"/>
      </w:r>
      <w:r w:rsidRPr="00EC1FA9">
        <w:t xml:space="preserve">). </w:t>
      </w:r>
      <w:r w:rsidR="00FA6FED" w:rsidRPr="00EC1FA9">
        <w:t>By living location</w:t>
      </w:r>
      <w:r w:rsidR="00F152B7" w:rsidRPr="00EC1FA9">
        <w:t xml:space="preserve">, </w:t>
      </w:r>
      <w:r w:rsidR="00FA6FED" w:rsidRPr="00EC1FA9">
        <w:t xml:space="preserve">19% </w:t>
      </w:r>
      <w:r w:rsidR="009449D4" w:rsidRPr="00EC1FA9">
        <w:t>lived</w:t>
      </w:r>
      <w:r w:rsidR="00F152B7" w:rsidRPr="00EC1FA9">
        <w:t xml:space="preserve"> in </w:t>
      </w:r>
      <w:r w:rsidR="00FA6FED" w:rsidRPr="00EC1FA9">
        <w:t xml:space="preserve">a rural area, while 9% and 72% </w:t>
      </w:r>
      <w:r w:rsidR="009449D4" w:rsidRPr="00EC1FA9">
        <w:t xml:space="preserve">lived </w:t>
      </w:r>
      <w:r w:rsidR="00F152B7" w:rsidRPr="00EC1FA9">
        <w:t xml:space="preserve">in an </w:t>
      </w:r>
      <w:r w:rsidR="00FA6FED" w:rsidRPr="00EC1FA9">
        <w:t>urban cluster and urbanized area, respectively. The largest percentage of childhood asthma cases</w:t>
      </w:r>
      <w:r w:rsidR="00F152B7" w:rsidRPr="00EC1FA9">
        <w:t xml:space="preserve"> (28%)</w:t>
      </w:r>
      <w:r w:rsidR="00FA6FED" w:rsidRPr="00EC1FA9">
        <w:t xml:space="preserve"> lived in an income block group of $50,000 to &lt;$75,000</w:t>
      </w:r>
      <w:r w:rsidR="009449D4" w:rsidRPr="00EC1FA9">
        <w:t>, while the lowest percentage (4%) lived in the lowest income block group of &lt;$20,000</w:t>
      </w:r>
      <w:r w:rsidR="00FA6FED" w:rsidRPr="00EC1FA9">
        <w:t>.</w:t>
      </w:r>
      <w:r w:rsidRPr="00EC1FA9">
        <w:t xml:space="preserve"> </w:t>
      </w:r>
      <w:r w:rsidR="0080038E" w:rsidRPr="00EC1FA9">
        <w:t xml:space="preserve">The state with the lowest number of estimated childhood asthma incident cases was Montana with </w:t>
      </w:r>
      <w:r w:rsidR="005C3B93" w:rsidRPr="00EC1FA9">
        <w:t>900</w:t>
      </w:r>
      <w:r w:rsidR="0080038E" w:rsidRPr="00EC1FA9">
        <w:t xml:space="preserve"> cases, while the state with the largest number was </w:t>
      </w:r>
      <w:r w:rsidR="005C3B93" w:rsidRPr="00EC1FA9">
        <w:t>Texas</w:t>
      </w:r>
      <w:r w:rsidR="0080038E" w:rsidRPr="00EC1FA9">
        <w:t xml:space="preserve"> with </w:t>
      </w:r>
      <w:r w:rsidR="005C3B93" w:rsidRPr="00EC1FA9">
        <w:t>99,100</w:t>
      </w:r>
      <w:r w:rsidR="0080038E" w:rsidRPr="00EC1FA9">
        <w:t xml:space="preserve"> cases (</w:t>
      </w:r>
      <w:r w:rsidR="00811938" w:rsidRPr="00EC1FA9">
        <w:fldChar w:fldCharType="begin"/>
      </w:r>
      <w:r w:rsidR="00811938" w:rsidRPr="00EC1FA9">
        <w:instrText xml:space="preserve"> REF _Ref9948042 \h  \* MERGEFORMAT </w:instrText>
      </w:r>
      <w:r w:rsidR="00811938" w:rsidRPr="00EC1FA9">
        <w:fldChar w:fldCharType="separate"/>
      </w:r>
      <w:ins w:id="616" w:author="Raed Alotaibi" w:date="2019-06-23T14:30:00Z">
        <w:r w:rsidR="00212BF3" w:rsidRPr="00EC1FA9">
          <w:t>Table S</w:t>
        </w:r>
        <w:r w:rsidR="00212BF3">
          <w:t>4</w:t>
        </w:r>
      </w:ins>
      <w:del w:id="617" w:author="Raed Alotaibi" w:date="2019-06-23T14:30:00Z">
        <w:r w:rsidR="002079CC" w:rsidRPr="00EC1FA9" w:rsidDel="00212BF3">
          <w:delText>Table</w:delText>
        </w:r>
      </w:del>
      <w:ins w:id="618" w:author="Alotaibi, Raed" w:date="2019-06-21T12:28:00Z">
        <w:del w:id="619" w:author="Raed Alotaibi" w:date="2019-06-23T14:30:00Z">
          <w:r w:rsidR="002079CC" w:rsidRPr="00EC1FA9" w:rsidDel="00212BF3">
            <w:delText xml:space="preserve"> S</w:delText>
          </w:r>
          <w:r w:rsidR="002079CC" w:rsidDel="00212BF3">
            <w:delText>4</w:delText>
          </w:r>
        </w:del>
      </w:ins>
      <w:del w:id="620" w:author="Raed Alotaibi" w:date="2019-06-23T14:30:00Z">
        <w:r w:rsidR="00781CA0" w:rsidRPr="00EC1FA9" w:rsidDel="00212BF3">
          <w:delText>Table S</w:delText>
        </w:r>
        <w:r w:rsidR="00781CA0" w:rsidDel="00212BF3">
          <w:delText>3</w:delText>
        </w:r>
      </w:del>
      <w:r w:rsidR="00811938" w:rsidRPr="00EC1FA9">
        <w:fldChar w:fldCharType="end"/>
      </w:r>
      <w:r w:rsidR="0080038E" w:rsidRPr="00EC1FA9">
        <w:t>).</w:t>
      </w:r>
    </w:p>
    <w:p w14:paraId="7EEFC651" w14:textId="0A974D5B" w:rsidR="00005DF3" w:rsidRPr="00EC1FA9" w:rsidDel="00CA7F95" w:rsidRDefault="00005DF3" w:rsidP="00811938">
      <w:pPr>
        <w:rPr>
          <w:del w:id="621" w:author="Khreis, Haneen" w:date="2019-06-16T10:21:00Z"/>
        </w:rPr>
      </w:pPr>
    </w:p>
    <w:p w14:paraId="6B0F3F32" w14:textId="4482EE23" w:rsidR="00C928CB" w:rsidRPr="00EC1FA9" w:rsidRDefault="00D16991" w:rsidP="004F11AE">
      <w:pPr>
        <w:rPr>
          <w:i/>
          <w:iCs/>
        </w:rPr>
      </w:pPr>
      <w:r w:rsidRPr="00EC1FA9">
        <w:rPr>
          <w:i/>
          <w:iCs/>
        </w:rPr>
        <w:t>Attributable number of cases</w:t>
      </w:r>
      <w:r w:rsidR="00EC7CC3" w:rsidRPr="00EC1FA9">
        <w:rPr>
          <w:i/>
          <w:iCs/>
        </w:rPr>
        <w:t xml:space="preserve"> and fraction</w:t>
      </w:r>
    </w:p>
    <w:p w14:paraId="02A3400A" w14:textId="3B8BC557" w:rsidR="006C4AEB" w:rsidRPr="00EC1FA9" w:rsidRDefault="00C303CF" w:rsidP="00811938">
      <w:r w:rsidRPr="00EC1FA9">
        <w:t>On average, we estimated a total of 132,829 childhood asthma cases attributable to NO</w:t>
      </w:r>
      <w:r w:rsidRPr="00EC1FA9">
        <w:rPr>
          <w:vertAlign w:val="subscript"/>
        </w:rPr>
        <w:t xml:space="preserve">2 </w:t>
      </w:r>
      <w:r w:rsidRPr="00EC1FA9">
        <w:t xml:space="preserve">exposure which accounted for 17.6% of all childhood asthma cases </w:t>
      </w:r>
      <w:r w:rsidR="00811938" w:rsidRPr="00EC1FA9">
        <w:t>(</w:t>
      </w:r>
      <w:r w:rsidR="00811938" w:rsidRPr="00EC1FA9">
        <w:fldChar w:fldCharType="begin"/>
      </w:r>
      <w:r w:rsidR="00811938" w:rsidRPr="00EC1FA9">
        <w:instrText xml:space="preserve"> REF _Ref9331808 \h  \* MERGEFORMAT </w:instrText>
      </w:r>
      <w:r w:rsidR="00811938" w:rsidRPr="00EC1FA9">
        <w:fldChar w:fldCharType="separate"/>
      </w:r>
      <w:ins w:id="622" w:author="Raed Alotaibi" w:date="2019-06-23T14:30:00Z">
        <w:r w:rsidR="00212BF3" w:rsidRPr="00E86628">
          <w:t xml:space="preserve">Table </w:t>
        </w:r>
        <w:r w:rsidR="00212BF3">
          <w:rPr>
            <w:noProof/>
          </w:rPr>
          <w:t>4</w:t>
        </w:r>
      </w:ins>
      <w:del w:id="623" w:author="Raed Alotaibi" w:date="2019-06-23T14:30:00Z">
        <w:r w:rsidR="002079CC" w:rsidRPr="00E86628" w:rsidDel="00212BF3">
          <w:delText>Table</w:delText>
        </w:r>
      </w:del>
      <w:ins w:id="624" w:author="Alotaibi, Raed" w:date="2019-06-21T12:28:00Z">
        <w:del w:id="625" w:author="Raed Alotaibi" w:date="2019-06-23T14:30:00Z">
          <w:r w:rsidR="002079CC" w:rsidRPr="00E86628" w:rsidDel="00212BF3">
            <w:delText xml:space="preserve"> </w:delText>
          </w:r>
          <w:r w:rsidR="002079CC" w:rsidDel="00212BF3">
            <w:rPr>
              <w:noProof/>
            </w:rPr>
            <w:delText>4</w:delText>
          </w:r>
        </w:del>
      </w:ins>
      <w:del w:id="626" w:author="Raed Alotaibi" w:date="2019-06-23T14:30:00Z">
        <w:r w:rsidR="00781CA0" w:rsidRPr="00E86628" w:rsidDel="00212BF3">
          <w:delText xml:space="preserve">Table </w:delText>
        </w:r>
        <w:r w:rsidR="00781CA0" w:rsidDel="00212BF3">
          <w:rPr>
            <w:noProof/>
          </w:rPr>
          <w:delText>4</w:delText>
        </w:r>
      </w:del>
      <w:r w:rsidR="00811938" w:rsidRPr="00EC1FA9">
        <w:fldChar w:fldCharType="end"/>
      </w:r>
      <w:r w:rsidR="00811938" w:rsidRPr="00EC1FA9">
        <w:t xml:space="preserve"> </w:t>
      </w:r>
      <w:r w:rsidRPr="00EC1FA9">
        <w:t xml:space="preserve">). By living location, urbanized areas had the largest number of attributable cases totaling 109,581 cases </w:t>
      </w:r>
      <w:r w:rsidR="00EC7CC3" w:rsidRPr="00EC1FA9">
        <w:t>and</w:t>
      </w:r>
      <w:ins w:id="627" w:author="Khreis, Haneen" w:date="2019-06-16T10:22:00Z">
        <w:r w:rsidR="00CA7F95">
          <w:t xml:space="preserve"> the</w:t>
        </w:r>
      </w:ins>
      <w:r w:rsidR="00EC7CC3" w:rsidRPr="00EC1FA9">
        <w:t xml:space="preserve"> highest percentage of all asthma cases </w:t>
      </w:r>
      <w:del w:id="628" w:author="Khreis, Haneen" w:date="2019-06-16T10:22:00Z">
        <w:r w:rsidR="00EC7CC3" w:rsidRPr="00EC1FA9" w:rsidDel="00CA7F95">
          <w:delText xml:space="preserve">of </w:delText>
        </w:r>
      </w:del>
      <w:ins w:id="629" w:author="Khreis, Haneen" w:date="2019-06-16T10:22:00Z">
        <w:r w:rsidR="00CA7F95">
          <w:t>at</w:t>
        </w:r>
        <w:r w:rsidR="00CA7F95" w:rsidRPr="00EC1FA9">
          <w:t xml:space="preserve"> </w:t>
        </w:r>
      </w:ins>
      <w:r w:rsidR="00EC7CC3" w:rsidRPr="00EC1FA9">
        <w:t>20.3%. R</w:t>
      </w:r>
      <w:r w:rsidRPr="00EC1FA9">
        <w:t xml:space="preserve">ural areas </w:t>
      </w:r>
      <w:r w:rsidR="00EC7CC3" w:rsidRPr="00EC1FA9">
        <w:t xml:space="preserve">had </w:t>
      </w:r>
      <w:r w:rsidRPr="00EC1FA9">
        <w:t xml:space="preserve">total of 13,951 cases </w:t>
      </w:r>
      <w:r w:rsidR="00D316B6" w:rsidRPr="00EC1FA9">
        <w:t xml:space="preserve">and </w:t>
      </w:r>
      <w:del w:id="630" w:author="Khreis, Haneen" w:date="2019-06-16T10:22:00Z">
        <w:r w:rsidR="00EC7CC3" w:rsidRPr="00EC1FA9" w:rsidDel="00CA7F95">
          <w:delText xml:space="preserve">accounting </w:delText>
        </w:r>
      </w:del>
      <w:ins w:id="631" w:author="Khreis, Haneen" w:date="2019-06-16T10:22:00Z">
        <w:r w:rsidR="00CA7F95">
          <w:t>accounted</w:t>
        </w:r>
        <w:r w:rsidR="00CA7F95" w:rsidRPr="00EC1FA9">
          <w:t xml:space="preserve"> </w:t>
        </w:r>
      </w:ins>
      <w:r w:rsidR="00EC7CC3" w:rsidRPr="00EC1FA9">
        <w:t>for</w:t>
      </w:r>
      <w:r w:rsidRPr="00EC1FA9">
        <w:t xml:space="preserve"> </w:t>
      </w:r>
      <w:r w:rsidR="00EC7CC3" w:rsidRPr="00EC1FA9">
        <w:t xml:space="preserve">the </w:t>
      </w:r>
      <w:r w:rsidR="00D316B6" w:rsidRPr="00EC1FA9">
        <w:t>l</w:t>
      </w:r>
      <w:r w:rsidR="00EC7CC3" w:rsidRPr="00EC1FA9">
        <w:t>east percentage of all asthma cases with 9.8%, while urban clusters had only 9,296 cases representing 13% of all asthma cases</w:t>
      </w:r>
      <w:r w:rsidR="006C4AEB" w:rsidRPr="00EC1FA9">
        <w:t xml:space="preserve"> (</w:t>
      </w:r>
      <w:r w:rsidR="00425892" w:rsidRPr="00EC1FA9">
        <w:fldChar w:fldCharType="begin"/>
      </w:r>
      <w:r w:rsidR="00425892" w:rsidRPr="00EC1FA9">
        <w:instrText xml:space="preserve"> REF _Ref10028832 \h  \* MERGEFORMAT </w:instrText>
      </w:r>
      <w:r w:rsidR="00425892" w:rsidRPr="00EC1FA9">
        <w:fldChar w:fldCharType="separate"/>
      </w:r>
      <w:ins w:id="632" w:author="Raed Alotaibi" w:date="2019-06-23T14:28:00Z">
        <w:r w:rsidR="00212BF3" w:rsidRPr="00EC1FA9">
          <w:t>Figure S</w:t>
        </w:r>
        <w:r w:rsidR="00212BF3">
          <w:t>8</w:t>
        </w:r>
      </w:ins>
      <w:del w:id="633" w:author="Raed Alotaibi" w:date="2019-06-23T14:28:00Z">
        <w:r w:rsidR="002079CC" w:rsidRPr="00EC1FA9" w:rsidDel="00212BF3">
          <w:delText>Figure</w:delText>
        </w:r>
      </w:del>
      <w:ins w:id="634" w:author="Alotaibi, Raed" w:date="2019-06-21T12:28:00Z">
        <w:del w:id="635" w:author="Raed Alotaibi" w:date="2019-06-23T14:28:00Z">
          <w:r w:rsidR="002079CC" w:rsidRPr="00EC1FA9" w:rsidDel="00212BF3">
            <w:delText xml:space="preserve"> S</w:delText>
          </w:r>
          <w:r w:rsidR="002079CC" w:rsidDel="00212BF3">
            <w:delText>8</w:delText>
          </w:r>
        </w:del>
      </w:ins>
      <w:del w:id="636" w:author="Raed Alotaibi" w:date="2019-06-23T14:28:00Z">
        <w:r w:rsidR="00781CA0" w:rsidRPr="00EC1FA9" w:rsidDel="00212BF3">
          <w:delText>Figure S</w:delText>
        </w:r>
        <w:r w:rsidR="00781CA0" w:rsidDel="00212BF3">
          <w:delText>8</w:delText>
        </w:r>
      </w:del>
      <w:r w:rsidR="00425892" w:rsidRPr="00EC1FA9">
        <w:fldChar w:fldCharType="end"/>
      </w:r>
      <w:r w:rsidR="006C4AEB" w:rsidRPr="00EC1FA9">
        <w:t>)</w:t>
      </w:r>
      <w:r w:rsidR="00EC7CC3" w:rsidRPr="00EC1FA9">
        <w:t>.</w:t>
      </w:r>
      <w:r w:rsidR="001351CC" w:rsidRPr="00EC1FA9">
        <w:t xml:space="preserve"> By income, $50,000 to &lt;$75,000 had the largest number of cases attributable to NO</w:t>
      </w:r>
      <w:r w:rsidR="001351CC" w:rsidRPr="00EC1FA9">
        <w:rPr>
          <w:vertAlign w:val="subscript"/>
        </w:rPr>
        <w:t>2</w:t>
      </w:r>
      <w:r w:rsidR="001351CC" w:rsidRPr="00EC1FA9">
        <w:t>, 37,559 cases accounting for 16.8% of all asthma cases. However, the income group with the largest percentage of asthma cases was the lowest income group &lt;$20,000, accounting for 20.8% of all asthma cases</w:t>
      </w:r>
      <w:r w:rsidR="006C4AEB" w:rsidRPr="00EC1FA9">
        <w:t xml:space="preserve"> (</w:t>
      </w:r>
      <w:r w:rsidR="00425892" w:rsidRPr="00EC1FA9">
        <w:fldChar w:fldCharType="begin"/>
      </w:r>
      <w:r w:rsidR="00425892" w:rsidRPr="00EC1FA9">
        <w:instrText xml:space="preserve"> REF _Ref10028860 \h  \* MERGEFORMAT </w:instrText>
      </w:r>
      <w:r w:rsidR="00425892" w:rsidRPr="00EC1FA9">
        <w:fldChar w:fldCharType="separate"/>
      </w:r>
      <w:r w:rsidR="00212BF3" w:rsidRPr="00EC1FA9">
        <w:t>Figure S</w:t>
      </w:r>
      <w:r w:rsidR="00212BF3">
        <w:t>9</w:t>
      </w:r>
      <w:del w:id="637" w:author="Raed Alotaibi" w:date="2019-06-23T14:28:00Z">
        <w:r w:rsidR="00781CA0" w:rsidRPr="00EC1FA9" w:rsidDel="00212BF3">
          <w:delText>Figure S</w:delText>
        </w:r>
        <w:r w:rsidR="00781CA0" w:rsidDel="00212BF3">
          <w:delText>9</w:delText>
        </w:r>
      </w:del>
      <w:r w:rsidR="00425892" w:rsidRPr="00EC1FA9">
        <w:fldChar w:fldCharType="end"/>
      </w:r>
      <w:r w:rsidR="006C4AEB" w:rsidRPr="00EC1FA9">
        <w:t>)</w:t>
      </w:r>
      <w:r w:rsidR="001351CC" w:rsidRPr="00EC1FA9">
        <w:t>.</w:t>
      </w:r>
      <w:r w:rsidR="006C4AEB" w:rsidRPr="00EC1FA9">
        <w:t xml:space="preserve"> The </w:t>
      </w:r>
      <w:r w:rsidR="009376CC" w:rsidRPr="00EC1FA9">
        <w:t xml:space="preserve">mean </w:t>
      </w:r>
      <w:r w:rsidR="006C4AEB" w:rsidRPr="00EC1FA9">
        <w:t>value of attributable fraction increased by income group in rural areas, decreased by income group in urban clusters and presented as a U shape in urbanized areas (</w:t>
      </w:r>
      <w:r w:rsidR="00811938" w:rsidRPr="00EC1FA9">
        <w:fldChar w:fldCharType="begin"/>
      </w:r>
      <w:r w:rsidR="00811938" w:rsidRPr="00EC1FA9">
        <w:instrText xml:space="preserve"> REF _Ref9948937 \h  \* MERGEFORMAT </w:instrText>
      </w:r>
      <w:r w:rsidR="00811938" w:rsidRPr="00EC1FA9">
        <w:fldChar w:fldCharType="separate"/>
      </w:r>
      <w:ins w:id="638" w:author="Raed Alotaibi" w:date="2019-06-23T14:28:00Z">
        <w:r w:rsidR="00212BF3" w:rsidRPr="00EC1FA9">
          <w:t xml:space="preserve">Figure </w:t>
        </w:r>
        <w:r w:rsidR="00212BF3">
          <w:rPr>
            <w:noProof/>
          </w:rPr>
          <w:t>2</w:t>
        </w:r>
      </w:ins>
      <w:del w:id="639" w:author="Raed Alotaibi" w:date="2019-06-23T14:28:00Z">
        <w:r w:rsidR="002079CC" w:rsidRPr="00EC1FA9" w:rsidDel="00212BF3">
          <w:delText>Figure</w:delText>
        </w:r>
      </w:del>
      <w:ins w:id="640" w:author="Alotaibi, Raed" w:date="2019-06-21T12:28:00Z">
        <w:del w:id="641" w:author="Raed Alotaibi" w:date="2019-06-23T14:28:00Z">
          <w:r w:rsidR="002079CC" w:rsidRPr="00EC1FA9" w:rsidDel="00212BF3">
            <w:delText xml:space="preserve"> </w:delText>
          </w:r>
          <w:r w:rsidR="002079CC" w:rsidDel="00212BF3">
            <w:rPr>
              <w:noProof/>
            </w:rPr>
            <w:delText>2</w:delText>
          </w:r>
        </w:del>
      </w:ins>
      <w:del w:id="642" w:author="Raed Alotaibi" w:date="2019-06-23T14:28:00Z">
        <w:r w:rsidR="00781CA0" w:rsidRPr="00EC1FA9" w:rsidDel="00212BF3">
          <w:delText xml:space="preserve">Figure </w:delText>
        </w:r>
        <w:r w:rsidR="00781CA0" w:rsidDel="00212BF3">
          <w:rPr>
            <w:noProof/>
          </w:rPr>
          <w:delText>2</w:delText>
        </w:r>
      </w:del>
      <w:r w:rsidR="00811938" w:rsidRPr="00EC1FA9">
        <w:fldChar w:fldCharType="end"/>
      </w:r>
      <w:r w:rsidR="00425892" w:rsidRPr="00EC1FA9">
        <w:t xml:space="preserve"> and </w:t>
      </w:r>
      <w:r w:rsidR="00425892" w:rsidRPr="00EC1FA9">
        <w:fldChar w:fldCharType="begin"/>
      </w:r>
      <w:r w:rsidR="00425892" w:rsidRPr="00EC1FA9">
        <w:instrText xml:space="preserve"> REF _Ref10028945 \h  \* MERGEFORMAT </w:instrText>
      </w:r>
      <w:r w:rsidR="00425892" w:rsidRPr="00EC1FA9">
        <w:fldChar w:fldCharType="separate"/>
      </w:r>
      <w:ins w:id="643" w:author="Raed Alotaibi" w:date="2019-06-23T14:28:00Z">
        <w:r w:rsidR="00212BF3" w:rsidRPr="00EC1FA9">
          <w:t>Figure S</w:t>
        </w:r>
        <w:r w:rsidR="00212BF3">
          <w:t>10</w:t>
        </w:r>
      </w:ins>
      <w:del w:id="644" w:author="Raed Alotaibi" w:date="2019-06-23T14:28:00Z">
        <w:r w:rsidR="002079CC" w:rsidRPr="00EC1FA9" w:rsidDel="00212BF3">
          <w:delText>Figure S</w:delText>
        </w:r>
        <w:r w:rsidR="002079CC" w:rsidDel="00212BF3">
          <w:delText>10</w:delText>
        </w:r>
        <w:r w:rsidR="00781CA0" w:rsidRPr="00EC1FA9" w:rsidDel="00212BF3">
          <w:delText>Figure S</w:delText>
        </w:r>
        <w:r w:rsidR="00781CA0" w:rsidDel="00212BF3">
          <w:delText>10</w:delText>
        </w:r>
      </w:del>
      <w:r w:rsidR="00425892" w:rsidRPr="00EC1FA9">
        <w:fldChar w:fldCharType="end"/>
      </w:r>
      <w:r w:rsidR="006C4AEB" w:rsidRPr="00EC1FA9">
        <w:t>).</w:t>
      </w:r>
      <w:del w:id="645" w:author="Khreis, Haneen" w:date="2019-06-16T10:23:00Z">
        <w:r w:rsidR="0080038E" w:rsidRPr="00EC1FA9" w:rsidDel="00C4713D">
          <w:delText xml:space="preserve"> </w:delText>
        </w:r>
      </w:del>
    </w:p>
    <w:p w14:paraId="779514F1" w14:textId="72485953" w:rsidR="006C4AEB" w:rsidRPr="00EC1FA9" w:rsidRDefault="0080038E" w:rsidP="00811938">
      <w:r w:rsidRPr="00EC1FA9">
        <w:t>The state with the lowest number of estimated</w:t>
      </w:r>
      <w:r w:rsidR="00726708" w:rsidRPr="00EC1FA9">
        <w:t xml:space="preserve"> attributable cases </w:t>
      </w:r>
      <w:r w:rsidRPr="00EC1FA9">
        <w:t>was Montana with 70 cases, while the state with the largest</w:t>
      </w:r>
      <w:r w:rsidR="00726708" w:rsidRPr="00EC1FA9">
        <w:t xml:space="preserve"> attributable cases </w:t>
      </w:r>
      <w:r w:rsidRPr="00EC1FA9">
        <w:t>was California with 19,200 cases.</w:t>
      </w:r>
      <w:r w:rsidR="005C3B93" w:rsidRPr="00EC1FA9">
        <w:t xml:space="preserve"> The state with the lowest</w:t>
      </w:r>
      <w:r w:rsidR="00726708" w:rsidRPr="00EC1FA9">
        <w:t xml:space="preserve"> attributable fraction was</w:t>
      </w:r>
      <w:r w:rsidR="005C3B93" w:rsidRPr="00EC1FA9">
        <w:t xml:space="preserve"> South Dakota (7.6%), while the state with the highest</w:t>
      </w:r>
      <w:r w:rsidR="00726708" w:rsidRPr="00EC1FA9">
        <w:t xml:space="preserve"> attributable fraction was</w:t>
      </w:r>
      <w:r w:rsidR="005C3B93" w:rsidRPr="00EC1FA9">
        <w:t xml:space="preserve"> District of Columbia (26.9</w:t>
      </w:r>
      <w:ins w:id="646" w:author="Khreis, Haneen" w:date="2019-06-16T10:25:00Z">
        <w:r w:rsidR="00C4713D">
          <w:t>%</w:t>
        </w:r>
      </w:ins>
      <w:r w:rsidR="005C3B93" w:rsidRPr="00EC1FA9">
        <w:t>) (</w:t>
      </w:r>
      <w:r w:rsidR="00811938" w:rsidRPr="00EC1FA9">
        <w:fldChar w:fldCharType="begin"/>
      </w:r>
      <w:r w:rsidR="00811938" w:rsidRPr="00EC1FA9">
        <w:instrText xml:space="preserve"> REF _Ref9949011 \h  \* MERGEFORMAT </w:instrText>
      </w:r>
      <w:r w:rsidR="00811938" w:rsidRPr="00EC1FA9">
        <w:fldChar w:fldCharType="separate"/>
      </w:r>
      <w:ins w:id="647" w:author="Raed Alotaibi" w:date="2019-06-23T14:28:00Z">
        <w:r w:rsidR="00212BF3" w:rsidRPr="00EC1FA9">
          <w:t xml:space="preserve">Figure </w:t>
        </w:r>
        <w:r w:rsidR="00212BF3">
          <w:rPr>
            <w:noProof/>
          </w:rPr>
          <w:t>3</w:t>
        </w:r>
      </w:ins>
      <w:del w:id="648" w:author="Raed Alotaibi" w:date="2019-06-23T14:28:00Z">
        <w:r w:rsidR="002079CC" w:rsidRPr="00EC1FA9" w:rsidDel="00212BF3">
          <w:delText>Figure</w:delText>
        </w:r>
      </w:del>
      <w:ins w:id="649" w:author="Alotaibi, Raed" w:date="2019-06-21T12:28:00Z">
        <w:del w:id="650" w:author="Raed Alotaibi" w:date="2019-06-23T14:28:00Z">
          <w:r w:rsidR="002079CC" w:rsidRPr="00EC1FA9" w:rsidDel="00212BF3">
            <w:delText xml:space="preserve"> </w:delText>
          </w:r>
          <w:r w:rsidR="002079CC" w:rsidDel="00212BF3">
            <w:rPr>
              <w:noProof/>
            </w:rPr>
            <w:delText>3</w:delText>
          </w:r>
        </w:del>
      </w:ins>
      <w:del w:id="651" w:author="Raed Alotaibi" w:date="2019-06-23T14:28:00Z">
        <w:r w:rsidR="00781CA0" w:rsidRPr="00EC1FA9" w:rsidDel="00212BF3">
          <w:delText xml:space="preserve">Figure </w:delText>
        </w:r>
        <w:r w:rsidR="00781CA0" w:rsidDel="00212BF3">
          <w:rPr>
            <w:noProof/>
          </w:rPr>
          <w:delText>3</w:delText>
        </w:r>
      </w:del>
      <w:r w:rsidR="00811938" w:rsidRPr="00EC1FA9">
        <w:fldChar w:fldCharType="end"/>
      </w:r>
      <w:r w:rsidR="00811938" w:rsidRPr="00EC1FA9">
        <w:t xml:space="preserve"> and </w:t>
      </w:r>
      <w:r w:rsidR="00811938" w:rsidRPr="00EC1FA9">
        <w:fldChar w:fldCharType="begin"/>
      </w:r>
      <w:r w:rsidR="00811938" w:rsidRPr="00EC1FA9">
        <w:instrText xml:space="preserve"> REF _Ref9948042 \h  \* MERGEFORMAT </w:instrText>
      </w:r>
      <w:r w:rsidR="00811938" w:rsidRPr="00EC1FA9">
        <w:fldChar w:fldCharType="separate"/>
      </w:r>
      <w:ins w:id="652" w:author="Raed Alotaibi" w:date="2019-06-23T14:30:00Z">
        <w:r w:rsidR="00212BF3" w:rsidRPr="00EC1FA9">
          <w:t>Table S</w:t>
        </w:r>
        <w:r w:rsidR="00212BF3">
          <w:t>4</w:t>
        </w:r>
      </w:ins>
      <w:del w:id="653" w:author="Raed Alotaibi" w:date="2019-06-23T14:30:00Z">
        <w:r w:rsidR="002079CC" w:rsidRPr="00EC1FA9" w:rsidDel="00212BF3">
          <w:delText>Table</w:delText>
        </w:r>
      </w:del>
      <w:ins w:id="654" w:author="Alotaibi, Raed" w:date="2019-06-21T12:28:00Z">
        <w:del w:id="655" w:author="Raed Alotaibi" w:date="2019-06-23T14:30:00Z">
          <w:r w:rsidR="002079CC" w:rsidRPr="00EC1FA9" w:rsidDel="00212BF3">
            <w:delText xml:space="preserve"> S</w:delText>
          </w:r>
          <w:r w:rsidR="002079CC" w:rsidDel="00212BF3">
            <w:delText>4</w:delText>
          </w:r>
        </w:del>
      </w:ins>
      <w:del w:id="656" w:author="Raed Alotaibi" w:date="2019-06-23T14:30:00Z">
        <w:r w:rsidR="00781CA0" w:rsidRPr="00EC1FA9" w:rsidDel="00212BF3">
          <w:delText>Table S</w:delText>
        </w:r>
        <w:r w:rsidR="00781CA0" w:rsidDel="00212BF3">
          <w:delText>3</w:delText>
        </w:r>
      </w:del>
      <w:r w:rsidR="00811938" w:rsidRPr="00EC1FA9">
        <w:fldChar w:fldCharType="end"/>
      </w:r>
      <w:r w:rsidR="00811938" w:rsidRPr="00EC1FA9">
        <w:t xml:space="preserve"> </w:t>
      </w:r>
      <w:r w:rsidR="005C3B93" w:rsidRPr="00EC1FA9">
        <w:t>).</w:t>
      </w:r>
      <w:r w:rsidR="006C4AEB" w:rsidRPr="00EC1FA9">
        <w:t xml:space="preserve"> </w:t>
      </w:r>
    </w:p>
    <w:p w14:paraId="4E25C0A9" w14:textId="7246B25B" w:rsidR="00F031E4" w:rsidRPr="00EC1FA9" w:rsidRDefault="00811938" w:rsidP="00811938">
      <w:r w:rsidRPr="00EC1FA9">
        <w:fldChar w:fldCharType="begin"/>
      </w:r>
      <w:r w:rsidRPr="00EC1FA9">
        <w:instrText xml:space="preserve"> REF _Ref9949029 \h  \* MERGEFORMAT </w:instrText>
      </w:r>
      <w:r w:rsidRPr="00EC1FA9">
        <w:fldChar w:fldCharType="separate"/>
      </w:r>
      <w:r w:rsidR="00212BF3" w:rsidRPr="00EC1FA9">
        <w:t xml:space="preserve">Figure </w:t>
      </w:r>
      <w:r w:rsidR="00212BF3">
        <w:rPr>
          <w:noProof/>
        </w:rPr>
        <w:t>4</w:t>
      </w:r>
      <w:del w:id="657" w:author="Raed Alotaibi" w:date="2019-06-23T14:28:00Z">
        <w:r w:rsidR="00781CA0" w:rsidRPr="00EC1FA9" w:rsidDel="00212BF3">
          <w:delText xml:space="preserve">Figure </w:delText>
        </w:r>
        <w:r w:rsidR="00781CA0" w:rsidDel="00212BF3">
          <w:rPr>
            <w:noProof/>
          </w:rPr>
          <w:delText>4</w:delText>
        </w:r>
      </w:del>
      <w:r w:rsidRPr="00EC1FA9">
        <w:fldChar w:fldCharType="end"/>
      </w:r>
      <w:r w:rsidR="00425892" w:rsidRPr="00EC1FA9">
        <w:t xml:space="preserve"> and </w:t>
      </w:r>
      <w:r w:rsidRPr="00EC1FA9">
        <w:fldChar w:fldCharType="begin"/>
      </w:r>
      <w:r w:rsidRPr="00EC1FA9">
        <w:instrText xml:space="preserve"> REF _Ref9949031 \h  \* MERGEFORMAT </w:instrText>
      </w:r>
      <w:r w:rsidRPr="00EC1FA9">
        <w:fldChar w:fldCharType="separate"/>
      </w:r>
      <w:r w:rsidR="00212BF3" w:rsidRPr="00EC1FA9">
        <w:t xml:space="preserve">Figure </w:t>
      </w:r>
      <w:r w:rsidR="00212BF3">
        <w:rPr>
          <w:noProof/>
        </w:rPr>
        <w:t>5</w:t>
      </w:r>
      <w:del w:id="658" w:author="Raed Alotaibi" w:date="2019-06-23T14:28:00Z">
        <w:r w:rsidR="00781CA0" w:rsidRPr="00EC1FA9" w:rsidDel="00212BF3">
          <w:delText xml:space="preserve">Figure </w:delText>
        </w:r>
        <w:r w:rsidR="00781CA0" w:rsidDel="00212BF3">
          <w:rPr>
            <w:noProof/>
          </w:rPr>
          <w:delText>5</w:delText>
        </w:r>
      </w:del>
      <w:r w:rsidRPr="00EC1FA9">
        <w:fldChar w:fldCharType="end"/>
      </w:r>
      <w:r w:rsidR="006C4AEB" w:rsidRPr="00EC1FA9">
        <w:t xml:space="preserve"> present the distribution of</w:t>
      </w:r>
      <w:r w:rsidR="00726708" w:rsidRPr="00EC1FA9">
        <w:t xml:space="preserve"> attributable fraction by</w:t>
      </w:r>
      <w:r w:rsidR="006C4AEB" w:rsidRPr="00EC1FA9">
        <w:t xml:space="preserve"> </w:t>
      </w:r>
      <w:r w:rsidR="005635A8" w:rsidRPr="00EC1FA9">
        <w:t xml:space="preserve">living location and median income group for each state. The majority of states follow a distribution similar to the national level with a few exceptions (e.g. see Arizona, Montana, Rhode Island &amp; Wyoming). </w:t>
      </w:r>
    </w:p>
    <w:p w14:paraId="31B623DA" w14:textId="77777777" w:rsidR="00726708" w:rsidRPr="00EC1FA9" w:rsidRDefault="00726708" w:rsidP="00C303CF">
      <w:pPr>
        <w:rPr>
          <w:i/>
          <w:iCs/>
        </w:rPr>
      </w:pPr>
    </w:p>
    <w:p w14:paraId="3F8F574E" w14:textId="42AE3F10" w:rsidR="003A2AE8" w:rsidRPr="00EC1FA9" w:rsidRDefault="00C303CF" w:rsidP="00C303CF">
      <w:pPr>
        <w:rPr>
          <w:i/>
          <w:iCs/>
        </w:rPr>
      </w:pPr>
      <w:r w:rsidRPr="00EC1FA9">
        <w:rPr>
          <w:i/>
          <w:iCs/>
        </w:rPr>
        <w:t>Comparison with the main paper</w:t>
      </w:r>
    </w:p>
    <w:p w14:paraId="1CDAAF7C" w14:textId="4A04B0D2" w:rsidR="006326C4" w:rsidRPr="00EC1FA9" w:rsidRDefault="00D541A4" w:rsidP="006326C4">
      <w:pPr>
        <w:ind w:left="720"/>
        <w:rPr>
          <w:i/>
          <w:iCs/>
        </w:rPr>
      </w:pPr>
      <w:r w:rsidRPr="00EC1FA9">
        <w:rPr>
          <w:i/>
          <w:iCs/>
        </w:rPr>
        <w:t>Comparing total asthma cases</w:t>
      </w:r>
    </w:p>
    <w:p w14:paraId="26E4DAA5" w14:textId="543D264D" w:rsidR="00161D40" w:rsidRPr="00EC1FA9" w:rsidRDefault="00161D40" w:rsidP="00132BA8">
      <w:r w:rsidRPr="00EC1FA9">
        <w:t>Using state-specific asthma incidence rates</w:t>
      </w:r>
      <w:r w:rsidR="00B5140C" w:rsidRPr="00EC1FA9">
        <w:t>,</w:t>
      </w:r>
      <w:r w:rsidRPr="00EC1FA9">
        <w:t xml:space="preserve"> the overall number of cases reduced by </w:t>
      </w:r>
      <w:r w:rsidR="00D541A4" w:rsidRPr="00EC1FA9">
        <w:t xml:space="preserve">an average of </w:t>
      </w:r>
      <w:r w:rsidRPr="00EC1FA9">
        <w:t xml:space="preserve">40,041 </w:t>
      </w:r>
      <w:r w:rsidR="00D541A4" w:rsidRPr="00EC1FA9">
        <w:t xml:space="preserve">(5%) </w:t>
      </w:r>
      <w:r w:rsidRPr="00EC1FA9">
        <w:t xml:space="preserve">cases compared to </w:t>
      </w:r>
      <w:r w:rsidR="009250E9" w:rsidRPr="00EC1FA9">
        <w:t xml:space="preserve">estimates in </w:t>
      </w:r>
      <w:r w:rsidRPr="00EC1FA9">
        <w:t>the main paper</w:t>
      </w:r>
      <w:r w:rsidR="007D65A9" w:rsidRPr="00EC1FA9">
        <w:t xml:space="preserve"> </w:t>
      </w:r>
      <w:r w:rsidR="00B5140C" w:rsidRPr="00EC1FA9">
        <w:t xml:space="preserve">that used a flat national asthma incidence rate </w:t>
      </w:r>
      <w:r w:rsidR="00D541A4" w:rsidRPr="00EC1FA9">
        <w:t>(</w:t>
      </w:r>
      <w:r w:rsidR="00425892" w:rsidRPr="00EC1FA9">
        <w:fldChar w:fldCharType="begin"/>
      </w:r>
      <w:r w:rsidR="00425892" w:rsidRPr="00EC1FA9">
        <w:instrText xml:space="preserve"> REF _Ref9331808 \h  \* MERGEFORMAT </w:instrText>
      </w:r>
      <w:r w:rsidR="00425892" w:rsidRPr="00EC1FA9">
        <w:fldChar w:fldCharType="separate"/>
      </w:r>
      <w:r w:rsidR="00212BF3" w:rsidRPr="00E86628">
        <w:t xml:space="preserve">Table </w:t>
      </w:r>
      <w:r w:rsidR="00212BF3">
        <w:rPr>
          <w:noProof/>
        </w:rPr>
        <w:t>4</w:t>
      </w:r>
      <w:del w:id="659" w:author="Raed Alotaibi" w:date="2019-06-23T14:31:00Z">
        <w:r w:rsidR="00781CA0" w:rsidRPr="00E86628" w:rsidDel="00212BF3">
          <w:delText xml:space="preserve">Table </w:delText>
        </w:r>
        <w:r w:rsidR="00781CA0" w:rsidDel="00212BF3">
          <w:rPr>
            <w:noProof/>
          </w:rPr>
          <w:delText>4</w:delText>
        </w:r>
      </w:del>
      <w:r w:rsidR="00425892" w:rsidRPr="00EC1FA9">
        <w:fldChar w:fldCharType="end"/>
      </w:r>
      <w:r w:rsidR="00D541A4" w:rsidRPr="00EC1FA9">
        <w:t xml:space="preserve">). By living location, the largest reduction was among urban clusters with a decrease </w:t>
      </w:r>
      <w:r w:rsidR="00A76807" w:rsidRPr="00EC1FA9">
        <w:t xml:space="preserve">of </w:t>
      </w:r>
      <w:r w:rsidR="00D541A4" w:rsidRPr="00EC1FA9">
        <w:t xml:space="preserve">4,204 (5.6%) cases followed by urbanized areas which reduced by 29,926 (5.2%) cases. By income group, the largest decrease in the number of cases was among the highest income groups by 13,123 (6.8%) cases, while the least decrease was among the lowest income group by 168 (0.6%) cases. </w:t>
      </w:r>
      <w:r w:rsidR="00132BA8" w:rsidRPr="00EC1FA9">
        <w:t>The state of California had the largest decrease in numbers of total childhood asthma incident cases by 24,442 cases while the state of Texas had the largest increase in numbers by 25,019 cases (</w:t>
      </w:r>
      <w:r w:rsidR="00132BA8" w:rsidRPr="00EC1FA9">
        <w:fldChar w:fldCharType="begin"/>
      </w:r>
      <w:r w:rsidR="00132BA8" w:rsidRPr="00EC1FA9">
        <w:instrText xml:space="preserve"> REF _Ref9948042 \h  \* MERGEFORMAT </w:instrText>
      </w:r>
      <w:r w:rsidR="00132BA8" w:rsidRPr="00EC1FA9">
        <w:fldChar w:fldCharType="separate"/>
      </w:r>
      <w:ins w:id="660" w:author="Raed Alotaibi" w:date="2019-06-23T14:31:00Z">
        <w:r w:rsidR="00212BF3" w:rsidRPr="00EC1FA9">
          <w:t>Table S</w:t>
        </w:r>
        <w:r w:rsidR="00212BF3">
          <w:t>4</w:t>
        </w:r>
      </w:ins>
      <w:del w:id="661" w:author="Raed Alotaibi" w:date="2019-06-23T14:31:00Z">
        <w:r w:rsidR="002079CC" w:rsidRPr="00EC1FA9" w:rsidDel="00212BF3">
          <w:delText>Table S</w:delText>
        </w:r>
        <w:r w:rsidR="002079CC" w:rsidDel="00212BF3">
          <w:delText>4</w:delText>
        </w:r>
        <w:r w:rsidR="00781CA0" w:rsidRPr="00EC1FA9" w:rsidDel="00212BF3">
          <w:delText>Table S</w:delText>
        </w:r>
        <w:r w:rsidR="00781CA0" w:rsidDel="00212BF3">
          <w:delText>3</w:delText>
        </w:r>
      </w:del>
      <w:r w:rsidR="00132BA8" w:rsidRPr="00EC1FA9">
        <w:fldChar w:fldCharType="end"/>
      </w:r>
      <w:r w:rsidR="00132BA8" w:rsidRPr="00EC1FA9">
        <w:t xml:space="preserve">). The state of </w:t>
      </w:r>
      <w:r w:rsidR="00132BA8" w:rsidRPr="00EC1FA9">
        <w:lastRenderedPageBreak/>
        <w:t xml:space="preserve">Montana had the largest percent reduction in total childhood asthma incident cases by 64.1% while the state of Texas had the largest percent increase by 33.8%.  </w:t>
      </w:r>
    </w:p>
    <w:p w14:paraId="4253E146" w14:textId="3B865B81" w:rsidR="007D65A9" w:rsidRPr="00EC1FA9" w:rsidRDefault="007D65A9" w:rsidP="007D65A9">
      <w:pPr>
        <w:ind w:left="720"/>
        <w:rPr>
          <w:i/>
          <w:iCs/>
        </w:rPr>
      </w:pPr>
      <w:r w:rsidRPr="00EC1FA9">
        <w:rPr>
          <w:i/>
          <w:iCs/>
        </w:rPr>
        <w:t>Comparing attributable cases</w:t>
      </w:r>
    </w:p>
    <w:p w14:paraId="2C713B88" w14:textId="5F66573A" w:rsidR="007D65A9" w:rsidRPr="00EC1FA9" w:rsidRDefault="007D65A9" w:rsidP="002079CC">
      <w:r w:rsidRPr="00EC1FA9">
        <w:t>The total attributable cases reduced by 9,103 (6.4%) cases when compared to the main paper (</w:t>
      </w:r>
      <w:r w:rsidR="00425892" w:rsidRPr="00EC1FA9">
        <w:fldChar w:fldCharType="begin"/>
      </w:r>
      <w:r w:rsidR="00425892" w:rsidRPr="00EC1FA9">
        <w:instrText xml:space="preserve"> REF _Ref9331808 \h  \* MERGEFORMAT </w:instrText>
      </w:r>
      <w:r w:rsidR="00425892" w:rsidRPr="00EC1FA9">
        <w:fldChar w:fldCharType="separate"/>
      </w:r>
      <w:ins w:id="662" w:author="Raed Alotaibi" w:date="2019-06-23T14:31:00Z">
        <w:r w:rsidR="00212BF3" w:rsidRPr="00E86628">
          <w:t xml:space="preserve">Table </w:t>
        </w:r>
        <w:r w:rsidR="00212BF3">
          <w:rPr>
            <w:noProof/>
          </w:rPr>
          <w:t>4</w:t>
        </w:r>
      </w:ins>
      <w:del w:id="663" w:author="Raed Alotaibi" w:date="2019-06-23T14:31:00Z">
        <w:r w:rsidR="002079CC" w:rsidRPr="00E86628" w:rsidDel="00212BF3">
          <w:delText>Table</w:delText>
        </w:r>
      </w:del>
      <w:ins w:id="664" w:author="Alotaibi, Raed" w:date="2019-06-21T12:28:00Z">
        <w:del w:id="665" w:author="Raed Alotaibi" w:date="2019-06-23T14:31:00Z">
          <w:r w:rsidR="002079CC" w:rsidRPr="00E86628" w:rsidDel="00212BF3">
            <w:delText xml:space="preserve"> </w:delText>
          </w:r>
          <w:r w:rsidR="002079CC" w:rsidDel="00212BF3">
            <w:rPr>
              <w:noProof/>
            </w:rPr>
            <w:delText>4</w:delText>
          </w:r>
        </w:del>
      </w:ins>
      <w:del w:id="666" w:author="Raed Alotaibi" w:date="2019-06-23T14:31:00Z">
        <w:r w:rsidR="007A6173" w:rsidRPr="00E86628" w:rsidDel="00212BF3">
          <w:delText xml:space="preserve">Table </w:delText>
        </w:r>
        <w:r w:rsidR="007A6173" w:rsidDel="00212BF3">
          <w:rPr>
            <w:noProof/>
          </w:rPr>
          <w:delText>4</w:delText>
        </w:r>
        <w:r w:rsidR="00781CA0" w:rsidRPr="00E86628" w:rsidDel="00212BF3">
          <w:delText xml:space="preserve">Table </w:delText>
        </w:r>
        <w:r w:rsidR="00781CA0" w:rsidDel="00212BF3">
          <w:rPr>
            <w:noProof/>
          </w:rPr>
          <w:delText>4</w:delText>
        </w:r>
      </w:del>
      <w:r w:rsidR="00425892" w:rsidRPr="00EC1FA9">
        <w:fldChar w:fldCharType="end"/>
      </w:r>
      <w:r w:rsidRPr="00EC1FA9">
        <w:t xml:space="preserve">). By living location, urbanized areas had the largest reduction </w:t>
      </w:r>
      <w:del w:id="667" w:author="Alotaibi, Raed" w:date="2019-06-21T10:30:00Z">
        <w:r w:rsidRPr="00EC1FA9" w:rsidDel="00AB3F4A">
          <w:delText xml:space="preserve">of 8,040 (6.8%) cases </w:delText>
        </w:r>
      </w:del>
      <w:ins w:id="668" w:author="Alotaibi, Raed" w:date="2019-06-21T10:30:00Z">
        <w:r w:rsidR="00AB3F4A">
          <w:t xml:space="preserve">by </w:t>
        </w:r>
        <w:r w:rsidR="00AB3F4A" w:rsidRPr="00EC1FA9">
          <w:t>8,040 (6.8%)</w:t>
        </w:r>
        <w:r w:rsidR="00AB3F4A">
          <w:t xml:space="preserve"> </w:t>
        </w:r>
        <w:r w:rsidR="00AB3F4A" w:rsidRPr="00EC1FA9">
          <w:t>cases</w:t>
        </w:r>
        <w:r w:rsidR="00AB3F4A">
          <w:t xml:space="preserve">, </w:t>
        </w:r>
      </w:ins>
      <w:r w:rsidRPr="00EC1FA9">
        <w:t>while rural areas had the least reduction by 514 (3.6%) cases attributable to NO</w:t>
      </w:r>
      <w:r w:rsidRPr="00EC1FA9">
        <w:rPr>
          <w:vertAlign w:val="subscript"/>
        </w:rPr>
        <w:t>2</w:t>
      </w:r>
      <w:r w:rsidRPr="00EC1FA9">
        <w:t xml:space="preserve"> exposure. By income group, the highest income group </w:t>
      </w:r>
      <w:del w:id="669" w:author="Alotaibi, Raed" w:date="2019-06-21T10:31:00Z">
        <w:r w:rsidRPr="00EC1FA9" w:rsidDel="00AB3F4A">
          <w:delText xml:space="preserve">also </w:delText>
        </w:r>
      </w:del>
      <w:r w:rsidRPr="00EC1FA9">
        <w:t>had the largest decrease in attributable cases by 2.994 (8.5%) and the lowest income group had the least decrease by 58 (1%) cases.</w:t>
      </w:r>
      <w:r w:rsidR="00132BA8" w:rsidRPr="00EC1FA9">
        <w:t xml:space="preserve"> The state of California had the largest decrease in</w:t>
      </w:r>
      <w:r w:rsidR="00726708" w:rsidRPr="00EC1FA9">
        <w:t xml:space="preserve"> attributable cases </w:t>
      </w:r>
      <w:r w:rsidR="00132BA8" w:rsidRPr="00EC1FA9">
        <w:t>by 6,190 cases while the state of Texas had the largest increase by 3,615 cases (</w:t>
      </w:r>
      <w:r w:rsidR="00132BA8" w:rsidRPr="00EC1FA9">
        <w:fldChar w:fldCharType="begin"/>
      </w:r>
      <w:r w:rsidR="00132BA8" w:rsidRPr="00EC1FA9">
        <w:instrText xml:space="preserve"> REF _Ref9948042 \h  \* MERGEFORMAT </w:instrText>
      </w:r>
      <w:r w:rsidR="00132BA8" w:rsidRPr="00EC1FA9">
        <w:fldChar w:fldCharType="separate"/>
      </w:r>
      <w:ins w:id="670" w:author="Raed Alotaibi" w:date="2019-06-23T14:31:00Z">
        <w:r w:rsidR="00212BF3" w:rsidRPr="00EC1FA9">
          <w:t>Table S</w:t>
        </w:r>
        <w:r w:rsidR="00212BF3">
          <w:t>4</w:t>
        </w:r>
      </w:ins>
      <w:del w:id="671" w:author="Raed Alotaibi" w:date="2019-06-23T14:31:00Z">
        <w:r w:rsidR="007A6173" w:rsidRPr="00EC1FA9" w:rsidDel="00212BF3">
          <w:delText>Table S</w:delText>
        </w:r>
        <w:r w:rsidR="007A6173" w:rsidDel="00212BF3">
          <w:delText>4</w:delText>
        </w:r>
        <w:r w:rsidR="00781CA0" w:rsidRPr="00EC1FA9" w:rsidDel="00212BF3">
          <w:delText>Table S</w:delText>
        </w:r>
        <w:r w:rsidR="00781CA0" w:rsidDel="00212BF3">
          <w:delText>3</w:delText>
        </w:r>
      </w:del>
      <w:r w:rsidR="00132BA8" w:rsidRPr="00EC1FA9">
        <w:fldChar w:fldCharType="end"/>
      </w:r>
      <w:r w:rsidR="00132BA8" w:rsidRPr="00EC1FA9">
        <w:t xml:space="preserve">). </w:t>
      </w:r>
      <w:commentRangeStart w:id="672"/>
      <w:del w:id="673" w:author="Alotaibi, Raed" w:date="2019-06-21T10:33:00Z">
        <w:r w:rsidR="00132BA8" w:rsidRPr="00EC1FA9" w:rsidDel="007A6173">
          <w:delText>The percent change in attributable number of cases across states is similar to the percent change in total childhood asthma incident cases using state-specific asthma incidence rates.</w:delText>
        </w:r>
        <w:commentRangeEnd w:id="672"/>
        <w:r w:rsidR="00C4713D" w:rsidDel="007A6173">
          <w:rPr>
            <w:rStyle w:val="CommentReference"/>
          </w:rPr>
          <w:commentReference w:id="672"/>
        </w:r>
      </w:del>
    </w:p>
    <w:p w14:paraId="7A076FD3" w14:textId="0ABE2461" w:rsidR="007D65A9" w:rsidRPr="00EC1FA9" w:rsidRDefault="007D65A9" w:rsidP="007D65A9">
      <w:pPr>
        <w:ind w:left="720"/>
        <w:rPr>
          <w:i/>
          <w:iCs/>
        </w:rPr>
      </w:pPr>
      <w:r w:rsidRPr="00EC1FA9">
        <w:rPr>
          <w:i/>
          <w:iCs/>
        </w:rPr>
        <w:t>Comparing attributable fractions</w:t>
      </w:r>
    </w:p>
    <w:p w14:paraId="0D07AE7C" w14:textId="235C8A75" w:rsidR="007D65A9" w:rsidRPr="00EC1FA9" w:rsidRDefault="007D65A9" w:rsidP="00132BA8">
      <w:r w:rsidRPr="00EC1FA9">
        <w:t>The overall</w:t>
      </w:r>
      <w:r w:rsidR="00726708" w:rsidRPr="00EC1FA9">
        <w:t xml:space="preserve"> attributable fraction reduced</w:t>
      </w:r>
      <w:r w:rsidRPr="00EC1FA9">
        <w:t xml:space="preserve"> </w:t>
      </w:r>
      <w:r w:rsidR="006F322F" w:rsidRPr="00EC1FA9">
        <w:t>1.4% with urbanized areas having the largest reduction by 1.7% in terms of living location. In terms of income group</w:t>
      </w:r>
      <w:r w:rsidR="00A76807" w:rsidRPr="00EC1FA9">
        <w:t>,</w:t>
      </w:r>
      <w:r w:rsidR="006F322F" w:rsidRPr="00EC1FA9">
        <w:t xml:space="preserve"> the largest reduction was 1.8% for </w:t>
      </w:r>
      <w:r w:rsidR="009250E9" w:rsidRPr="00EC1FA9">
        <w:t>both $</w:t>
      </w:r>
      <w:r w:rsidR="006F322F" w:rsidRPr="00EC1FA9">
        <w:t>50,000 to &lt;$75,000 and ≥$75,000 (</w:t>
      </w:r>
      <w:r w:rsidR="00425892" w:rsidRPr="00EC1FA9">
        <w:fldChar w:fldCharType="begin"/>
      </w:r>
      <w:r w:rsidR="00425892" w:rsidRPr="00EC1FA9">
        <w:instrText xml:space="preserve"> REF _Ref9331808 \h  \* MERGEFORMAT </w:instrText>
      </w:r>
      <w:r w:rsidR="00425892" w:rsidRPr="00EC1FA9">
        <w:fldChar w:fldCharType="separate"/>
      </w:r>
      <w:ins w:id="674" w:author="Raed Alotaibi" w:date="2019-06-23T14:31:00Z">
        <w:r w:rsidR="00212BF3" w:rsidRPr="00E86628">
          <w:t xml:space="preserve">Table </w:t>
        </w:r>
        <w:r w:rsidR="00212BF3">
          <w:rPr>
            <w:noProof/>
          </w:rPr>
          <w:t>4</w:t>
        </w:r>
      </w:ins>
      <w:del w:id="675" w:author="Raed Alotaibi" w:date="2019-06-23T14:31:00Z">
        <w:r w:rsidR="00212BF3" w:rsidRPr="00E86628" w:rsidDel="00212BF3">
          <w:delText>Table</w:delText>
        </w:r>
        <w:r w:rsidR="002079CC" w:rsidRPr="00E86628" w:rsidDel="00212BF3">
          <w:delText>Table</w:delText>
        </w:r>
      </w:del>
      <w:ins w:id="676" w:author="Alotaibi, Raed" w:date="2019-06-21T12:28:00Z">
        <w:del w:id="677" w:author="Raed Alotaibi" w:date="2019-06-23T14:31:00Z">
          <w:r w:rsidR="002079CC" w:rsidRPr="00E86628" w:rsidDel="00212BF3">
            <w:delText xml:space="preserve"> </w:delText>
          </w:r>
          <w:r w:rsidR="002079CC" w:rsidDel="00212BF3">
            <w:rPr>
              <w:noProof/>
            </w:rPr>
            <w:delText>4</w:delText>
          </w:r>
        </w:del>
      </w:ins>
      <w:del w:id="678" w:author="Raed Alotaibi" w:date="2019-06-23T14:31:00Z">
        <w:r w:rsidR="007A6173" w:rsidRPr="00E86628" w:rsidDel="00212BF3">
          <w:delText xml:space="preserve">Table </w:delText>
        </w:r>
        <w:r w:rsidR="007A6173" w:rsidDel="00212BF3">
          <w:rPr>
            <w:noProof/>
          </w:rPr>
          <w:delText>4</w:delText>
        </w:r>
        <w:r w:rsidR="00781CA0" w:rsidRPr="00E86628" w:rsidDel="00212BF3">
          <w:delText xml:space="preserve">Table </w:delText>
        </w:r>
        <w:r w:rsidR="00781CA0" w:rsidDel="00212BF3">
          <w:rPr>
            <w:noProof/>
          </w:rPr>
          <w:delText>4</w:delText>
        </w:r>
      </w:del>
      <w:r w:rsidR="00425892" w:rsidRPr="00EC1FA9">
        <w:fldChar w:fldCharType="end"/>
      </w:r>
      <w:r w:rsidR="006F322F" w:rsidRPr="00EC1FA9">
        <w:t>).</w:t>
      </w:r>
      <w:r w:rsidR="00132BA8" w:rsidRPr="00EC1FA9">
        <w:t xml:space="preserve"> The</w:t>
      </w:r>
      <w:r w:rsidR="00726708" w:rsidRPr="00EC1FA9">
        <w:t xml:space="preserve"> attributable fraction across</w:t>
      </w:r>
      <w:r w:rsidR="00132BA8" w:rsidRPr="00EC1FA9">
        <w:t xml:space="preserve"> states did not differ when using state specific asthma incidence rates.</w:t>
      </w:r>
    </w:p>
    <w:p w14:paraId="15FA4256" w14:textId="77777777" w:rsidR="005635A8" w:rsidRPr="00EC1FA9" w:rsidRDefault="005635A8" w:rsidP="005635A8"/>
    <w:p w14:paraId="02D997F5" w14:textId="76777711" w:rsidR="00590FD7" w:rsidRDefault="00590FD7" w:rsidP="00590FD7">
      <w:pPr>
        <w:rPr>
          <w:ins w:id="679" w:author="Khreis, Haneen" w:date="2019-06-12T15:55:00Z"/>
          <w:b/>
          <w:bCs/>
        </w:rPr>
      </w:pPr>
      <w:r w:rsidRPr="00EC1FA9">
        <w:rPr>
          <w:b/>
          <w:bCs/>
        </w:rPr>
        <w:t>Discussion (bullet points)</w:t>
      </w:r>
    </w:p>
    <w:p w14:paraId="601FAD27" w14:textId="753D6810" w:rsidR="00713E8A" w:rsidRPr="00EC1FA9" w:rsidRDefault="00713E8A" w:rsidP="00590FD7">
      <w:pPr>
        <w:rPr>
          <w:b/>
          <w:bCs/>
        </w:rPr>
      </w:pPr>
      <w:ins w:id="680" w:author="Khreis, Haneen" w:date="2019-06-12T15:55:00Z">
        <w:r>
          <w:rPr>
            <w:b/>
            <w:bCs/>
          </w:rPr>
          <w:t>Haneen to add 2000 words</w:t>
        </w:r>
      </w:ins>
    </w:p>
    <w:p w14:paraId="578ACCA4" w14:textId="7CC423B9" w:rsidR="00590FD7" w:rsidRPr="00EC1FA9" w:rsidRDefault="00EC7CC3" w:rsidP="00EC7CC3">
      <w:pPr>
        <w:pStyle w:val="ListParagraph"/>
        <w:numPr>
          <w:ilvl w:val="0"/>
          <w:numId w:val="1"/>
        </w:numPr>
      </w:pPr>
      <w:r w:rsidRPr="00EC1FA9">
        <w:t>Using state specific asthma incidence rates did not change the results much (within the range of the sensitivity analysis from the main paper)</w:t>
      </w:r>
    </w:p>
    <w:p w14:paraId="0B9B640D" w14:textId="454AD48E" w:rsidR="00873FC2" w:rsidRPr="00EC1FA9" w:rsidRDefault="00873FC2" w:rsidP="00811938">
      <w:pPr>
        <w:pStyle w:val="ListParagraph"/>
        <w:numPr>
          <w:ilvl w:val="0"/>
          <w:numId w:val="1"/>
        </w:numPr>
      </w:pPr>
      <w:r w:rsidRPr="00EC1FA9">
        <w:t xml:space="preserve">The state specific total number of asthma cases and attributable cases changed when applying state specific </w:t>
      </w:r>
      <w:r w:rsidR="006326C4" w:rsidRPr="00EC1FA9">
        <w:t>incidence</w:t>
      </w:r>
      <w:r w:rsidR="00726708" w:rsidRPr="00EC1FA9">
        <w:t xml:space="preserve"> rates</w:t>
      </w:r>
    </w:p>
    <w:p w14:paraId="7D051B36" w14:textId="0D65BBE1" w:rsidR="00EC7CC3" w:rsidRPr="00EC1FA9" w:rsidRDefault="00EC7CC3" w:rsidP="00726708">
      <w:pPr>
        <w:pStyle w:val="ListParagraph"/>
        <w:numPr>
          <w:ilvl w:val="0"/>
          <w:numId w:val="1"/>
        </w:numPr>
      </w:pPr>
      <w:r w:rsidRPr="00EC1FA9">
        <w:t xml:space="preserve">The state-specific attributable fractions did not change. The reason is that the incident rate is applied </w:t>
      </w:r>
      <w:r w:rsidR="00873FC2" w:rsidRPr="00EC1FA9">
        <w:t>uniformly across the state (spatially), thus the total asthma cases and total attributable cases will change with equal proportion when applying the new asthma incidence rate</w:t>
      </w:r>
      <w:r w:rsidR="00A63299" w:rsidRPr="00EC1FA9">
        <w:t xml:space="preserve"> but not the </w:t>
      </w:r>
      <w:r w:rsidR="00726708" w:rsidRPr="00EC1FA9">
        <w:t>attributable fraction</w:t>
      </w:r>
      <w:r w:rsidR="00873FC2" w:rsidRPr="00EC1FA9">
        <w:t xml:space="preserve">. </w:t>
      </w:r>
      <w:r w:rsidR="00A63299" w:rsidRPr="00EC1FA9">
        <w:t>The</w:t>
      </w:r>
      <w:r w:rsidR="00726708" w:rsidRPr="00EC1FA9">
        <w:t xml:space="preserve"> attributable fraction is</w:t>
      </w:r>
      <w:r w:rsidR="00A63299" w:rsidRPr="00EC1FA9">
        <w:t xml:space="preserve"> a function of CRF and exposure estimate regardless of the IR. </w:t>
      </w:r>
      <w:r w:rsidR="00873FC2" w:rsidRPr="00EC1FA9">
        <w:t>Had we applied an incidence rate based on other factors like age, gender, race, income group, then the attributable fraction across the state would differ since the change won’t in incidence rate won’t be uniform within the state.</w:t>
      </w:r>
    </w:p>
    <w:p w14:paraId="1788F8F9" w14:textId="5D1441EF" w:rsidR="00873FC2" w:rsidRPr="00EC1FA9" w:rsidRDefault="001351CC" w:rsidP="00873FC2">
      <w:pPr>
        <w:pStyle w:val="ListParagraph"/>
        <w:numPr>
          <w:ilvl w:val="0"/>
          <w:numId w:val="1"/>
        </w:numPr>
      </w:pPr>
      <w:r w:rsidRPr="00EC1FA9">
        <w:t xml:space="preserve">The percentage of all asthma cases has </w:t>
      </w:r>
      <w:commentRangeStart w:id="681"/>
      <w:r w:rsidRPr="00EC1FA9">
        <w:t xml:space="preserve">a </w:t>
      </w:r>
      <w:del w:id="682" w:author="Raed Alotaibi" w:date="2019-06-23T14:32:00Z">
        <w:r w:rsidRPr="00EC1FA9" w:rsidDel="00F90212">
          <w:delText xml:space="preserve">J </w:delText>
        </w:r>
      </w:del>
      <w:ins w:id="683" w:author="Raed Alotaibi" w:date="2019-06-23T14:32:00Z">
        <w:r w:rsidR="00F90212">
          <w:t>U</w:t>
        </w:r>
        <w:r w:rsidR="00F90212" w:rsidRPr="00EC1FA9">
          <w:t xml:space="preserve"> </w:t>
        </w:r>
      </w:ins>
      <w:r w:rsidRPr="00EC1FA9">
        <w:t xml:space="preserve">shaped </w:t>
      </w:r>
      <w:commentRangeEnd w:id="681"/>
      <w:r w:rsidR="00997808">
        <w:rPr>
          <w:rStyle w:val="CommentReference"/>
        </w:rPr>
        <w:commentReference w:id="681"/>
      </w:r>
      <w:r w:rsidRPr="00EC1FA9">
        <w:t>distribution</w:t>
      </w:r>
      <w:r w:rsidR="00A63299" w:rsidRPr="00EC1FA9">
        <w:t xml:space="preserve"> when examining income groups</w:t>
      </w:r>
      <w:r w:rsidRPr="00EC1FA9">
        <w:t>. The lowest income group had the highest % then drops and rises again with the highest income group.</w:t>
      </w:r>
    </w:p>
    <w:p w14:paraId="1BB34BCB" w14:textId="26AA8E8A" w:rsidR="00A63299" w:rsidRPr="00EC1FA9" w:rsidRDefault="00A63299" w:rsidP="00265584">
      <w:pPr>
        <w:pStyle w:val="ListParagraph"/>
        <w:numPr>
          <w:ilvl w:val="0"/>
          <w:numId w:val="1"/>
        </w:numPr>
      </w:pPr>
      <w:r w:rsidRPr="00EC1FA9">
        <w:t xml:space="preserve">Explore why the </w:t>
      </w:r>
      <w:r w:rsidR="005635A8" w:rsidRPr="00EC1FA9">
        <w:t>U</w:t>
      </w:r>
      <w:r w:rsidR="00265584" w:rsidRPr="00EC1FA9">
        <w:t xml:space="preserve"> </w:t>
      </w:r>
      <w:commentRangeStart w:id="684"/>
      <w:r w:rsidR="00265584" w:rsidRPr="00EC1FA9">
        <w:t xml:space="preserve">shaped </w:t>
      </w:r>
      <w:commentRangeEnd w:id="684"/>
      <w:r w:rsidR="00750337">
        <w:rPr>
          <w:rStyle w:val="CommentReference"/>
        </w:rPr>
        <w:commentReference w:id="684"/>
      </w:r>
      <w:r w:rsidR="00265584" w:rsidRPr="00EC1FA9">
        <w:t>distribution is shown among</w:t>
      </w:r>
      <w:r w:rsidR="00726708" w:rsidRPr="00EC1FA9">
        <w:t xml:space="preserve"> attributable fraction for</w:t>
      </w:r>
      <w:r w:rsidR="00265584" w:rsidRPr="00EC1FA9">
        <w:t xml:space="preserve"> income groups.</w:t>
      </w:r>
    </w:p>
    <w:p w14:paraId="1CB79942" w14:textId="08AB8F89" w:rsidR="00265584" w:rsidRPr="00EC1FA9" w:rsidRDefault="00D26033" w:rsidP="00E86628">
      <w:ins w:id="686" w:author="Khreis, Haneen" w:date="2019-06-12T15:56:00Z">
        <w:r>
          <w:rPr>
            <w:b/>
            <w:bCs/>
          </w:rPr>
          <w:t>Conclusions</w:t>
        </w:r>
      </w:ins>
      <w:ins w:id="687" w:author="Khreis, Haneen" w:date="2019-06-12T15:55:00Z">
        <w:r w:rsidR="00713E8A" w:rsidRPr="00EC1FA9">
          <w:rPr>
            <w:b/>
            <w:bCs/>
          </w:rPr>
          <w:t xml:space="preserve"> </w:t>
        </w:r>
      </w:ins>
      <w:r w:rsidR="004E4D3F" w:rsidRPr="00EC1FA9">
        <w:br w:type="page"/>
      </w:r>
    </w:p>
    <w:p w14:paraId="4290E99B" w14:textId="78BFB443" w:rsidR="00265584" w:rsidRPr="00EC1FA9" w:rsidRDefault="00265584" w:rsidP="00265584">
      <w:pPr>
        <w:rPr>
          <w:b/>
          <w:bCs/>
          <w:i/>
          <w:iCs/>
          <w:u w:val="single"/>
        </w:rPr>
      </w:pPr>
      <w:r w:rsidRPr="00EC1FA9">
        <w:rPr>
          <w:b/>
          <w:bCs/>
          <w:i/>
          <w:iCs/>
          <w:u w:val="single"/>
        </w:rPr>
        <w:lastRenderedPageBreak/>
        <w:t>Tables</w:t>
      </w:r>
    </w:p>
    <w:p w14:paraId="7DF4D861" w14:textId="0F944220" w:rsidR="004E472A" w:rsidRPr="00EC1FA9" w:rsidRDefault="004E472A" w:rsidP="004E472A">
      <w:pPr>
        <w:pStyle w:val="Caption"/>
        <w:keepNext/>
      </w:pPr>
      <w:bookmarkStart w:id="688" w:name="_Ref9331011"/>
      <w:r w:rsidRPr="00EC1FA9">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1</w:t>
      </w:r>
      <w:r w:rsidR="003A36B2">
        <w:rPr>
          <w:noProof/>
        </w:rPr>
        <w:fldChar w:fldCharType="end"/>
      </w:r>
      <w:bookmarkEnd w:id="688"/>
      <w:r w:rsidRPr="00EC1FA9">
        <w:t>: Census data description, year 2010</w:t>
      </w:r>
    </w:p>
    <w:tbl>
      <w:tblPr>
        <w:tblStyle w:val="TableGrid"/>
        <w:tblW w:w="5000" w:type="pct"/>
        <w:tblLook w:val="04A0" w:firstRow="1" w:lastRow="0" w:firstColumn="1" w:lastColumn="0" w:noHBand="0" w:noVBand="1"/>
      </w:tblPr>
      <w:tblGrid>
        <w:gridCol w:w="2025"/>
        <w:gridCol w:w="4926"/>
        <w:gridCol w:w="2399"/>
      </w:tblGrid>
      <w:tr w:rsidR="004E472A" w:rsidRPr="00EC1FA9" w14:paraId="040711D3"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351DF48E" w14:textId="77777777" w:rsidR="004E472A" w:rsidRPr="00EC1FA9" w:rsidRDefault="004E472A" w:rsidP="008B23FD">
            <w:pPr>
              <w:rPr>
                <w:b/>
                <w:bCs/>
              </w:rPr>
            </w:pPr>
            <w:r w:rsidRPr="00EC1FA9">
              <w:rPr>
                <w:b/>
                <w:bCs/>
              </w:rPr>
              <w:t>Geographic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593BB40A" w14:textId="77777777" w:rsidR="004E472A" w:rsidRPr="00EC1FA9" w:rsidRDefault="004E472A" w:rsidP="008B23FD">
            <w:pPr>
              <w:rPr>
                <w:b/>
                <w:bCs/>
              </w:rPr>
            </w:pPr>
            <w:r w:rsidRPr="00EC1FA9">
              <w:rPr>
                <w:b/>
                <w:bCs/>
              </w:rPr>
              <w:t>Total populated census blocks</w:t>
            </w:r>
          </w:p>
        </w:tc>
        <w:tc>
          <w:tcPr>
            <w:tcW w:w="1283" w:type="pct"/>
            <w:tcBorders>
              <w:top w:val="single" w:sz="4" w:space="0" w:color="auto"/>
              <w:left w:val="single" w:sz="4" w:space="0" w:color="auto"/>
              <w:bottom w:val="single" w:sz="4" w:space="0" w:color="auto"/>
              <w:right w:val="single" w:sz="4" w:space="0" w:color="auto"/>
            </w:tcBorders>
            <w:hideMark/>
          </w:tcPr>
          <w:p w14:paraId="6276D645" w14:textId="77777777" w:rsidR="004E472A" w:rsidRPr="00EC1FA9" w:rsidRDefault="004E472A" w:rsidP="008B23FD">
            <w:pPr>
              <w:jc w:val="right"/>
              <w:rPr>
                <w:rFonts w:ascii="Calibri" w:hAnsi="Calibri" w:cs="Calibri"/>
                <w:color w:val="000000"/>
              </w:rPr>
            </w:pPr>
            <w:r w:rsidRPr="00EC1FA9">
              <w:rPr>
                <w:rFonts w:ascii="Calibri" w:hAnsi="Calibri" w:cs="Calibri"/>
                <w:color w:val="000000"/>
              </w:rPr>
              <w:t>6,182,882</w:t>
            </w:r>
          </w:p>
        </w:tc>
      </w:tr>
      <w:tr w:rsidR="004E472A" w:rsidRPr="00EC1FA9" w14:paraId="55E4BC0E"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E438FB1"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0EC2A15" w14:textId="15DFB234" w:rsidR="004E472A" w:rsidRPr="00EC1FA9" w:rsidRDefault="004E472A" w:rsidP="00C6500C">
            <w:pPr>
              <w:rPr>
                <w:b/>
                <w:bCs/>
              </w:rPr>
            </w:pPr>
            <w:r w:rsidRPr="00EC1FA9">
              <w:rPr>
                <w:b/>
                <w:bCs/>
              </w:rPr>
              <w:t xml:space="preserve">Total census-designated urban </w:t>
            </w:r>
            <w:commentRangeStart w:id="689"/>
            <w:r w:rsidRPr="00EC1FA9">
              <w:rPr>
                <w:b/>
                <w:bCs/>
              </w:rPr>
              <w:t>areas</w:t>
            </w:r>
            <w:commentRangeEnd w:id="689"/>
            <w:r w:rsidR="004F275C">
              <w:rPr>
                <w:rStyle w:val="CommentReference"/>
              </w:rPr>
              <w:commentReference w:id="689"/>
            </w:r>
          </w:p>
        </w:tc>
        <w:tc>
          <w:tcPr>
            <w:tcW w:w="1283" w:type="pct"/>
            <w:tcBorders>
              <w:top w:val="single" w:sz="4" w:space="0" w:color="auto"/>
              <w:left w:val="single" w:sz="4" w:space="0" w:color="auto"/>
              <w:bottom w:val="single" w:sz="4" w:space="0" w:color="auto"/>
              <w:right w:val="single" w:sz="4" w:space="0" w:color="auto"/>
            </w:tcBorders>
            <w:hideMark/>
          </w:tcPr>
          <w:p w14:paraId="1F17249F" w14:textId="535EE463" w:rsidR="004E472A" w:rsidRPr="00EC1FA9" w:rsidRDefault="004E472A" w:rsidP="008B23FD">
            <w:pPr>
              <w:jc w:val="right"/>
              <w:rPr>
                <w:rFonts w:ascii="Calibri" w:hAnsi="Calibri" w:cs="Calibri"/>
                <w:color w:val="000000"/>
              </w:rPr>
            </w:pPr>
            <w:r w:rsidRPr="00EC1FA9">
              <w:rPr>
                <w:rFonts w:ascii="Calibri" w:hAnsi="Calibri" w:cs="Calibri"/>
                <w:color w:val="000000"/>
              </w:rPr>
              <w:t>3,590,278</w:t>
            </w:r>
            <w:ins w:id="690" w:author="Alotaibi, Raed" w:date="2019-06-17T14:28:00Z">
              <w:r w:rsidR="00C6500C">
                <w:rPr>
                  <w:rFonts w:ascii="Calibri" w:hAnsi="Calibri" w:cs="Calibri"/>
                  <w:color w:val="000000"/>
                </w:rPr>
                <w:t xml:space="preserve"> (58%)</w:t>
              </w:r>
            </w:ins>
          </w:p>
        </w:tc>
      </w:tr>
      <w:tr w:rsidR="004E472A" w:rsidRPr="00EC1FA9" w14:paraId="4FBD121E"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430F4C30" w14:textId="77777777" w:rsidR="004E472A" w:rsidRPr="00EC1FA9" w:rsidRDefault="004E472A" w:rsidP="008B23FD">
            <w:pPr>
              <w:rPr>
                <w:b/>
                <w:bCs/>
              </w:rPr>
            </w:pPr>
            <w:r w:rsidRPr="00EC1FA9">
              <w:rPr>
                <w:b/>
                <w:bCs/>
              </w:rPr>
              <w:t>Demographic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3CEAA4E1" w14:textId="77777777" w:rsidR="004E472A" w:rsidRPr="00EC1FA9" w:rsidRDefault="004E472A" w:rsidP="008B23FD">
            <w:pPr>
              <w:rPr>
                <w:b/>
                <w:bCs/>
              </w:rPr>
            </w:pPr>
            <w:r w:rsidRPr="00EC1FA9">
              <w:rPr>
                <w:b/>
                <w:bCs/>
              </w:rPr>
              <w:t>Total population</w:t>
            </w:r>
          </w:p>
        </w:tc>
        <w:tc>
          <w:tcPr>
            <w:tcW w:w="1283" w:type="pct"/>
            <w:tcBorders>
              <w:top w:val="single" w:sz="4" w:space="0" w:color="auto"/>
              <w:left w:val="single" w:sz="4" w:space="0" w:color="auto"/>
              <w:bottom w:val="single" w:sz="4" w:space="0" w:color="auto"/>
              <w:right w:val="single" w:sz="4" w:space="0" w:color="auto"/>
            </w:tcBorders>
            <w:vAlign w:val="bottom"/>
            <w:hideMark/>
          </w:tcPr>
          <w:p w14:paraId="10C4249B" w14:textId="77777777" w:rsidR="004E472A" w:rsidRPr="00EC1FA9" w:rsidRDefault="004E472A" w:rsidP="008B23FD">
            <w:pPr>
              <w:jc w:val="right"/>
            </w:pPr>
            <w:r w:rsidRPr="00EC1FA9">
              <w:t>306,675,006</w:t>
            </w:r>
          </w:p>
        </w:tc>
      </w:tr>
      <w:tr w:rsidR="004E472A" w:rsidRPr="00EC1FA9" w14:paraId="5FF2093C"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236CF180"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57984DB" w14:textId="77777777" w:rsidR="004E472A" w:rsidRPr="00EC1FA9" w:rsidRDefault="004E472A" w:rsidP="008B23FD">
            <w:pPr>
              <w:rPr>
                <w:b/>
                <w:bCs/>
              </w:rPr>
            </w:pPr>
            <w:r w:rsidRPr="00EC1FA9">
              <w:rPr>
                <w:b/>
                <w:bCs/>
              </w:rPr>
              <w:t>Total population of children (birth – 18)</w:t>
            </w:r>
          </w:p>
        </w:tc>
        <w:tc>
          <w:tcPr>
            <w:tcW w:w="1283" w:type="pct"/>
            <w:tcBorders>
              <w:top w:val="single" w:sz="4" w:space="0" w:color="auto"/>
              <w:left w:val="single" w:sz="4" w:space="0" w:color="auto"/>
              <w:bottom w:val="single" w:sz="4" w:space="0" w:color="auto"/>
              <w:right w:val="single" w:sz="4" w:space="0" w:color="auto"/>
            </w:tcBorders>
            <w:vAlign w:val="bottom"/>
            <w:hideMark/>
          </w:tcPr>
          <w:p w14:paraId="41EA98BB" w14:textId="77777777" w:rsidR="004E472A" w:rsidRPr="00EC1FA9" w:rsidRDefault="004E472A" w:rsidP="008B23FD">
            <w:pPr>
              <w:jc w:val="right"/>
            </w:pPr>
            <w:r w:rsidRPr="00EC1FA9">
              <w:rPr>
                <w:rFonts w:ascii="Calibri" w:hAnsi="Calibri" w:cs="Calibri"/>
                <w:color w:val="000000"/>
              </w:rPr>
              <w:t>73,690,271 (24%)</w:t>
            </w:r>
          </w:p>
        </w:tc>
      </w:tr>
      <w:tr w:rsidR="004E472A" w:rsidRPr="00EC1FA9" w14:paraId="42672BE9"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635931B0"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6FD4268B" w14:textId="77777777" w:rsidR="004E472A" w:rsidRPr="00EC1FA9" w:rsidRDefault="004E472A" w:rsidP="008B23FD">
            <w:pPr>
              <w:rPr>
                <w:b/>
                <w:bCs/>
              </w:rPr>
            </w:pPr>
            <w:r w:rsidRPr="00EC1FA9">
              <w:rPr>
                <w:b/>
                <w:bCs/>
              </w:rPr>
              <w:t>Mean (range) number of children in census blocks</w:t>
            </w:r>
          </w:p>
        </w:tc>
        <w:tc>
          <w:tcPr>
            <w:tcW w:w="1283" w:type="pct"/>
            <w:tcBorders>
              <w:top w:val="single" w:sz="4" w:space="0" w:color="auto"/>
              <w:left w:val="single" w:sz="4" w:space="0" w:color="auto"/>
              <w:bottom w:val="single" w:sz="4" w:space="0" w:color="auto"/>
              <w:right w:val="single" w:sz="4" w:space="0" w:color="auto"/>
            </w:tcBorders>
            <w:hideMark/>
          </w:tcPr>
          <w:p w14:paraId="38D79B22" w14:textId="77777777" w:rsidR="004E472A" w:rsidRPr="00EC1FA9" w:rsidRDefault="004E472A" w:rsidP="008B23FD">
            <w:pPr>
              <w:jc w:val="right"/>
            </w:pPr>
            <w:r w:rsidRPr="00EC1FA9">
              <w:t>12 (</w:t>
            </w:r>
            <w:commentRangeStart w:id="691"/>
            <w:commentRangeStart w:id="692"/>
            <w:r w:rsidRPr="00EC1FA9">
              <w:t>0-</w:t>
            </w:r>
            <w:commentRangeEnd w:id="691"/>
            <w:r w:rsidR="00395536">
              <w:rPr>
                <w:rStyle w:val="CommentReference"/>
              </w:rPr>
              <w:commentReference w:id="691"/>
            </w:r>
            <w:commentRangeEnd w:id="692"/>
            <w:r w:rsidR="00FA345C">
              <w:rPr>
                <w:rStyle w:val="CommentReference"/>
              </w:rPr>
              <w:commentReference w:id="692"/>
            </w:r>
            <w:r w:rsidRPr="00EC1FA9">
              <w:t>2214)</w:t>
            </w:r>
          </w:p>
        </w:tc>
      </w:tr>
      <w:tr w:rsidR="004E472A" w:rsidRPr="00EC1FA9" w14:paraId="5E0C51E8"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0B0C6B34" w14:textId="77777777" w:rsidR="004E472A" w:rsidRPr="00EC1FA9" w:rsidRDefault="004E472A" w:rsidP="008B23FD">
            <w:pPr>
              <w:rPr>
                <w:b/>
                <w:bCs/>
              </w:rPr>
            </w:pPr>
            <w:r w:rsidRPr="00EC1FA9">
              <w:rPr>
                <w:b/>
                <w:bCs/>
              </w:rPr>
              <w:t>Population of children by living location</w:t>
            </w:r>
          </w:p>
        </w:tc>
        <w:tc>
          <w:tcPr>
            <w:tcW w:w="2634" w:type="pct"/>
            <w:tcBorders>
              <w:top w:val="single" w:sz="4" w:space="0" w:color="auto"/>
              <w:left w:val="single" w:sz="4" w:space="0" w:color="auto"/>
              <w:bottom w:val="single" w:sz="4" w:space="0" w:color="auto"/>
              <w:right w:val="single" w:sz="4" w:space="0" w:color="auto"/>
            </w:tcBorders>
            <w:hideMark/>
          </w:tcPr>
          <w:p w14:paraId="76797065" w14:textId="77777777" w:rsidR="004E472A" w:rsidRPr="00EC1FA9" w:rsidRDefault="004E472A" w:rsidP="008B23FD">
            <w:pPr>
              <w:rPr>
                <w:b/>
                <w:bCs/>
              </w:rPr>
            </w:pPr>
            <w:r w:rsidRPr="00EC1FA9">
              <w:rPr>
                <w:b/>
                <w:bCs/>
              </w:rPr>
              <w:t>Rural</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BD9CFF9" w14:textId="77777777" w:rsidR="004E472A" w:rsidRPr="00EC1FA9" w:rsidRDefault="004E472A" w:rsidP="008B23FD">
            <w:pPr>
              <w:jc w:val="right"/>
              <w:rPr>
                <w:b/>
                <w:bCs/>
              </w:rPr>
            </w:pPr>
            <w:r w:rsidRPr="00EC1FA9">
              <w:rPr>
                <w:rFonts w:ascii="Calibri" w:hAnsi="Calibri" w:cs="Calibri"/>
                <w:color w:val="000000"/>
              </w:rPr>
              <w:t>13,763,183 (19%)</w:t>
            </w:r>
          </w:p>
        </w:tc>
      </w:tr>
      <w:tr w:rsidR="004E472A" w:rsidRPr="00EC1FA9" w14:paraId="61F62DA8"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9AF11F1"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6C500A2A" w14:textId="77777777" w:rsidR="004E472A" w:rsidRPr="00EC1FA9" w:rsidRDefault="004E472A" w:rsidP="008B23FD">
            <w:pPr>
              <w:rPr>
                <w:b/>
                <w:bCs/>
              </w:rPr>
            </w:pPr>
            <w:r w:rsidRPr="00EC1FA9">
              <w:rPr>
                <w:b/>
                <w:bCs/>
              </w:rPr>
              <w:t>Urban clusters (</w:t>
            </w:r>
            <w:r w:rsidRPr="00EC1FA9">
              <w:rPr>
                <w:rFonts w:cstheme="minorHAnsi"/>
                <w:b/>
                <w:bCs/>
              </w:rPr>
              <w:t>≥2,500 and &lt;50,000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5A2CF43" w14:textId="77777777" w:rsidR="004E472A" w:rsidRPr="00EC1FA9" w:rsidRDefault="004E472A" w:rsidP="008B23FD">
            <w:pPr>
              <w:jc w:val="right"/>
              <w:rPr>
                <w:b/>
                <w:bCs/>
              </w:rPr>
            </w:pPr>
            <w:r w:rsidRPr="00EC1FA9">
              <w:rPr>
                <w:rFonts w:ascii="Calibri" w:hAnsi="Calibri" w:cs="Calibri"/>
                <w:color w:val="000000"/>
              </w:rPr>
              <w:t>6,994,464 (9%)</w:t>
            </w:r>
          </w:p>
        </w:tc>
      </w:tr>
      <w:tr w:rsidR="004E472A" w:rsidRPr="00EC1FA9" w14:paraId="2ECD1FF4"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3C426A96"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5AFFCD30" w14:textId="77777777" w:rsidR="004E472A" w:rsidRPr="00EC1FA9" w:rsidRDefault="004E472A" w:rsidP="008B23FD">
            <w:pPr>
              <w:rPr>
                <w:b/>
                <w:bCs/>
              </w:rPr>
            </w:pPr>
            <w:r w:rsidRPr="00EC1FA9">
              <w:rPr>
                <w:b/>
                <w:bCs/>
              </w:rPr>
              <w:t>Urbanized area (</w:t>
            </w:r>
            <w:r w:rsidRPr="00EC1FA9">
              <w:rPr>
                <w:rFonts w:cstheme="minorHAnsi"/>
                <w:b/>
                <w:bCs/>
              </w:rPr>
              <w:t>≥</w:t>
            </w:r>
            <w:r w:rsidRPr="00EC1FA9">
              <w:rPr>
                <w:b/>
                <w:bCs/>
              </w:rPr>
              <w: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26F9C55" w14:textId="77777777" w:rsidR="004E472A" w:rsidRPr="00EC1FA9" w:rsidRDefault="004E472A" w:rsidP="008B23FD">
            <w:pPr>
              <w:jc w:val="right"/>
              <w:rPr>
                <w:b/>
                <w:bCs/>
              </w:rPr>
            </w:pPr>
            <w:r w:rsidRPr="00EC1FA9">
              <w:rPr>
                <w:rFonts w:ascii="Calibri" w:hAnsi="Calibri" w:cs="Calibri"/>
                <w:color w:val="000000"/>
              </w:rPr>
              <w:t>52,932,624 (72%)</w:t>
            </w:r>
          </w:p>
        </w:tc>
      </w:tr>
      <w:tr w:rsidR="004E472A" w:rsidRPr="00EC1FA9" w14:paraId="5B3973B4"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0E4F9A87" w14:textId="77777777" w:rsidR="004E472A" w:rsidRPr="00EC1FA9" w:rsidRDefault="004E472A" w:rsidP="008B23FD">
            <w:pPr>
              <w:rPr>
                <w:b/>
                <w:bCs/>
              </w:rPr>
            </w:pPr>
            <w:r w:rsidRPr="00EC1FA9">
              <w:rPr>
                <w:b/>
                <w:bCs/>
              </w:rPr>
              <w:t>Population of children by median household income</w:t>
            </w:r>
          </w:p>
        </w:tc>
        <w:tc>
          <w:tcPr>
            <w:tcW w:w="2634" w:type="pct"/>
            <w:tcBorders>
              <w:top w:val="single" w:sz="4" w:space="0" w:color="auto"/>
              <w:left w:val="single" w:sz="4" w:space="0" w:color="auto"/>
              <w:bottom w:val="single" w:sz="4" w:space="0" w:color="auto"/>
              <w:right w:val="single" w:sz="4" w:space="0" w:color="auto"/>
            </w:tcBorders>
            <w:hideMark/>
          </w:tcPr>
          <w:p w14:paraId="1EE7DA14" w14:textId="77777777" w:rsidR="004E472A" w:rsidRPr="00EC1FA9" w:rsidRDefault="004E472A" w:rsidP="008B23FD">
            <w:pPr>
              <w:rPr>
                <w:b/>
                <w:bCs/>
              </w:rPr>
            </w:pPr>
            <w:r w:rsidRPr="00EC1FA9">
              <w:rPr>
                <w:b/>
                <w:bCs/>
              </w:rPr>
              <w:t>&lt;$20,000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3FA5EB1C" w14:textId="77777777" w:rsidR="004E472A" w:rsidRPr="00EC1FA9" w:rsidRDefault="004E472A" w:rsidP="008B23FD">
            <w:pPr>
              <w:jc w:val="right"/>
              <w:rPr>
                <w:b/>
                <w:bCs/>
              </w:rPr>
            </w:pPr>
            <w:r w:rsidRPr="00EC1FA9">
              <w:rPr>
                <w:rFonts w:ascii="Calibri" w:hAnsi="Calibri" w:cs="Calibri"/>
                <w:color w:val="000000"/>
              </w:rPr>
              <w:t>2,614,804 (4%)</w:t>
            </w:r>
          </w:p>
        </w:tc>
      </w:tr>
      <w:tr w:rsidR="004E472A" w:rsidRPr="00EC1FA9" w14:paraId="5F0477F3"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461894C3"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80FC48C" w14:textId="77777777" w:rsidR="004E472A" w:rsidRPr="00EC1FA9" w:rsidRDefault="004E472A" w:rsidP="008B23FD">
            <w:pPr>
              <w:rPr>
                <w:b/>
                <w:bCs/>
              </w:rPr>
            </w:pPr>
            <w:r w:rsidRPr="00EC1FA9">
              <w:rPr>
                <w:b/>
                <w:bCs/>
              </w:rPr>
              <w:t>$20,000 to &lt;$35,000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4FF4022E" w14:textId="77777777" w:rsidR="004E472A" w:rsidRPr="00EC1FA9" w:rsidRDefault="004E472A" w:rsidP="008B23FD">
            <w:pPr>
              <w:jc w:val="right"/>
              <w:rPr>
                <w:b/>
                <w:bCs/>
              </w:rPr>
            </w:pPr>
            <w:r w:rsidRPr="00EC1FA9">
              <w:rPr>
                <w:rFonts w:ascii="Calibri" w:hAnsi="Calibri" w:cs="Calibri"/>
                <w:color w:val="000000"/>
              </w:rPr>
              <w:t>12,770,843 (17%)</w:t>
            </w:r>
          </w:p>
        </w:tc>
      </w:tr>
      <w:tr w:rsidR="004E472A" w:rsidRPr="00EC1FA9" w14:paraId="5A94B9DC"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497A8BEE"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D56FD74" w14:textId="77777777" w:rsidR="004E472A" w:rsidRPr="00EC1FA9" w:rsidRDefault="004E472A" w:rsidP="008B23FD">
            <w:pPr>
              <w:rPr>
                <w:b/>
                <w:bCs/>
              </w:rPr>
            </w:pPr>
            <w:r w:rsidRPr="00EC1FA9">
              <w:rPr>
                <w:b/>
                <w:bCs/>
              </w:rPr>
              <w:t>$35,000 to &lt;$50,000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D463CBC" w14:textId="77777777" w:rsidR="004E472A" w:rsidRPr="00EC1FA9" w:rsidRDefault="004E472A" w:rsidP="008B23FD">
            <w:pPr>
              <w:jc w:val="right"/>
              <w:rPr>
                <w:b/>
                <w:bCs/>
              </w:rPr>
            </w:pPr>
            <w:r w:rsidRPr="00EC1FA9">
              <w:rPr>
                <w:rFonts w:ascii="Calibri" w:hAnsi="Calibri" w:cs="Calibri"/>
                <w:color w:val="000000"/>
              </w:rPr>
              <w:t>18,573,954 (25%)</w:t>
            </w:r>
          </w:p>
        </w:tc>
      </w:tr>
      <w:tr w:rsidR="004E472A" w:rsidRPr="00EC1FA9" w14:paraId="2EAF5EB8"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6AB044B"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9D05CC8" w14:textId="77777777" w:rsidR="004E472A" w:rsidRPr="00EC1FA9" w:rsidRDefault="004E472A" w:rsidP="008B23FD">
            <w:pPr>
              <w:rPr>
                <w:b/>
                <w:bCs/>
              </w:rPr>
            </w:pPr>
            <w:r w:rsidRPr="00EC1FA9">
              <w:rPr>
                <w:b/>
                <w:bCs/>
              </w:rPr>
              <w:t>$50,000 to &lt;$75,000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9842C97" w14:textId="77777777" w:rsidR="004E472A" w:rsidRPr="00EC1FA9" w:rsidRDefault="004E472A" w:rsidP="008B23FD">
            <w:pPr>
              <w:jc w:val="right"/>
              <w:rPr>
                <w:b/>
                <w:bCs/>
              </w:rPr>
            </w:pPr>
            <w:r w:rsidRPr="00EC1FA9">
              <w:rPr>
                <w:rFonts w:ascii="Calibri" w:hAnsi="Calibri" w:cs="Calibri"/>
                <w:color w:val="000000"/>
              </w:rPr>
              <w:t>21,953,876 (30%)</w:t>
            </w:r>
          </w:p>
        </w:tc>
      </w:tr>
      <w:tr w:rsidR="004E472A" w:rsidRPr="00EC1FA9" w14:paraId="6C889DF0"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8D185B9"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903CB9F" w14:textId="77777777" w:rsidR="004E472A" w:rsidRPr="00EC1FA9" w:rsidRDefault="004E472A" w:rsidP="008B23FD">
            <w:pPr>
              <w:rPr>
                <w:b/>
                <w:bCs/>
              </w:rPr>
            </w:pPr>
            <w:r w:rsidRPr="00EC1FA9">
              <w:rPr>
                <w:rFonts w:cstheme="minorHAnsi"/>
                <w:b/>
                <w:bCs/>
              </w:rPr>
              <w: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61A75C31" w14:textId="77777777" w:rsidR="004E472A" w:rsidRPr="00EC1FA9" w:rsidRDefault="004E472A" w:rsidP="008B23FD">
            <w:pPr>
              <w:jc w:val="right"/>
              <w:rPr>
                <w:b/>
                <w:bCs/>
              </w:rPr>
            </w:pPr>
            <w:r w:rsidRPr="00EC1FA9">
              <w:rPr>
                <w:rFonts w:ascii="Calibri" w:hAnsi="Calibri" w:cs="Calibri"/>
                <w:color w:val="000000"/>
              </w:rPr>
              <w:t>17,763,239 (24%)</w:t>
            </w:r>
          </w:p>
        </w:tc>
      </w:tr>
    </w:tbl>
    <w:p w14:paraId="501FEDBB" w14:textId="77777777" w:rsidR="004E472A" w:rsidRPr="00EC1FA9" w:rsidRDefault="004E472A" w:rsidP="004E472A">
      <w:pPr>
        <w:rPr>
          <w:b/>
          <w:bCs/>
        </w:rPr>
      </w:pPr>
    </w:p>
    <w:p w14:paraId="1DC5DA3A" w14:textId="4969C8BC" w:rsidR="004E4D3F" w:rsidRPr="00EC1FA9" w:rsidRDefault="004E4D3F" w:rsidP="004E4D3F">
      <w:pPr>
        <w:pStyle w:val="Caption"/>
        <w:keepNext/>
      </w:pPr>
      <w:bookmarkStart w:id="693" w:name="_Ref9945253"/>
      <w:r w:rsidRPr="00EC1FA9">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2</w:t>
      </w:r>
      <w:r w:rsidR="003A36B2">
        <w:rPr>
          <w:noProof/>
        </w:rPr>
        <w:fldChar w:fldCharType="end"/>
      </w:r>
      <w:bookmarkEnd w:id="693"/>
      <w:r w:rsidRPr="00EC1FA9">
        <w:t xml:space="preserve">: </w:t>
      </w:r>
      <w:commentRangeStart w:id="694"/>
      <w:r w:rsidRPr="00EC1FA9">
        <w:t>NO</w:t>
      </w:r>
      <w:r w:rsidRPr="00EC1FA9">
        <w:rPr>
          <w:vertAlign w:val="subscript"/>
        </w:rPr>
        <w:t>2</w:t>
      </w:r>
      <w:r w:rsidRPr="00EC1FA9">
        <w:t xml:space="preserve"> </w:t>
      </w:r>
      <w:commentRangeEnd w:id="694"/>
      <w:r w:rsidR="0067108B">
        <w:rPr>
          <w:rStyle w:val="CommentReference"/>
          <w:i w:val="0"/>
          <w:iCs w:val="0"/>
          <w:color w:val="auto"/>
        </w:rPr>
        <w:commentReference w:id="694"/>
      </w:r>
      <w:r w:rsidRPr="00EC1FA9">
        <w:t>concentration</w:t>
      </w:r>
      <w:ins w:id="695" w:author="Alotaibi, Raed" w:date="2019-06-17T11:45:00Z">
        <w:r w:rsidR="00D070F1">
          <w:t xml:space="preserve"> (ug/m</w:t>
        </w:r>
        <w:r w:rsidR="00D070F1" w:rsidRPr="00D070F1">
          <w:rPr>
            <w:vertAlign w:val="superscript"/>
            <w:rPrChange w:id="696" w:author="Alotaibi, Raed" w:date="2019-06-17T11:45:00Z">
              <w:rPr/>
            </w:rPrChange>
          </w:rPr>
          <w:t>3</w:t>
        </w:r>
        <w:r w:rsidR="00D070F1">
          <w:t>)</w:t>
        </w:r>
      </w:ins>
      <w:r w:rsidRPr="00EC1FA9">
        <w:t xml:space="preserve"> by strata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701"/>
        <w:gridCol w:w="989"/>
        <w:gridCol w:w="630"/>
        <w:gridCol w:w="759"/>
        <w:gridCol w:w="946"/>
        <w:gridCol w:w="626"/>
        <w:gridCol w:w="634"/>
      </w:tblGrid>
      <w:tr w:rsidR="004E4D3F" w:rsidRPr="00EC1FA9" w14:paraId="242401F4" w14:textId="77777777" w:rsidTr="00376EFA">
        <w:trPr>
          <w:trHeight w:val="118"/>
        </w:trPr>
        <w:tc>
          <w:tcPr>
            <w:tcW w:w="1104" w:type="pct"/>
            <w:shd w:val="clear" w:color="auto" w:fill="auto"/>
            <w:vAlign w:val="center"/>
            <w:hideMark/>
          </w:tcPr>
          <w:p w14:paraId="4A51A887" w14:textId="77777777" w:rsidR="004E4D3F" w:rsidRPr="00EC1FA9" w:rsidRDefault="004E4D3F" w:rsidP="00376EFA">
            <w:pPr>
              <w:spacing w:after="0" w:line="240" w:lineRule="auto"/>
              <w:rPr>
                <w:rFonts w:ascii="Times New Roman" w:eastAsia="Times New Roman" w:hAnsi="Times New Roman" w:cs="Times New Roman"/>
                <w:sz w:val="24"/>
                <w:szCs w:val="24"/>
              </w:rPr>
            </w:pPr>
          </w:p>
        </w:tc>
        <w:tc>
          <w:tcPr>
            <w:tcW w:w="1444" w:type="pct"/>
            <w:shd w:val="clear" w:color="auto" w:fill="auto"/>
            <w:vAlign w:val="center"/>
            <w:hideMark/>
          </w:tcPr>
          <w:p w14:paraId="39BB2B7E" w14:textId="77777777" w:rsidR="004E4D3F" w:rsidRPr="00EC1FA9" w:rsidRDefault="004E4D3F" w:rsidP="00376EFA">
            <w:pPr>
              <w:spacing w:after="0" w:line="240" w:lineRule="auto"/>
              <w:rPr>
                <w:rFonts w:ascii="Times New Roman" w:eastAsia="Times New Roman" w:hAnsi="Times New Roman" w:cs="Times New Roman"/>
                <w:sz w:val="20"/>
                <w:szCs w:val="20"/>
              </w:rPr>
            </w:pPr>
          </w:p>
        </w:tc>
        <w:tc>
          <w:tcPr>
            <w:tcW w:w="529" w:type="pct"/>
            <w:shd w:val="clear" w:color="auto" w:fill="auto"/>
            <w:vAlign w:val="center"/>
            <w:hideMark/>
          </w:tcPr>
          <w:p w14:paraId="5C80628E"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Mean</w:t>
            </w:r>
          </w:p>
        </w:tc>
        <w:tc>
          <w:tcPr>
            <w:tcW w:w="337" w:type="pct"/>
            <w:shd w:val="clear" w:color="auto" w:fill="auto"/>
            <w:vAlign w:val="center"/>
            <w:hideMark/>
          </w:tcPr>
          <w:p w14:paraId="4451BD00"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Min</w:t>
            </w:r>
          </w:p>
        </w:tc>
        <w:tc>
          <w:tcPr>
            <w:tcW w:w="406" w:type="pct"/>
            <w:shd w:val="clear" w:color="auto" w:fill="auto"/>
            <w:vAlign w:val="center"/>
            <w:hideMark/>
          </w:tcPr>
          <w:p w14:paraId="0ECC738F"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25%</w:t>
            </w:r>
          </w:p>
        </w:tc>
        <w:tc>
          <w:tcPr>
            <w:tcW w:w="506" w:type="pct"/>
            <w:shd w:val="clear" w:color="auto" w:fill="auto"/>
            <w:vAlign w:val="center"/>
            <w:hideMark/>
          </w:tcPr>
          <w:p w14:paraId="5479DE29"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Median</w:t>
            </w:r>
          </w:p>
        </w:tc>
        <w:tc>
          <w:tcPr>
            <w:tcW w:w="335" w:type="pct"/>
            <w:shd w:val="clear" w:color="auto" w:fill="auto"/>
            <w:vAlign w:val="center"/>
            <w:hideMark/>
          </w:tcPr>
          <w:p w14:paraId="624CA0FC"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75%</w:t>
            </w:r>
          </w:p>
        </w:tc>
        <w:tc>
          <w:tcPr>
            <w:tcW w:w="339" w:type="pct"/>
            <w:shd w:val="clear" w:color="auto" w:fill="auto"/>
            <w:vAlign w:val="center"/>
            <w:hideMark/>
          </w:tcPr>
          <w:p w14:paraId="30C8D870"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Max</w:t>
            </w:r>
          </w:p>
        </w:tc>
      </w:tr>
      <w:tr w:rsidR="004E4D3F" w:rsidRPr="00EC1FA9" w14:paraId="600F2C1D" w14:textId="77777777" w:rsidTr="00376EFA">
        <w:trPr>
          <w:trHeight w:val="118"/>
        </w:trPr>
        <w:tc>
          <w:tcPr>
            <w:tcW w:w="1104" w:type="pct"/>
            <w:shd w:val="clear" w:color="auto" w:fill="auto"/>
            <w:vAlign w:val="center"/>
            <w:hideMark/>
          </w:tcPr>
          <w:p w14:paraId="146BA923"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Total</w:t>
            </w:r>
          </w:p>
        </w:tc>
        <w:tc>
          <w:tcPr>
            <w:tcW w:w="1444" w:type="pct"/>
            <w:shd w:val="clear" w:color="auto" w:fill="auto"/>
            <w:vAlign w:val="center"/>
            <w:hideMark/>
          </w:tcPr>
          <w:p w14:paraId="01445FBD" w14:textId="77777777" w:rsidR="004E4D3F" w:rsidRPr="00EC1FA9" w:rsidRDefault="004E4D3F" w:rsidP="00376EFA">
            <w:pPr>
              <w:spacing w:after="0" w:line="240" w:lineRule="auto"/>
              <w:rPr>
                <w:rFonts w:ascii="Calibri" w:eastAsia="Times New Roman" w:hAnsi="Calibri" w:cs="Calibri"/>
                <w:b/>
                <w:bCs/>
                <w:color w:val="000000"/>
              </w:rPr>
            </w:pPr>
          </w:p>
        </w:tc>
        <w:tc>
          <w:tcPr>
            <w:tcW w:w="529" w:type="pct"/>
            <w:shd w:val="clear" w:color="auto" w:fill="auto"/>
            <w:vAlign w:val="center"/>
            <w:hideMark/>
          </w:tcPr>
          <w:p w14:paraId="371975B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66C656E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61FFFA2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7.9</w:t>
            </w:r>
          </w:p>
        </w:tc>
        <w:tc>
          <w:tcPr>
            <w:tcW w:w="506" w:type="pct"/>
            <w:shd w:val="clear" w:color="auto" w:fill="auto"/>
            <w:vAlign w:val="center"/>
            <w:hideMark/>
          </w:tcPr>
          <w:p w14:paraId="342BE8F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11.4</w:t>
            </w:r>
          </w:p>
        </w:tc>
        <w:tc>
          <w:tcPr>
            <w:tcW w:w="335" w:type="pct"/>
            <w:shd w:val="clear" w:color="auto" w:fill="auto"/>
            <w:vAlign w:val="center"/>
            <w:hideMark/>
          </w:tcPr>
          <w:p w14:paraId="1395BDF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16.6</w:t>
            </w:r>
          </w:p>
        </w:tc>
        <w:tc>
          <w:tcPr>
            <w:tcW w:w="339" w:type="pct"/>
            <w:shd w:val="clear" w:color="auto" w:fill="auto"/>
            <w:vAlign w:val="center"/>
            <w:hideMark/>
          </w:tcPr>
          <w:p w14:paraId="72A5DCA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182DB78F" w14:textId="77777777" w:rsidTr="00376EFA">
        <w:trPr>
          <w:trHeight w:val="118"/>
        </w:trPr>
        <w:tc>
          <w:tcPr>
            <w:tcW w:w="1104" w:type="pct"/>
            <w:vMerge w:val="restart"/>
            <w:shd w:val="clear" w:color="auto" w:fill="auto"/>
            <w:vAlign w:val="center"/>
            <w:hideMark/>
          </w:tcPr>
          <w:p w14:paraId="411C43F4"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living location</w:t>
            </w:r>
          </w:p>
        </w:tc>
        <w:tc>
          <w:tcPr>
            <w:tcW w:w="1444" w:type="pct"/>
            <w:shd w:val="clear" w:color="auto" w:fill="auto"/>
            <w:vAlign w:val="center"/>
            <w:hideMark/>
          </w:tcPr>
          <w:p w14:paraId="7467C54C"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Rural</w:t>
            </w:r>
          </w:p>
        </w:tc>
        <w:tc>
          <w:tcPr>
            <w:tcW w:w="529" w:type="pct"/>
            <w:shd w:val="clear" w:color="auto" w:fill="auto"/>
            <w:vAlign w:val="center"/>
            <w:hideMark/>
          </w:tcPr>
          <w:p w14:paraId="4C08F6C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8.0</w:t>
            </w:r>
          </w:p>
        </w:tc>
        <w:tc>
          <w:tcPr>
            <w:tcW w:w="337" w:type="pct"/>
            <w:shd w:val="clear" w:color="auto" w:fill="auto"/>
            <w:vAlign w:val="center"/>
            <w:hideMark/>
          </w:tcPr>
          <w:p w14:paraId="0EEF5DF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0FF3F538"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6.0</w:t>
            </w:r>
          </w:p>
        </w:tc>
        <w:tc>
          <w:tcPr>
            <w:tcW w:w="506" w:type="pct"/>
            <w:shd w:val="clear" w:color="auto" w:fill="auto"/>
            <w:vAlign w:val="center"/>
            <w:hideMark/>
          </w:tcPr>
          <w:p w14:paraId="1D1312D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7.8</w:t>
            </w:r>
          </w:p>
        </w:tc>
        <w:tc>
          <w:tcPr>
            <w:tcW w:w="335" w:type="pct"/>
            <w:shd w:val="clear" w:color="auto" w:fill="auto"/>
            <w:vAlign w:val="center"/>
            <w:hideMark/>
          </w:tcPr>
          <w:p w14:paraId="7FC60C4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9.8</w:t>
            </w:r>
          </w:p>
        </w:tc>
        <w:tc>
          <w:tcPr>
            <w:tcW w:w="339" w:type="pct"/>
            <w:shd w:val="clear" w:color="auto" w:fill="auto"/>
            <w:vAlign w:val="center"/>
            <w:hideMark/>
          </w:tcPr>
          <w:p w14:paraId="6BD2FC80"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37.7</w:t>
            </w:r>
          </w:p>
        </w:tc>
      </w:tr>
      <w:tr w:rsidR="004E4D3F" w:rsidRPr="00EC1FA9" w14:paraId="7A56B865" w14:textId="77777777" w:rsidTr="00376EFA">
        <w:trPr>
          <w:trHeight w:val="236"/>
        </w:trPr>
        <w:tc>
          <w:tcPr>
            <w:tcW w:w="1104" w:type="pct"/>
            <w:vMerge/>
            <w:vAlign w:val="center"/>
            <w:hideMark/>
          </w:tcPr>
          <w:p w14:paraId="2CE7A292"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4D5488AA"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 cluster</w:t>
            </w:r>
          </w:p>
        </w:tc>
        <w:tc>
          <w:tcPr>
            <w:tcW w:w="529" w:type="pct"/>
            <w:shd w:val="clear" w:color="auto" w:fill="auto"/>
            <w:vAlign w:val="center"/>
            <w:hideMark/>
          </w:tcPr>
          <w:p w14:paraId="3F0BC27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12.0</w:t>
            </w:r>
          </w:p>
        </w:tc>
        <w:tc>
          <w:tcPr>
            <w:tcW w:w="337" w:type="pct"/>
            <w:shd w:val="clear" w:color="auto" w:fill="auto"/>
            <w:vAlign w:val="center"/>
            <w:hideMark/>
          </w:tcPr>
          <w:p w14:paraId="4131225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14FFDA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9.6</w:t>
            </w:r>
          </w:p>
        </w:tc>
        <w:tc>
          <w:tcPr>
            <w:tcW w:w="506" w:type="pct"/>
            <w:shd w:val="clear" w:color="auto" w:fill="auto"/>
            <w:vAlign w:val="center"/>
            <w:hideMark/>
          </w:tcPr>
          <w:p w14:paraId="367F403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11.9</w:t>
            </w:r>
          </w:p>
        </w:tc>
        <w:tc>
          <w:tcPr>
            <w:tcW w:w="335" w:type="pct"/>
            <w:shd w:val="clear" w:color="auto" w:fill="auto"/>
            <w:vAlign w:val="center"/>
            <w:hideMark/>
          </w:tcPr>
          <w:p w14:paraId="4AD06B8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14.2</w:t>
            </w:r>
          </w:p>
        </w:tc>
        <w:tc>
          <w:tcPr>
            <w:tcW w:w="339" w:type="pct"/>
            <w:shd w:val="clear" w:color="auto" w:fill="auto"/>
            <w:vAlign w:val="center"/>
            <w:hideMark/>
          </w:tcPr>
          <w:p w14:paraId="38BB090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35.6</w:t>
            </w:r>
          </w:p>
        </w:tc>
      </w:tr>
      <w:tr w:rsidR="004E4D3F" w:rsidRPr="00EC1FA9" w14:paraId="1C485734" w14:textId="77777777" w:rsidTr="00376EFA">
        <w:trPr>
          <w:trHeight w:val="236"/>
        </w:trPr>
        <w:tc>
          <w:tcPr>
            <w:tcW w:w="1104" w:type="pct"/>
            <w:vMerge/>
            <w:vAlign w:val="center"/>
            <w:hideMark/>
          </w:tcPr>
          <w:p w14:paraId="6BECECE1"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7B486D0B"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Urbanized area</w:t>
            </w:r>
          </w:p>
        </w:tc>
        <w:tc>
          <w:tcPr>
            <w:tcW w:w="529" w:type="pct"/>
            <w:shd w:val="clear" w:color="auto" w:fill="auto"/>
            <w:vAlign w:val="center"/>
            <w:hideMark/>
          </w:tcPr>
          <w:p w14:paraId="248C423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18.4</w:t>
            </w:r>
          </w:p>
        </w:tc>
        <w:tc>
          <w:tcPr>
            <w:tcW w:w="337" w:type="pct"/>
            <w:shd w:val="clear" w:color="auto" w:fill="auto"/>
            <w:vAlign w:val="center"/>
            <w:hideMark/>
          </w:tcPr>
          <w:p w14:paraId="33D4541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w:t>
            </w:r>
          </w:p>
        </w:tc>
        <w:tc>
          <w:tcPr>
            <w:tcW w:w="406" w:type="pct"/>
            <w:shd w:val="clear" w:color="auto" w:fill="auto"/>
            <w:vAlign w:val="center"/>
            <w:hideMark/>
          </w:tcPr>
          <w:p w14:paraId="73AB3E6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13.0</w:t>
            </w:r>
          </w:p>
        </w:tc>
        <w:tc>
          <w:tcPr>
            <w:tcW w:w="506" w:type="pct"/>
            <w:shd w:val="clear" w:color="auto" w:fill="auto"/>
            <w:vAlign w:val="center"/>
            <w:hideMark/>
          </w:tcPr>
          <w:p w14:paraId="0B86419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17.0</w:t>
            </w:r>
          </w:p>
        </w:tc>
        <w:tc>
          <w:tcPr>
            <w:tcW w:w="335" w:type="pct"/>
            <w:shd w:val="clear" w:color="auto" w:fill="auto"/>
            <w:vAlign w:val="center"/>
            <w:hideMark/>
          </w:tcPr>
          <w:p w14:paraId="388F635F"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22.1</w:t>
            </w:r>
          </w:p>
        </w:tc>
        <w:tc>
          <w:tcPr>
            <w:tcW w:w="339" w:type="pct"/>
            <w:shd w:val="clear" w:color="auto" w:fill="auto"/>
            <w:vAlign w:val="center"/>
            <w:hideMark/>
          </w:tcPr>
          <w:p w14:paraId="6FE416B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39BB6E30" w14:textId="77777777" w:rsidTr="00376EFA">
        <w:trPr>
          <w:trHeight w:val="118"/>
        </w:trPr>
        <w:tc>
          <w:tcPr>
            <w:tcW w:w="1104" w:type="pct"/>
            <w:vMerge w:val="restart"/>
            <w:shd w:val="clear" w:color="auto" w:fill="auto"/>
            <w:vAlign w:val="center"/>
            <w:hideMark/>
          </w:tcPr>
          <w:p w14:paraId="1E462EF3"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median household income</w:t>
            </w:r>
          </w:p>
        </w:tc>
        <w:tc>
          <w:tcPr>
            <w:tcW w:w="1444" w:type="pct"/>
            <w:shd w:val="clear" w:color="auto" w:fill="auto"/>
            <w:vAlign w:val="center"/>
            <w:hideMark/>
          </w:tcPr>
          <w:p w14:paraId="0583D794"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&lt;$20,000</w:t>
            </w:r>
          </w:p>
        </w:tc>
        <w:tc>
          <w:tcPr>
            <w:tcW w:w="529" w:type="pct"/>
            <w:shd w:val="clear" w:color="auto" w:fill="auto"/>
            <w:vAlign w:val="center"/>
            <w:hideMark/>
          </w:tcPr>
          <w:p w14:paraId="2DF1FE3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16.1</w:t>
            </w:r>
          </w:p>
        </w:tc>
        <w:tc>
          <w:tcPr>
            <w:tcW w:w="337" w:type="pct"/>
            <w:shd w:val="clear" w:color="auto" w:fill="auto"/>
            <w:vAlign w:val="center"/>
            <w:hideMark/>
          </w:tcPr>
          <w:p w14:paraId="37B164D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w:t>
            </w:r>
          </w:p>
        </w:tc>
        <w:tc>
          <w:tcPr>
            <w:tcW w:w="406" w:type="pct"/>
            <w:shd w:val="clear" w:color="auto" w:fill="auto"/>
            <w:vAlign w:val="center"/>
            <w:hideMark/>
          </w:tcPr>
          <w:p w14:paraId="2B7620B6"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10.4</w:t>
            </w:r>
          </w:p>
        </w:tc>
        <w:tc>
          <w:tcPr>
            <w:tcW w:w="506" w:type="pct"/>
            <w:shd w:val="clear" w:color="auto" w:fill="auto"/>
            <w:vAlign w:val="center"/>
            <w:hideMark/>
          </w:tcPr>
          <w:p w14:paraId="6DD1BE1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22760EE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20.1</w:t>
            </w:r>
          </w:p>
        </w:tc>
        <w:tc>
          <w:tcPr>
            <w:tcW w:w="339" w:type="pct"/>
            <w:shd w:val="clear" w:color="auto" w:fill="auto"/>
            <w:vAlign w:val="center"/>
            <w:hideMark/>
          </w:tcPr>
          <w:p w14:paraId="2626CE0C"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56.8</w:t>
            </w:r>
          </w:p>
        </w:tc>
      </w:tr>
      <w:tr w:rsidR="004E4D3F" w:rsidRPr="00EC1FA9" w14:paraId="32D7B875" w14:textId="77777777" w:rsidTr="00376EFA">
        <w:trPr>
          <w:trHeight w:val="355"/>
        </w:trPr>
        <w:tc>
          <w:tcPr>
            <w:tcW w:w="1104" w:type="pct"/>
            <w:vMerge/>
            <w:vAlign w:val="center"/>
            <w:hideMark/>
          </w:tcPr>
          <w:p w14:paraId="667EFA62"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30585E5D"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$20,000 to &lt;$35,000</w:t>
            </w:r>
          </w:p>
        </w:tc>
        <w:tc>
          <w:tcPr>
            <w:tcW w:w="529" w:type="pct"/>
            <w:shd w:val="clear" w:color="auto" w:fill="auto"/>
            <w:vAlign w:val="center"/>
            <w:hideMark/>
          </w:tcPr>
          <w:p w14:paraId="4928EAA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41BFE75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7A1A84B6"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8.1</w:t>
            </w:r>
          </w:p>
        </w:tc>
        <w:tc>
          <w:tcPr>
            <w:tcW w:w="506" w:type="pct"/>
            <w:shd w:val="clear" w:color="auto" w:fill="auto"/>
            <w:vAlign w:val="center"/>
            <w:hideMark/>
          </w:tcPr>
          <w:p w14:paraId="66623C5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11.7</w:t>
            </w:r>
          </w:p>
        </w:tc>
        <w:tc>
          <w:tcPr>
            <w:tcW w:w="335" w:type="pct"/>
            <w:shd w:val="clear" w:color="auto" w:fill="auto"/>
            <w:vAlign w:val="center"/>
            <w:hideMark/>
          </w:tcPr>
          <w:p w14:paraId="61B1CA1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16.7</w:t>
            </w:r>
          </w:p>
        </w:tc>
        <w:tc>
          <w:tcPr>
            <w:tcW w:w="339" w:type="pct"/>
            <w:shd w:val="clear" w:color="auto" w:fill="auto"/>
            <w:vAlign w:val="center"/>
            <w:hideMark/>
          </w:tcPr>
          <w:p w14:paraId="7CA3CC0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215CC27B" w14:textId="77777777" w:rsidTr="00376EFA">
        <w:trPr>
          <w:trHeight w:val="355"/>
        </w:trPr>
        <w:tc>
          <w:tcPr>
            <w:tcW w:w="1104" w:type="pct"/>
            <w:vMerge/>
            <w:vAlign w:val="center"/>
            <w:hideMark/>
          </w:tcPr>
          <w:p w14:paraId="18CC4117"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6EE9C800"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$35,000 to &lt;$50,000</w:t>
            </w:r>
          </w:p>
        </w:tc>
        <w:tc>
          <w:tcPr>
            <w:tcW w:w="529" w:type="pct"/>
            <w:shd w:val="clear" w:color="auto" w:fill="auto"/>
            <w:vAlign w:val="center"/>
            <w:hideMark/>
          </w:tcPr>
          <w:p w14:paraId="19AA8E2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11.8</w:t>
            </w:r>
          </w:p>
        </w:tc>
        <w:tc>
          <w:tcPr>
            <w:tcW w:w="337" w:type="pct"/>
            <w:shd w:val="clear" w:color="auto" w:fill="auto"/>
            <w:vAlign w:val="center"/>
            <w:hideMark/>
          </w:tcPr>
          <w:p w14:paraId="3F1B51A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1617EFA0"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7.0</w:t>
            </w:r>
          </w:p>
        </w:tc>
        <w:tc>
          <w:tcPr>
            <w:tcW w:w="506" w:type="pct"/>
            <w:shd w:val="clear" w:color="auto" w:fill="auto"/>
            <w:vAlign w:val="center"/>
            <w:hideMark/>
          </w:tcPr>
          <w:p w14:paraId="2F5087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10.0</w:t>
            </w:r>
          </w:p>
        </w:tc>
        <w:tc>
          <w:tcPr>
            <w:tcW w:w="335" w:type="pct"/>
            <w:shd w:val="clear" w:color="auto" w:fill="auto"/>
            <w:vAlign w:val="center"/>
            <w:hideMark/>
          </w:tcPr>
          <w:p w14:paraId="3F7C18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14.5</w:t>
            </w:r>
          </w:p>
        </w:tc>
        <w:tc>
          <w:tcPr>
            <w:tcW w:w="339" w:type="pct"/>
            <w:shd w:val="clear" w:color="auto" w:fill="auto"/>
            <w:vAlign w:val="center"/>
            <w:hideMark/>
          </w:tcPr>
          <w:p w14:paraId="16D5C11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58.0</w:t>
            </w:r>
          </w:p>
        </w:tc>
      </w:tr>
      <w:tr w:rsidR="004E4D3F" w:rsidRPr="00EC1FA9" w14:paraId="455C7A95" w14:textId="77777777" w:rsidTr="00376EFA">
        <w:trPr>
          <w:trHeight w:val="355"/>
        </w:trPr>
        <w:tc>
          <w:tcPr>
            <w:tcW w:w="1104" w:type="pct"/>
            <w:vMerge/>
            <w:vAlign w:val="center"/>
            <w:hideMark/>
          </w:tcPr>
          <w:p w14:paraId="7E9DB495"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0325B869"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$50,000 to &lt;$75,000</w:t>
            </w:r>
          </w:p>
        </w:tc>
        <w:tc>
          <w:tcPr>
            <w:tcW w:w="529" w:type="pct"/>
            <w:shd w:val="clear" w:color="auto" w:fill="auto"/>
            <w:vAlign w:val="center"/>
            <w:hideMark/>
          </w:tcPr>
          <w:p w14:paraId="5920466C"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12.8</w:t>
            </w:r>
          </w:p>
        </w:tc>
        <w:tc>
          <w:tcPr>
            <w:tcW w:w="337" w:type="pct"/>
            <w:shd w:val="clear" w:color="auto" w:fill="auto"/>
            <w:vAlign w:val="center"/>
            <w:hideMark/>
          </w:tcPr>
          <w:p w14:paraId="463A728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4B47A47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7.6</w:t>
            </w:r>
          </w:p>
        </w:tc>
        <w:tc>
          <w:tcPr>
            <w:tcW w:w="506" w:type="pct"/>
            <w:shd w:val="clear" w:color="auto" w:fill="auto"/>
            <w:vAlign w:val="center"/>
            <w:hideMark/>
          </w:tcPr>
          <w:p w14:paraId="167D4EC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10.8</w:t>
            </w:r>
          </w:p>
        </w:tc>
        <w:tc>
          <w:tcPr>
            <w:tcW w:w="335" w:type="pct"/>
            <w:shd w:val="clear" w:color="auto" w:fill="auto"/>
            <w:vAlign w:val="center"/>
            <w:hideMark/>
          </w:tcPr>
          <w:p w14:paraId="6043470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15.7</w:t>
            </w:r>
          </w:p>
        </w:tc>
        <w:tc>
          <w:tcPr>
            <w:tcW w:w="339" w:type="pct"/>
            <w:shd w:val="clear" w:color="auto" w:fill="auto"/>
            <w:vAlign w:val="center"/>
            <w:hideMark/>
          </w:tcPr>
          <w:p w14:paraId="100906F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55.7</w:t>
            </w:r>
          </w:p>
        </w:tc>
      </w:tr>
      <w:tr w:rsidR="004E4D3F" w:rsidRPr="00EC1FA9" w14:paraId="76AA7563" w14:textId="77777777" w:rsidTr="00376EFA">
        <w:trPr>
          <w:trHeight w:val="118"/>
        </w:trPr>
        <w:tc>
          <w:tcPr>
            <w:tcW w:w="1104" w:type="pct"/>
            <w:vMerge/>
            <w:vAlign w:val="center"/>
            <w:hideMark/>
          </w:tcPr>
          <w:p w14:paraId="07D78BF6"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73210A12"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theme="minorHAnsi"/>
                <w:b/>
                <w:bCs/>
                <w:color w:val="000000"/>
              </w:rPr>
              <w:t>≥$75,000</w:t>
            </w:r>
          </w:p>
        </w:tc>
        <w:tc>
          <w:tcPr>
            <w:tcW w:w="529" w:type="pct"/>
            <w:shd w:val="clear" w:color="auto" w:fill="auto"/>
            <w:vAlign w:val="center"/>
            <w:hideMark/>
          </w:tcPr>
          <w:p w14:paraId="558C4D1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16.5</w:t>
            </w:r>
          </w:p>
        </w:tc>
        <w:tc>
          <w:tcPr>
            <w:tcW w:w="337" w:type="pct"/>
            <w:shd w:val="clear" w:color="auto" w:fill="auto"/>
            <w:vAlign w:val="center"/>
            <w:hideMark/>
          </w:tcPr>
          <w:p w14:paraId="02769BF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2.1</w:t>
            </w:r>
          </w:p>
        </w:tc>
        <w:tc>
          <w:tcPr>
            <w:tcW w:w="406" w:type="pct"/>
            <w:shd w:val="clear" w:color="auto" w:fill="auto"/>
            <w:vAlign w:val="center"/>
            <w:hideMark/>
          </w:tcPr>
          <w:p w14:paraId="1B4A0B1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10.9</w:t>
            </w:r>
          </w:p>
        </w:tc>
        <w:tc>
          <w:tcPr>
            <w:tcW w:w="506" w:type="pct"/>
            <w:shd w:val="clear" w:color="auto" w:fill="auto"/>
            <w:vAlign w:val="center"/>
            <w:hideMark/>
          </w:tcPr>
          <w:p w14:paraId="0297C88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13F4876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20.6</w:t>
            </w:r>
          </w:p>
        </w:tc>
        <w:tc>
          <w:tcPr>
            <w:tcW w:w="339" w:type="pct"/>
            <w:shd w:val="clear" w:color="auto" w:fill="auto"/>
            <w:vAlign w:val="center"/>
            <w:hideMark/>
          </w:tcPr>
          <w:p w14:paraId="26FA981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55.5</w:t>
            </w:r>
          </w:p>
        </w:tc>
      </w:tr>
    </w:tbl>
    <w:p w14:paraId="52E74FE0" w14:textId="72C1BBCC" w:rsidR="004E472A" w:rsidRPr="00EC1FA9" w:rsidRDefault="004E472A">
      <w:pPr>
        <w:rPr>
          <w:b/>
          <w:bCs/>
          <w:i/>
          <w:iCs/>
          <w:u w:val="single"/>
        </w:rPr>
      </w:pPr>
    </w:p>
    <w:p w14:paraId="4F992426" w14:textId="77777777" w:rsidR="00EB260B" w:rsidRPr="00EC1FA9" w:rsidRDefault="00EB260B" w:rsidP="004E4D3F">
      <w:pPr>
        <w:pStyle w:val="Caption"/>
        <w:keepNext/>
      </w:pPr>
      <w:bookmarkStart w:id="697" w:name="_Ref9945967"/>
      <w:r w:rsidRPr="00EC1FA9">
        <w:br w:type="page"/>
      </w:r>
    </w:p>
    <w:p w14:paraId="73AE356E" w14:textId="77777777" w:rsidR="00F02363" w:rsidRPr="00EC1FA9" w:rsidRDefault="00F02363" w:rsidP="004E4D3F">
      <w:pPr>
        <w:pStyle w:val="Caption"/>
        <w:keepNext/>
        <w:sectPr w:rsidR="00F02363" w:rsidRPr="00EC1FA9" w:rsidSect="004E616C">
          <w:footerReference w:type="default" r:id="rId12"/>
          <w:pgSz w:w="12240" w:h="15840" w:code="1"/>
          <w:pgMar w:top="1440" w:right="1440" w:bottom="1440" w:left="1440" w:header="720" w:footer="720" w:gutter="0"/>
          <w:lnNumType w:countBy="1" w:restart="continuous"/>
          <w:cols w:space="720"/>
          <w:docGrid w:linePitch="360"/>
        </w:sectPr>
      </w:pPr>
    </w:p>
    <w:p w14:paraId="20F25172" w14:textId="7D23C143" w:rsidR="004E4D3F" w:rsidRPr="00E86628" w:rsidRDefault="004E4D3F" w:rsidP="004E4D3F">
      <w:pPr>
        <w:pStyle w:val="Caption"/>
        <w:keepNext/>
      </w:pPr>
      <w:bookmarkStart w:id="698" w:name="_Ref10027330"/>
      <w:r w:rsidRPr="00E86628">
        <w:lastRenderedPageBreak/>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3</w:t>
      </w:r>
      <w:r w:rsidR="003A36B2">
        <w:rPr>
          <w:noProof/>
        </w:rPr>
        <w:fldChar w:fldCharType="end"/>
      </w:r>
      <w:bookmarkEnd w:id="697"/>
      <w:bookmarkEnd w:id="698"/>
      <w:r w:rsidRPr="00E86628">
        <w:t>: Childhood asthma survey summary</w:t>
      </w:r>
    </w:p>
    <w:tbl>
      <w:tblPr>
        <w:tblStyle w:val="TableGrid"/>
        <w:tblW w:w="5000" w:type="pct"/>
        <w:tblLook w:val="04A0" w:firstRow="1" w:lastRow="0" w:firstColumn="1" w:lastColumn="0" w:noHBand="0" w:noVBand="1"/>
      </w:tblPr>
      <w:tblGrid>
        <w:gridCol w:w="2776"/>
        <w:gridCol w:w="1776"/>
        <w:gridCol w:w="1776"/>
        <w:gridCol w:w="1776"/>
        <w:gridCol w:w="1776"/>
        <w:gridCol w:w="1777"/>
        <w:gridCol w:w="1293"/>
        <w:tblGridChange w:id="699">
          <w:tblGrid>
            <w:gridCol w:w="2776"/>
            <w:gridCol w:w="44"/>
            <w:gridCol w:w="1732"/>
            <w:gridCol w:w="89"/>
            <w:gridCol w:w="1687"/>
            <w:gridCol w:w="134"/>
            <w:gridCol w:w="1642"/>
            <w:gridCol w:w="179"/>
            <w:gridCol w:w="1597"/>
            <w:gridCol w:w="224"/>
            <w:gridCol w:w="1553"/>
            <w:gridCol w:w="268"/>
            <w:gridCol w:w="1025"/>
          </w:tblGrid>
        </w:tblGridChange>
      </w:tblGrid>
      <w:tr w:rsidR="00E86628" w:rsidRPr="00E86628" w14:paraId="25094448" w14:textId="77777777" w:rsidTr="00D03235">
        <w:trPr>
          <w:trHeight w:val="133"/>
        </w:trPr>
        <w:tc>
          <w:tcPr>
            <w:tcW w:w="1089" w:type="pct"/>
            <w:tcBorders>
              <w:top w:val="single" w:sz="4" w:space="0" w:color="auto"/>
              <w:left w:val="single" w:sz="4" w:space="0" w:color="auto"/>
              <w:bottom w:val="single" w:sz="4" w:space="0" w:color="auto"/>
              <w:right w:val="single" w:sz="4" w:space="0" w:color="auto"/>
            </w:tcBorders>
          </w:tcPr>
          <w:p w14:paraId="760F6337" w14:textId="77777777" w:rsidR="00E86628" w:rsidRPr="00E86628" w:rsidRDefault="00E86628" w:rsidP="006B42D3">
            <w:pPr>
              <w:rPr>
                <w:b/>
                <w:bCs/>
                <w:sz w:val="18"/>
                <w:szCs w:val="18"/>
              </w:rPr>
            </w:pPr>
          </w:p>
        </w:tc>
        <w:tc>
          <w:tcPr>
            <w:tcW w:w="703" w:type="pct"/>
            <w:tcBorders>
              <w:top w:val="single" w:sz="4" w:space="0" w:color="auto"/>
              <w:left w:val="single" w:sz="4" w:space="0" w:color="auto"/>
              <w:bottom w:val="single" w:sz="4" w:space="0" w:color="auto"/>
              <w:right w:val="single" w:sz="4" w:space="0" w:color="auto"/>
            </w:tcBorders>
            <w:hideMark/>
          </w:tcPr>
          <w:p w14:paraId="475E1D0E" w14:textId="77777777" w:rsidR="00E86628" w:rsidRPr="00E86628" w:rsidRDefault="00E86628" w:rsidP="006B42D3">
            <w:pPr>
              <w:jc w:val="center"/>
              <w:rPr>
                <w:b/>
                <w:bCs/>
                <w:sz w:val="18"/>
                <w:szCs w:val="18"/>
              </w:rPr>
            </w:pPr>
            <w:r w:rsidRPr="00E86628">
              <w:rPr>
                <w:b/>
                <w:bCs/>
                <w:sz w:val="18"/>
                <w:szCs w:val="18"/>
              </w:rPr>
              <w:t>2006</w:t>
            </w:r>
          </w:p>
        </w:tc>
        <w:tc>
          <w:tcPr>
            <w:tcW w:w="703" w:type="pct"/>
            <w:tcBorders>
              <w:top w:val="single" w:sz="4" w:space="0" w:color="auto"/>
              <w:left w:val="single" w:sz="4" w:space="0" w:color="auto"/>
              <w:bottom w:val="single" w:sz="4" w:space="0" w:color="auto"/>
              <w:right w:val="single" w:sz="4" w:space="0" w:color="auto"/>
            </w:tcBorders>
            <w:hideMark/>
          </w:tcPr>
          <w:p w14:paraId="008D8778" w14:textId="77777777" w:rsidR="00E86628" w:rsidRPr="00E86628" w:rsidRDefault="00E86628" w:rsidP="006B42D3">
            <w:pPr>
              <w:jc w:val="center"/>
              <w:rPr>
                <w:b/>
                <w:bCs/>
                <w:sz w:val="18"/>
                <w:szCs w:val="18"/>
              </w:rPr>
            </w:pPr>
            <w:r w:rsidRPr="00E86628">
              <w:rPr>
                <w:b/>
                <w:bCs/>
                <w:sz w:val="18"/>
                <w:szCs w:val="18"/>
              </w:rPr>
              <w:t>2007</w:t>
            </w:r>
          </w:p>
        </w:tc>
        <w:tc>
          <w:tcPr>
            <w:tcW w:w="703" w:type="pct"/>
            <w:tcBorders>
              <w:top w:val="single" w:sz="4" w:space="0" w:color="auto"/>
              <w:left w:val="single" w:sz="4" w:space="0" w:color="auto"/>
              <w:bottom w:val="single" w:sz="4" w:space="0" w:color="auto"/>
              <w:right w:val="single" w:sz="4" w:space="0" w:color="auto"/>
            </w:tcBorders>
            <w:hideMark/>
          </w:tcPr>
          <w:p w14:paraId="5092B0DA" w14:textId="77777777" w:rsidR="00E86628" w:rsidRPr="00E86628" w:rsidRDefault="00E86628" w:rsidP="006B42D3">
            <w:pPr>
              <w:jc w:val="center"/>
              <w:rPr>
                <w:b/>
                <w:bCs/>
                <w:sz w:val="18"/>
                <w:szCs w:val="18"/>
              </w:rPr>
            </w:pPr>
            <w:r w:rsidRPr="00E86628">
              <w:rPr>
                <w:b/>
                <w:bCs/>
                <w:sz w:val="18"/>
                <w:szCs w:val="18"/>
              </w:rPr>
              <w:t>2008</w:t>
            </w:r>
          </w:p>
        </w:tc>
        <w:tc>
          <w:tcPr>
            <w:tcW w:w="703" w:type="pct"/>
            <w:tcBorders>
              <w:top w:val="single" w:sz="4" w:space="0" w:color="auto"/>
              <w:left w:val="single" w:sz="4" w:space="0" w:color="auto"/>
              <w:bottom w:val="single" w:sz="4" w:space="0" w:color="auto"/>
              <w:right w:val="single" w:sz="4" w:space="0" w:color="auto"/>
            </w:tcBorders>
            <w:hideMark/>
          </w:tcPr>
          <w:p w14:paraId="2697861F" w14:textId="77777777" w:rsidR="00E86628" w:rsidRPr="00E86628" w:rsidRDefault="00E86628" w:rsidP="006B42D3">
            <w:pPr>
              <w:jc w:val="center"/>
              <w:rPr>
                <w:b/>
                <w:bCs/>
                <w:sz w:val="18"/>
                <w:szCs w:val="18"/>
              </w:rPr>
            </w:pPr>
            <w:r w:rsidRPr="00E86628">
              <w:rPr>
                <w:b/>
                <w:bCs/>
                <w:sz w:val="18"/>
                <w:szCs w:val="18"/>
              </w:rPr>
              <w:t>2009</w:t>
            </w:r>
          </w:p>
        </w:tc>
        <w:tc>
          <w:tcPr>
            <w:tcW w:w="703" w:type="pct"/>
            <w:tcBorders>
              <w:top w:val="single" w:sz="4" w:space="0" w:color="auto"/>
              <w:left w:val="single" w:sz="4" w:space="0" w:color="auto"/>
              <w:bottom w:val="single" w:sz="4" w:space="0" w:color="auto"/>
              <w:right w:val="single" w:sz="4" w:space="0" w:color="auto"/>
            </w:tcBorders>
            <w:hideMark/>
          </w:tcPr>
          <w:p w14:paraId="1E0119EC" w14:textId="77777777" w:rsidR="00E86628" w:rsidRPr="00E86628" w:rsidRDefault="00E86628" w:rsidP="006B42D3">
            <w:pPr>
              <w:jc w:val="center"/>
              <w:rPr>
                <w:b/>
                <w:bCs/>
                <w:sz w:val="18"/>
                <w:szCs w:val="18"/>
              </w:rPr>
            </w:pPr>
            <w:r w:rsidRPr="00E86628">
              <w:rPr>
                <w:b/>
                <w:bCs/>
                <w:sz w:val="18"/>
                <w:szCs w:val="18"/>
              </w:rPr>
              <w:t>2010</w:t>
            </w:r>
          </w:p>
        </w:tc>
        <w:tc>
          <w:tcPr>
            <w:tcW w:w="396" w:type="pct"/>
            <w:tcBorders>
              <w:top w:val="single" w:sz="4" w:space="0" w:color="auto"/>
              <w:left w:val="single" w:sz="4" w:space="0" w:color="auto"/>
              <w:bottom w:val="single" w:sz="4" w:space="0" w:color="auto"/>
              <w:right w:val="single" w:sz="4" w:space="0" w:color="auto"/>
            </w:tcBorders>
          </w:tcPr>
          <w:p w14:paraId="2B4C313A" w14:textId="4728F26F" w:rsidR="00E86628" w:rsidRPr="00E86628" w:rsidRDefault="00E86628">
            <w:pPr>
              <w:jc w:val="center"/>
              <w:rPr>
                <w:b/>
                <w:bCs/>
                <w:sz w:val="18"/>
                <w:szCs w:val="18"/>
              </w:rPr>
            </w:pPr>
            <w:del w:id="700" w:author="Alotaibi, Raed" w:date="2019-06-21T10:09:00Z">
              <w:r w:rsidRPr="00E86628" w:rsidDel="007A750B">
                <w:rPr>
                  <w:b/>
                  <w:bCs/>
                  <w:sz w:val="18"/>
                  <w:szCs w:val="18"/>
                </w:rPr>
                <w:delText xml:space="preserve">Total </w:delText>
              </w:r>
            </w:del>
            <w:ins w:id="701" w:author="Alotaibi, Raed" w:date="2019-06-21T10:09:00Z">
              <w:r w:rsidR="007A750B">
                <w:rPr>
                  <w:b/>
                  <w:bCs/>
                  <w:sz w:val="18"/>
                  <w:szCs w:val="18"/>
                </w:rPr>
                <w:t>Total</w:t>
              </w:r>
              <w:r w:rsidR="007A750B" w:rsidRPr="00E86628">
                <w:rPr>
                  <w:b/>
                  <w:bCs/>
                  <w:sz w:val="18"/>
                  <w:szCs w:val="18"/>
                </w:rPr>
                <w:t xml:space="preserve"> </w:t>
              </w:r>
            </w:ins>
          </w:p>
        </w:tc>
      </w:tr>
      <w:tr w:rsidR="00E86628" w:rsidRPr="00E86628" w14:paraId="3B6BB9D6"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6F8D3932" w14:textId="77777777" w:rsidR="00E86628" w:rsidRPr="00E86628" w:rsidRDefault="00E86628" w:rsidP="006B42D3">
            <w:pPr>
              <w:rPr>
                <w:sz w:val="18"/>
                <w:szCs w:val="18"/>
              </w:rPr>
            </w:pPr>
            <w:r w:rsidRPr="00E86628">
              <w:rPr>
                <w:b/>
                <w:bCs/>
                <w:sz w:val="18"/>
                <w:szCs w:val="18"/>
              </w:rPr>
              <w:t>BRFSS sample (weighted)</w:t>
            </w:r>
          </w:p>
        </w:tc>
        <w:tc>
          <w:tcPr>
            <w:tcW w:w="703" w:type="pct"/>
            <w:tcBorders>
              <w:top w:val="single" w:sz="4" w:space="0" w:color="auto"/>
              <w:left w:val="single" w:sz="4" w:space="0" w:color="auto"/>
              <w:bottom w:val="single" w:sz="4" w:space="0" w:color="auto"/>
              <w:right w:val="single" w:sz="4" w:space="0" w:color="auto"/>
            </w:tcBorders>
            <w:vAlign w:val="bottom"/>
            <w:hideMark/>
          </w:tcPr>
          <w:p w14:paraId="17D83877" w14:textId="77777777" w:rsidR="00E86628" w:rsidRPr="00E86628" w:rsidRDefault="00E86628" w:rsidP="006B42D3">
            <w:pPr>
              <w:jc w:val="right"/>
              <w:rPr>
                <w:b/>
                <w:bCs/>
                <w:sz w:val="18"/>
                <w:szCs w:val="18"/>
              </w:rPr>
            </w:pPr>
            <w:r w:rsidRPr="00E86628">
              <w:rPr>
                <w:rFonts w:ascii="Calibri" w:hAnsi="Calibri" w:cs="Calibri"/>
                <w:color w:val="000000"/>
                <w:sz w:val="18"/>
                <w:szCs w:val="18"/>
              </w:rPr>
              <w:t>55,094 (50,674,742)</w:t>
            </w:r>
          </w:p>
        </w:tc>
        <w:tc>
          <w:tcPr>
            <w:tcW w:w="703" w:type="pct"/>
            <w:tcBorders>
              <w:top w:val="single" w:sz="4" w:space="0" w:color="auto"/>
              <w:left w:val="single" w:sz="4" w:space="0" w:color="auto"/>
              <w:bottom w:val="single" w:sz="4" w:space="0" w:color="auto"/>
              <w:right w:val="single" w:sz="4" w:space="0" w:color="auto"/>
            </w:tcBorders>
            <w:vAlign w:val="bottom"/>
            <w:hideMark/>
          </w:tcPr>
          <w:p w14:paraId="5CFAE619" w14:textId="77777777" w:rsidR="00E86628" w:rsidRPr="00E86628" w:rsidRDefault="00E86628" w:rsidP="006B42D3">
            <w:pPr>
              <w:jc w:val="right"/>
              <w:rPr>
                <w:b/>
                <w:bCs/>
                <w:sz w:val="18"/>
                <w:szCs w:val="18"/>
              </w:rPr>
            </w:pPr>
            <w:r w:rsidRPr="00E86628">
              <w:rPr>
                <w:rFonts w:ascii="Calibri" w:hAnsi="Calibri" w:cs="Calibri"/>
                <w:color w:val="000000"/>
                <w:sz w:val="18"/>
                <w:szCs w:val="18"/>
              </w:rPr>
              <w:t>59,487 (43,661,381)</w:t>
            </w:r>
          </w:p>
        </w:tc>
        <w:tc>
          <w:tcPr>
            <w:tcW w:w="703" w:type="pct"/>
            <w:tcBorders>
              <w:top w:val="single" w:sz="4" w:space="0" w:color="auto"/>
              <w:left w:val="single" w:sz="4" w:space="0" w:color="auto"/>
              <w:bottom w:val="single" w:sz="4" w:space="0" w:color="auto"/>
              <w:right w:val="single" w:sz="4" w:space="0" w:color="auto"/>
            </w:tcBorders>
            <w:vAlign w:val="bottom"/>
            <w:hideMark/>
          </w:tcPr>
          <w:p w14:paraId="205A481E" w14:textId="77777777" w:rsidR="00E86628" w:rsidRPr="00E86628" w:rsidRDefault="00E86628" w:rsidP="006B42D3">
            <w:pPr>
              <w:jc w:val="right"/>
              <w:rPr>
                <w:b/>
                <w:bCs/>
                <w:sz w:val="18"/>
                <w:szCs w:val="18"/>
              </w:rPr>
            </w:pPr>
            <w:r w:rsidRPr="00E86628">
              <w:rPr>
                <w:rFonts w:ascii="Calibri" w:hAnsi="Calibri" w:cs="Calibri"/>
                <w:color w:val="000000"/>
                <w:sz w:val="18"/>
                <w:szCs w:val="18"/>
              </w:rPr>
              <w:t>61,862 (53,327,550)</w:t>
            </w:r>
          </w:p>
        </w:tc>
        <w:tc>
          <w:tcPr>
            <w:tcW w:w="703" w:type="pct"/>
            <w:tcBorders>
              <w:top w:val="single" w:sz="4" w:space="0" w:color="auto"/>
              <w:left w:val="single" w:sz="4" w:space="0" w:color="auto"/>
              <w:bottom w:val="single" w:sz="4" w:space="0" w:color="auto"/>
              <w:right w:val="single" w:sz="4" w:space="0" w:color="auto"/>
            </w:tcBorders>
            <w:vAlign w:val="bottom"/>
            <w:hideMark/>
          </w:tcPr>
          <w:p w14:paraId="428D641D" w14:textId="77777777" w:rsidR="00E86628" w:rsidRPr="00E86628" w:rsidRDefault="00E86628" w:rsidP="006B42D3">
            <w:pPr>
              <w:jc w:val="right"/>
              <w:rPr>
                <w:b/>
                <w:bCs/>
                <w:sz w:val="18"/>
                <w:szCs w:val="18"/>
              </w:rPr>
            </w:pPr>
            <w:r w:rsidRPr="00E86628">
              <w:rPr>
                <w:rFonts w:ascii="Calibri" w:hAnsi="Calibri" w:cs="Calibri"/>
                <w:color w:val="000000"/>
                <w:sz w:val="18"/>
                <w:szCs w:val="18"/>
              </w:rPr>
              <w:t>59,821 (47,747,373)</w:t>
            </w:r>
          </w:p>
        </w:tc>
        <w:tc>
          <w:tcPr>
            <w:tcW w:w="703" w:type="pct"/>
            <w:tcBorders>
              <w:top w:val="single" w:sz="4" w:space="0" w:color="auto"/>
              <w:left w:val="single" w:sz="4" w:space="0" w:color="auto"/>
              <w:bottom w:val="single" w:sz="4" w:space="0" w:color="auto"/>
              <w:right w:val="single" w:sz="4" w:space="0" w:color="auto"/>
            </w:tcBorders>
            <w:vAlign w:val="bottom"/>
            <w:hideMark/>
          </w:tcPr>
          <w:p w14:paraId="454695BC" w14:textId="77777777" w:rsidR="00E86628" w:rsidRPr="00E86628" w:rsidRDefault="00E86628" w:rsidP="006B42D3">
            <w:pPr>
              <w:jc w:val="right"/>
              <w:rPr>
                <w:b/>
                <w:bCs/>
                <w:sz w:val="18"/>
                <w:szCs w:val="18"/>
              </w:rPr>
            </w:pPr>
            <w:r w:rsidRPr="00E86628">
              <w:rPr>
                <w:rFonts w:ascii="Calibri" w:hAnsi="Calibri" w:cs="Calibri"/>
                <w:color w:val="000000"/>
                <w:sz w:val="18"/>
                <w:szCs w:val="18"/>
              </w:rPr>
              <w:t>57,200 (39,975,264)</w:t>
            </w:r>
          </w:p>
        </w:tc>
        <w:tc>
          <w:tcPr>
            <w:tcW w:w="396" w:type="pct"/>
            <w:tcBorders>
              <w:top w:val="single" w:sz="4" w:space="0" w:color="auto"/>
              <w:left w:val="single" w:sz="4" w:space="0" w:color="auto"/>
              <w:bottom w:val="single" w:sz="4" w:space="0" w:color="auto"/>
              <w:right w:val="single" w:sz="4" w:space="0" w:color="auto"/>
            </w:tcBorders>
          </w:tcPr>
          <w:p w14:paraId="3FEB2809"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293,464</w:t>
            </w:r>
          </w:p>
        </w:tc>
      </w:tr>
      <w:tr w:rsidR="00E86628" w:rsidRPr="00E86628" w14:paraId="0BDA2E9F" w14:textId="77777777" w:rsidTr="00D03235">
        <w:trPr>
          <w:trHeight w:val="267"/>
        </w:trPr>
        <w:tc>
          <w:tcPr>
            <w:tcW w:w="1089" w:type="pct"/>
            <w:tcBorders>
              <w:top w:val="single" w:sz="4" w:space="0" w:color="auto"/>
              <w:left w:val="single" w:sz="4" w:space="0" w:color="auto"/>
              <w:bottom w:val="single" w:sz="4" w:space="0" w:color="auto"/>
              <w:right w:val="single" w:sz="4" w:space="0" w:color="auto"/>
            </w:tcBorders>
            <w:hideMark/>
          </w:tcPr>
          <w:p w14:paraId="2EC5150B" w14:textId="77777777" w:rsidR="00E86628" w:rsidRPr="00E86628" w:rsidRDefault="00E86628" w:rsidP="006B42D3">
            <w:pPr>
              <w:rPr>
                <w:b/>
                <w:bCs/>
                <w:sz w:val="18"/>
                <w:szCs w:val="18"/>
              </w:rPr>
            </w:pPr>
            <w:r w:rsidRPr="00E86628">
              <w:rPr>
                <w:b/>
                <w:bCs/>
                <w:sz w:val="18"/>
                <w:szCs w:val="18"/>
              </w:rPr>
              <w:t xml:space="preserve">Ever asthma sample (weighted) </w:t>
            </w:r>
          </w:p>
        </w:tc>
        <w:tc>
          <w:tcPr>
            <w:tcW w:w="703" w:type="pct"/>
            <w:tcBorders>
              <w:top w:val="single" w:sz="4" w:space="0" w:color="auto"/>
              <w:left w:val="single" w:sz="4" w:space="0" w:color="auto"/>
              <w:bottom w:val="single" w:sz="4" w:space="0" w:color="auto"/>
              <w:right w:val="single" w:sz="4" w:space="0" w:color="auto"/>
            </w:tcBorders>
            <w:vAlign w:val="bottom"/>
            <w:hideMark/>
          </w:tcPr>
          <w:p w14:paraId="59C519B7" w14:textId="77777777" w:rsidR="00E86628" w:rsidRPr="00E86628" w:rsidRDefault="00E86628" w:rsidP="006B42D3">
            <w:pPr>
              <w:jc w:val="right"/>
              <w:rPr>
                <w:b/>
                <w:bCs/>
                <w:sz w:val="18"/>
                <w:szCs w:val="18"/>
              </w:rPr>
            </w:pPr>
            <w:r w:rsidRPr="00E86628">
              <w:rPr>
                <w:rFonts w:ascii="Calibri" w:hAnsi="Calibri" w:cs="Calibri"/>
                <w:color w:val="000000"/>
                <w:sz w:val="18"/>
                <w:szCs w:val="18"/>
              </w:rPr>
              <w:t>7,168 (6,493,224)</w:t>
            </w:r>
          </w:p>
        </w:tc>
        <w:tc>
          <w:tcPr>
            <w:tcW w:w="703" w:type="pct"/>
            <w:tcBorders>
              <w:top w:val="single" w:sz="4" w:space="0" w:color="auto"/>
              <w:left w:val="single" w:sz="4" w:space="0" w:color="auto"/>
              <w:bottom w:val="single" w:sz="4" w:space="0" w:color="auto"/>
              <w:right w:val="single" w:sz="4" w:space="0" w:color="auto"/>
            </w:tcBorders>
            <w:vAlign w:val="bottom"/>
            <w:hideMark/>
          </w:tcPr>
          <w:p w14:paraId="79786FB2" w14:textId="77777777" w:rsidR="00E86628" w:rsidRPr="00E86628" w:rsidRDefault="00E86628" w:rsidP="006B42D3">
            <w:pPr>
              <w:jc w:val="right"/>
              <w:rPr>
                <w:b/>
                <w:bCs/>
                <w:sz w:val="18"/>
                <w:szCs w:val="18"/>
              </w:rPr>
            </w:pPr>
            <w:r w:rsidRPr="00E86628">
              <w:rPr>
                <w:rFonts w:ascii="Calibri" w:hAnsi="Calibri" w:cs="Calibri"/>
                <w:color w:val="000000"/>
                <w:sz w:val="18"/>
                <w:szCs w:val="18"/>
              </w:rPr>
              <w:t>7,971 (5,763,409)</w:t>
            </w:r>
          </w:p>
        </w:tc>
        <w:tc>
          <w:tcPr>
            <w:tcW w:w="703" w:type="pct"/>
            <w:tcBorders>
              <w:top w:val="single" w:sz="4" w:space="0" w:color="auto"/>
              <w:left w:val="single" w:sz="4" w:space="0" w:color="auto"/>
              <w:bottom w:val="single" w:sz="4" w:space="0" w:color="auto"/>
              <w:right w:val="single" w:sz="4" w:space="0" w:color="auto"/>
            </w:tcBorders>
            <w:vAlign w:val="bottom"/>
            <w:hideMark/>
          </w:tcPr>
          <w:p w14:paraId="1C620749" w14:textId="77777777" w:rsidR="00E86628" w:rsidRPr="00E86628" w:rsidRDefault="00E86628" w:rsidP="006B42D3">
            <w:pPr>
              <w:jc w:val="right"/>
              <w:rPr>
                <w:b/>
                <w:bCs/>
                <w:sz w:val="18"/>
                <w:szCs w:val="18"/>
              </w:rPr>
            </w:pPr>
            <w:r w:rsidRPr="00E86628">
              <w:rPr>
                <w:rFonts w:ascii="Calibri" w:hAnsi="Calibri" w:cs="Calibri"/>
                <w:color w:val="000000"/>
                <w:sz w:val="18"/>
                <w:szCs w:val="18"/>
              </w:rPr>
              <w:t>8,255 (7,218,400)</w:t>
            </w:r>
          </w:p>
        </w:tc>
        <w:tc>
          <w:tcPr>
            <w:tcW w:w="703" w:type="pct"/>
            <w:tcBorders>
              <w:top w:val="single" w:sz="4" w:space="0" w:color="auto"/>
              <w:left w:val="single" w:sz="4" w:space="0" w:color="auto"/>
              <w:bottom w:val="single" w:sz="4" w:space="0" w:color="auto"/>
              <w:right w:val="single" w:sz="4" w:space="0" w:color="auto"/>
            </w:tcBorders>
            <w:vAlign w:val="bottom"/>
            <w:hideMark/>
          </w:tcPr>
          <w:p w14:paraId="77BE4CAA" w14:textId="77777777" w:rsidR="00E86628" w:rsidRPr="00E86628" w:rsidRDefault="00E86628" w:rsidP="006B42D3">
            <w:pPr>
              <w:jc w:val="right"/>
              <w:rPr>
                <w:b/>
                <w:bCs/>
                <w:sz w:val="18"/>
                <w:szCs w:val="18"/>
              </w:rPr>
            </w:pPr>
            <w:r w:rsidRPr="00E86628">
              <w:rPr>
                <w:rFonts w:ascii="Calibri" w:hAnsi="Calibri" w:cs="Calibri"/>
                <w:color w:val="000000"/>
                <w:sz w:val="18"/>
                <w:szCs w:val="18"/>
              </w:rPr>
              <w:t>8,126 (6,279,938)</w:t>
            </w:r>
          </w:p>
        </w:tc>
        <w:tc>
          <w:tcPr>
            <w:tcW w:w="703" w:type="pct"/>
            <w:tcBorders>
              <w:top w:val="single" w:sz="4" w:space="0" w:color="auto"/>
              <w:left w:val="single" w:sz="4" w:space="0" w:color="auto"/>
              <w:bottom w:val="single" w:sz="4" w:space="0" w:color="auto"/>
              <w:right w:val="single" w:sz="4" w:space="0" w:color="auto"/>
            </w:tcBorders>
            <w:vAlign w:val="bottom"/>
            <w:hideMark/>
          </w:tcPr>
          <w:p w14:paraId="5A900B18" w14:textId="77777777" w:rsidR="00E86628" w:rsidRPr="00E86628" w:rsidRDefault="00E86628" w:rsidP="006B42D3">
            <w:pPr>
              <w:jc w:val="right"/>
              <w:rPr>
                <w:b/>
                <w:bCs/>
                <w:sz w:val="18"/>
                <w:szCs w:val="18"/>
              </w:rPr>
            </w:pPr>
            <w:r w:rsidRPr="00E86628">
              <w:rPr>
                <w:rFonts w:ascii="Calibri" w:hAnsi="Calibri" w:cs="Calibri"/>
                <w:color w:val="000000"/>
                <w:sz w:val="18"/>
                <w:szCs w:val="18"/>
              </w:rPr>
              <w:t>7,483 (5,158,455)</w:t>
            </w:r>
          </w:p>
        </w:tc>
        <w:tc>
          <w:tcPr>
            <w:tcW w:w="396" w:type="pct"/>
            <w:tcBorders>
              <w:top w:val="single" w:sz="4" w:space="0" w:color="auto"/>
              <w:left w:val="single" w:sz="4" w:space="0" w:color="auto"/>
              <w:bottom w:val="single" w:sz="4" w:space="0" w:color="auto"/>
              <w:right w:val="single" w:sz="4" w:space="0" w:color="auto"/>
            </w:tcBorders>
          </w:tcPr>
          <w:p w14:paraId="630682F0"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39,003</w:t>
            </w:r>
          </w:p>
        </w:tc>
      </w:tr>
      <w:tr w:rsidR="00E86628" w:rsidRPr="00E86628" w14:paraId="44DF9E33"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4C3B3FC9" w14:textId="77777777" w:rsidR="00E86628" w:rsidRPr="00E86628" w:rsidRDefault="00E86628" w:rsidP="006B42D3">
            <w:pPr>
              <w:rPr>
                <w:b/>
                <w:bCs/>
                <w:sz w:val="18"/>
                <w:szCs w:val="18"/>
              </w:rPr>
            </w:pPr>
            <w:r w:rsidRPr="00E86628">
              <w:rPr>
                <w:b/>
                <w:bCs/>
                <w:sz w:val="18"/>
                <w:szCs w:val="18"/>
              </w:rPr>
              <w:t>ACBS Sample (weighted)</w:t>
            </w:r>
          </w:p>
        </w:tc>
        <w:tc>
          <w:tcPr>
            <w:tcW w:w="703" w:type="pct"/>
            <w:tcBorders>
              <w:top w:val="single" w:sz="4" w:space="0" w:color="auto"/>
              <w:left w:val="single" w:sz="4" w:space="0" w:color="auto"/>
              <w:bottom w:val="single" w:sz="4" w:space="0" w:color="auto"/>
              <w:right w:val="single" w:sz="4" w:space="0" w:color="auto"/>
            </w:tcBorders>
            <w:vAlign w:val="bottom"/>
          </w:tcPr>
          <w:p w14:paraId="180ADA70" w14:textId="27FADF41"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2,017 (</w:t>
            </w:r>
            <w:ins w:id="702" w:author="Alotaibi, Raed" w:date="2019-06-19T13:52:00Z">
              <w:r w:rsidR="00505C8D" w:rsidRPr="00505C8D">
                <w:rPr>
                  <w:rFonts w:ascii="Calibri" w:hAnsi="Calibri" w:cs="Calibri"/>
                  <w:color w:val="000000"/>
                  <w:sz w:val="18"/>
                  <w:szCs w:val="18"/>
                </w:rPr>
                <w:t>4,580,870</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736ABB0C" w14:textId="3D2352FD"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2,797 (</w:t>
            </w:r>
            <w:ins w:id="703" w:author="Alotaibi, Raed" w:date="2019-06-19T13:52:00Z">
              <w:r w:rsidR="00505C8D" w:rsidRPr="00505C8D">
                <w:rPr>
                  <w:rFonts w:ascii="Calibri" w:hAnsi="Calibri" w:cs="Calibri"/>
                  <w:color w:val="000000"/>
                  <w:sz w:val="18"/>
                  <w:szCs w:val="18"/>
                </w:rPr>
                <w:t>5,459,638</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6096BCAF" w14:textId="7856564C"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3,924 (</w:t>
            </w:r>
            <w:ins w:id="704" w:author="Alotaibi, Raed" w:date="2019-06-19T13:53:00Z">
              <w:r w:rsidR="00505C8D" w:rsidRPr="00505C8D">
                <w:rPr>
                  <w:rFonts w:ascii="Calibri" w:hAnsi="Calibri" w:cs="Calibri"/>
                  <w:color w:val="000000"/>
                  <w:sz w:val="18"/>
                  <w:szCs w:val="18"/>
                </w:rPr>
                <w:t>4,343,245</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11D17333" w14:textId="08E64093"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4,095 (</w:t>
            </w:r>
            <w:ins w:id="705" w:author="Alotaibi, Raed" w:date="2019-06-19T13:53:00Z">
              <w:r w:rsidR="00505C8D" w:rsidRPr="00505C8D">
                <w:rPr>
                  <w:rFonts w:ascii="Calibri" w:hAnsi="Calibri" w:cs="Calibri"/>
                  <w:color w:val="000000"/>
                  <w:sz w:val="18"/>
                  <w:szCs w:val="18"/>
                </w:rPr>
                <w:t>4,154,076</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2B3D150A" w14:textId="0950F19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2,196 (</w:t>
            </w:r>
            <w:ins w:id="706" w:author="Alotaibi, Raed" w:date="2019-06-19T13:53:00Z">
              <w:r w:rsidR="00505C8D" w:rsidRPr="00505C8D">
                <w:rPr>
                  <w:rFonts w:ascii="Calibri" w:hAnsi="Calibri" w:cs="Calibri"/>
                  <w:color w:val="000000"/>
                  <w:sz w:val="18"/>
                  <w:szCs w:val="18"/>
                </w:rPr>
                <w:t>3,116,669</w:t>
              </w:r>
            </w:ins>
            <w:r w:rsidRPr="00E86628">
              <w:rPr>
                <w:rFonts w:ascii="Calibri" w:hAnsi="Calibri" w:cs="Calibri"/>
                <w:color w:val="000000"/>
                <w:sz w:val="18"/>
                <w:szCs w:val="18"/>
              </w:rPr>
              <w:t>)</w:t>
            </w:r>
          </w:p>
        </w:tc>
        <w:tc>
          <w:tcPr>
            <w:tcW w:w="396" w:type="pct"/>
            <w:tcBorders>
              <w:top w:val="single" w:sz="4" w:space="0" w:color="auto"/>
              <w:left w:val="single" w:sz="4" w:space="0" w:color="auto"/>
              <w:bottom w:val="single" w:sz="4" w:space="0" w:color="auto"/>
              <w:right w:val="single" w:sz="4" w:space="0" w:color="auto"/>
            </w:tcBorders>
          </w:tcPr>
          <w:p w14:paraId="615CEC3C"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16,156</w:t>
            </w:r>
          </w:p>
        </w:tc>
      </w:tr>
      <w:tr w:rsidR="00E86628" w:rsidRPr="00E86628" w14:paraId="5F13773F"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51C4F3A7" w14:textId="77777777" w:rsidR="00E86628" w:rsidRPr="00E86628" w:rsidRDefault="00E86628" w:rsidP="006B42D3">
            <w:pPr>
              <w:rPr>
                <w:sz w:val="18"/>
                <w:szCs w:val="18"/>
              </w:rPr>
            </w:pPr>
            <w:r w:rsidRPr="00E86628">
              <w:rPr>
                <w:b/>
                <w:bCs/>
                <w:sz w:val="18"/>
                <w:szCs w:val="18"/>
              </w:rPr>
              <w:t xml:space="preserve">Incident case sample (weighted) </w:t>
            </w:r>
          </w:p>
        </w:tc>
        <w:tc>
          <w:tcPr>
            <w:tcW w:w="703" w:type="pct"/>
            <w:tcBorders>
              <w:top w:val="single" w:sz="4" w:space="0" w:color="auto"/>
              <w:left w:val="single" w:sz="4" w:space="0" w:color="auto"/>
              <w:bottom w:val="single" w:sz="4" w:space="0" w:color="auto"/>
              <w:right w:val="single" w:sz="4" w:space="0" w:color="auto"/>
            </w:tcBorders>
            <w:vAlign w:val="bottom"/>
            <w:hideMark/>
          </w:tcPr>
          <w:p w14:paraId="0BC42171" w14:textId="77777777" w:rsidR="00E86628" w:rsidRPr="00E86628" w:rsidRDefault="00E86628" w:rsidP="006B42D3">
            <w:pPr>
              <w:jc w:val="right"/>
              <w:rPr>
                <w:b/>
                <w:bCs/>
                <w:sz w:val="18"/>
                <w:szCs w:val="18"/>
              </w:rPr>
            </w:pPr>
            <w:r w:rsidRPr="00E86628">
              <w:rPr>
                <w:rFonts w:ascii="Calibri" w:hAnsi="Calibri" w:cs="Calibri"/>
                <w:color w:val="000000"/>
                <w:sz w:val="18"/>
                <w:szCs w:val="18"/>
              </w:rPr>
              <w:t>154 (404,276)</w:t>
            </w:r>
          </w:p>
        </w:tc>
        <w:tc>
          <w:tcPr>
            <w:tcW w:w="703" w:type="pct"/>
            <w:tcBorders>
              <w:top w:val="single" w:sz="4" w:space="0" w:color="auto"/>
              <w:left w:val="single" w:sz="4" w:space="0" w:color="auto"/>
              <w:bottom w:val="single" w:sz="4" w:space="0" w:color="auto"/>
              <w:right w:val="single" w:sz="4" w:space="0" w:color="auto"/>
            </w:tcBorders>
            <w:vAlign w:val="bottom"/>
            <w:hideMark/>
          </w:tcPr>
          <w:p w14:paraId="7E43A25F" w14:textId="77777777" w:rsidR="00E86628" w:rsidRPr="00E86628" w:rsidRDefault="00E86628" w:rsidP="006B42D3">
            <w:pPr>
              <w:jc w:val="right"/>
              <w:rPr>
                <w:b/>
                <w:bCs/>
                <w:sz w:val="18"/>
                <w:szCs w:val="18"/>
              </w:rPr>
            </w:pPr>
            <w:r w:rsidRPr="00E86628">
              <w:rPr>
                <w:rFonts w:ascii="Calibri" w:hAnsi="Calibri" w:cs="Calibri"/>
                <w:color w:val="000000"/>
                <w:sz w:val="18"/>
                <w:szCs w:val="18"/>
              </w:rPr>
              <w:t>173 (312,917)</w:t>
            </w:r>
          </w:p>
        </w:tc>
        <w:tc>
          <w:tcPr>
            <w:tcW w:w="703" w:type="pct"/>
            <w:tcBorders>
              <w:top w:val="single" w:sz="4" w:space="0" w:color="auto"/>
              <w:left w:val="single" w:sz="4" w:space="0" w:color="auto"/>
              <w:bottom w:val="single" w:sz="4" w:space="0" w:color="auto"/>
              <w:right w:val="single" w:sz="4" w:space="0" w:color="auto"/>
            </w:tcBorders>
            <w:vAlign w:val="bottom"/>
            <w:hideMark/>
          </w:tcPr>
          <w:p w14:paraId="03B90ACE" w14:textId="77777777" w:rsidR="00E86628" w:rsidRPr="00E86628" w:rsidRDefault="00E86628" w:rsidP="006B42D3">
            <w:pPr>
              <w:jc w:val="right"/>
              <w:rPr>
                <w:b/>
                <w:bCs/>
                <w:sz w:val="18"/>
                <w:szCs w:val="18"/>
              </w:rPr>
            </w:pPr>
            <w:r w:rsidRPr="00E86628">
              <w:rPr>
                <w:rFonts w:ascii="Calibri" w:hAnsi="Calibri" w:cs="Calibri"/>
                <w:color w:val="000000"/>
                <w:sz w:val="18"/>
                <w:szCs w:val="18"/>
              </w:rPr>
              <w:t>169 (385,818)</w:t>
            </w:r>
          </w:p>
        </w:tc>
        <w:tc>
          <w:tcPr>
            <w:tcW w:w="703" w:type="pct"/>
            <w:tcBorders>
              <w:top w:val="single" w:sz="4" w:space="0" w:color="auto"/>
              <w:left w:val="single" w:sz="4" w:space="0" w:color="auto"/>
              <w:bottom w:val="single" w:sz="4" w:space="0" w:color="auto"/>
              <w:right w:val="single" w:sz="4" w:space="0" w:color="auto"/>
            </w:tcBorders>
            <w:vAlign w:val="bottom"/>
            <w:hideMark/>
          </w:tcPr>
          <w:p w14:paraId="6CE030B6" w14:textId="77777777" w:rsidR="00E86628" w:rsidRPr="00E86628" w:rsidRDefault="00E86628" w:rsidP="006B42D3">
            <w:pPr>
              <w:jc w:val="right"/>
              <w:rPr>
                <w:b/>
                <w:bCs/>
                <w:sz w:val="18"/>
                <w:szCs w:val="18"/>
              </w:rPr>
            </w:pPr>
            <w:r w:rsidRPr="00E86628">
              <w:rPr>
                <w:rFonts w:ascii="Calibri" w:hAnsi="Calibri" w:cs="Calibri"/>
                <w:color w:val="000000"/>
                <w:sz w:val="18"/>
                <w:szCs w:val="18"/>
              </w:rPr>
              <w:t>153 (297,546)</w:t>
            </w:r>
          </w:p>
        </w:tc>
        <w:tc>
          <w:tcPr>
            <w:tcW w:w="703" w:type="pct"/>
            <w:tcBorders>
              <w:top w:val="single" w:sz="4" w:space="0" w:color="auto"/>
              <w:left w:val="single" w:sz="4" w:space="0" w:color="auto"/>
              <w:bottom w:val="single" w:sz="4" w:space="0" w:color="auto"/>
              <w:right w:val="single" w:sz="4" w:space="0" w:color="auto"/>
            </w:tcBorders>
            <w:vAlign w:val="bottom"/>
            <w:hideMark/>
          </w:tcPr>
          <w:p w14:paraId="6FB9B8F0" w14:textId="77777777" w:rsidR="00E86628" w:rsidRPr="00E86628" w:rsidRDefault="00E86628" w:rsidP="006B42D3">
            <w:pPr>
              <w:jc w:val="right"/>
              <w:rPr>
                <w:b/>
                <w:bCs/>
                <w:sz w:val="18"/>
                <w:szCs w:val="18"/>
              </w:rPr>
            </w:pPr>
            <w:r w:rsidRPr="00E86628">
              <w:rPr>
                <w:rFonts w:ascii="Calibri" w:hAnsi="Calibri" w:cs="Calibri"/>
                <w:color w:val="000000"/>
                <w:sz w:val="18"/>
                <w:szCs w:val="18"/>
              </w:rPr>
              <w:t>160 (319,743)</w:t>
            </w:r>
          </w:p>
        </w:tc>
        <w:tc>
          <w:tcPr>
            <w:tcW w:w="396" w:type="pct"/>
            <w:tcBorders>
              <w:top w:val="single" w:sz="4" w:space="0" w:color="auto"/>
              <w:left w:val="single" w:sz="4" w:space="0" w:color="auto"/>
              <w:bottom w:val="single" w:sz="4" w:space="0" w:color="auto"/>
              <w:right w:val="single" w:sz="4" w:space="0" w:color="auto"/>
            </w:tcBorders>
          </w:tcPr>
          <w:p w14:paraId="42F8D516"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809</w:t>
            </w:r>
          </w:p>
        </w:tc>
      </w:tr>
      <w:tr w:rsidR="00E86628" w:rsidRPr="00E86628" w14:paraId="6F356636" w14:textId="77777777" w:rsidTr="00D03235">
        <w:trPr>
          <w:trHeight w:val="267"/>
        </w:trPr>
        <w:tc>
          <w:tcPr>
            <w:tcW w:w="1089" w:type="pct"/>
            <w:tcBorders>
              <w:top w:val="single" w:sz="4" w:space="0" w:color="auto"/>
              <w:left w:val="single" w:sz="4" w:space="0" w:color="auto"/>
              <w:bottom w:val="single" w:sz="4" w:space="0" w:color="auto"/>
              <w:right w:val="single" w:sz="4" w:space="0" w:color="auto"/>
            </w:tcBorders>
            <w:hideMark/>
          </w:tcPr>
          <w:p w14:paraId="08D285F4" w14:textId="77777777" w:rsidR="00E86628" w:rsidRPr="00E86628" w:rsidRDefault="00E86628" w:rsidP="006B42D3">
            <w:pPr>
              <w:tabs>
                <w:tab w:val="left" w:pos="840"/>
              </w:tabs>
              <w:rPr>
                <w:b/>
                <w:bCs/>
                <w:sz w:val="18"/>
                <w:szCs w:val="18"/>
              </w:rPr>
            </w:pPr>
            <w:r w:rsidRPr="00E86628">
              <w:rPr>
                <w:b/>
                <w:bCs/>
                <w:sz w:val="18"/>
                <w:szCs w:val="18"/>
              </w:rPr>
              <w:t>At-risk sample (weighted)</w:t>
            </w:r>
          </w:p>
        </w:tc>
        <w:tc>
          <w:tcPr>
            <w:tcW w:w="703" w:type="pct"/>
            <w:tcBorders>
              <w:top w:val="single" w:sz="4" w:space="0" w:color="auto"/>
              <w:left w:val="single" w:sz="4" w:space="0" w:color="auto"/>
              <w:bottom w:val="single" w:sz="4" w:space="0" w:color="auto"/>
              <w:right w:val="single" w:sz="4" w:space="0" w:color="auto"/>
            </w:tcBorders>
            <w:vAlign w:val="bottom"/>
            <w:hideMark/>
          </w:tcPr>
          <w:p w14:paraId="0F69A1DC" w14:textId="77777777" w:rsidR="00E86628" w:rsidRPr="00E86628" w:rsidRDefault="00E86628" w:rsidP="006B42D3">
            <w:pPr>
              <w:jc w:val="right"/>
              <w:rPr>
                <w:b/>
                <w:bCs/>
                <w:sz w:val="18"/>
                <w:szCs w:val="18"/>
              </w:rPr>
            </w:pPr>
            <w:r w:rsidRPr="00E86628">
              <w:rPr>
                <w:rFonts w:ascii="Calibri" w:hAnsi="Calibri" w:cs="Calibri"/>
                <w:color w:val="000000"/>
                <w:sz w:val="18"/>
                <w:szCs w:val="18"/>
              </w:rPr>
              <w:t>48,080 (30,825,589)</w:t>
            </w:r>
          </w:p>
        </w:tc>
        <w:tc>
          <w:tcPr>
            <w:tcW w:w="703" w:type="pct"/>
            <w:tcBorders>
              <w:top w:val="single" w:sz="4" w:space="0" w:color="auto"/>
              <w:left w:val="single" w:sz="4" w:space="0" w:color="auto"/>
              <w:bottom w:val="single" w:sz="4" w:space="0" w:color="auto"/>
              <w:right w:val="single" w:sz="4" w:space="0" w:color="auto"/>
            </w:tcBorders>
            <w:vAlign w:val="bottom"/>
            <w:hideMark/>
          </w:tcPr>
          <w:p w14:paraId="62731B95" w14:textId="77777777" w:rsidR="00E86628" w:rsidRPr="00E86628" w:rsidRDefault="00E86628" w:rsidP="006B42D3">
            <w:pPr>
              <w:jc w:val="right"/>
              <w:rPr>
                <w:b/>
                <w:bCs/>
                <w:sz w:val="18"/>
                <w:szCs w:val="18"/>
              </w:rPr>
            </w:pPr>
            <w:r w:rsidRPr="00E86628">
              <w:rPr>
                <w:rFonts w:ascii="Calibri" w:hAnsi="Calibri" w:cs="Calibri"/>
                <w:color w:val="000000"/>
                <w:sz w:val="18"/>
                <w:szCs w:val="18"/>
              </w:rPr>
              <w:t>51,689 (36,050,557)</w:t>
            </w:r>
          </w:p>
        </w:tc>
        <w:tc>
          <w:tcPr>
            <w:tcW w:w="703" w:type="pct"/>
            <w:tcBorders>
              <w:top w:val="single" w:sz="4" w:space="0" w:color="auto"/>
              <w:left w:val="single" w:sz="4" w:space="0" w:color="auto"/>
              <w:bottom w:val="single" w:sz="4" w:space="0" w:color="auto"/>
              <w:right w:val="single" w:sz="4" w:space="0" w:color="auto"/>
            </w:tcBorders>
            <w:vAlign w:val="bottom"/>
            <w:hideMark/>
          </w:tcPr>
          <w:p w14:paraId="74F618D7" w14:textId="77777777" w:rsidR="00E86628" w:rsidRPr="00E86628" w:rsidRDefault="00E86628" w:rsidP="006B42D3">
            <w:pPr>
              <w:jc w:val="right"/>
              <w:rPr>
                <w:b/>
                <w:bCs/>
                <w:sz w:val="18"/>
                <w:szCs w:val="18"/>
              </w:rPr>
            </w:pPr>
            <w:r w:rsidRPr="00E86628">
              <w:rPr>
                <w:rFonts w:ascii="Calibri" w:hAnsi="Calibri" w:cs="Calibri"/>
                <w:color w:val="000000"/>
                <w:sz w:val="18"/>
                <w:szCs w:val="18"/>
              </w:rPr>
              <w:t>53,776 (26,491,259)</w:t>
            </w:r>
          </w:p>
        </w:tc>
        <w:tc>
          <w:tcPr>
            <w:tcW w:w="703" w:type="pct"/>
            <w:tcBorders>
              <w:top w:val="single" w:sz="4" w:space="0" w:color="auto"/>
              <w:left w:val="single" w:sz="4" w:space="0" w:color="auto"/>
              <w:bottom w:val="single" w:sz="4" w:space="0" w:color="auto"/>
              <w:right w:val="single" w:sz="4" w:space="0" w:color="auto"/>
            </w:tcBorders>
            <w:vAlign w:val="bottom"/>
            <w:hideMark/>
          </w:tcPr>
          <w:p w14:paraId="2023D7A9" w14:textId="77777777" w:rsidR="00E86628" w:rsidRPr="00E86628" w:rsidRDefault="00E86628" w:rsidP="006B42D3">
            <w:pPr>
              <w:jc w:val="right"/>
              <w:rPr>
                <w:b/>
                <w:bCs/>
                <w:sz w:val="18"/>
                <w:szCs w:val="18"/>
              </w:rPr>
            </w:pPr>
            <w:r w:rsidRPr="00E86628">
              <w:rPr>
                <w:rFonts w:ascii="Calibri" w:hAnsi="Calibri" w:cs="Calibri"/>
                <w:color w:val="000000"/>
                <w:sz w:val="18"/>
                <w:szCs w:val="18"/>
              </w:rPr>
              <w:t>51,848 (25,942,087)</w:t>
            </w:r>
          </w:p>
        </w:tc>
        <w:tc>
          <w:tcPr>
            <w:tcW w:w="703" w:type="pct"/>
            <w:tcBorders>
              <w:top w:val="single" w:sz="4" w:space="0" w:color="auto"/>
              <w:left w:val="single" w:sz="4" w:space="0" w:color="auto"/>
              <w:bottom w:val="single" w:sz="4" w:space="0" w:color="auto"/>
              <w:right w:val="single" w:sz="4" w:space="0" w:color="auto"/>
            </w:tcBorders>
            <w:vAlign w:val="bottom"/>
            <w:hideMark/>
          </w:tcPr>
          <w:p w14:paraId="1A152312" w14:textId="77777777" w:rsidR="00E86628" w:rsidRPr="00E86628" w:rsidRDefault="00E86628" w:rsidP="006B42D3">
            <w:pPr>
              <w:jc w:val="right"/>
              <w:rPr>
                <w:b/>
                <w:bCs/>
                <w:sz w:val="18"/>
                <w:szCs w:val="18"/>
              </w:rPr>
            </w:pPr>
            <w:r w:rsidRPr="00E86628">
              <w:rPr>
                <w:rFonts w:ascii="Calibri" w:hAnsi="Calibri" w:cs="Calibri"/>
                <w:color w:val="000000"/>
                <w:sz w:val="18"/>
                <w:szCs w:val="18"/>
              </w:rPr>
              <w:t>49,877 (22,900,850)</w:t>
            </w:r>
          </w:p>
        </w:tc>
        <w:tc>
          <w:tcPr>
            <w:tcW w:w="396" w:type="pct"/>
            <w:tcBorders>
              <w:top w:val="single" w:sz="4" w:space="0" w:color="auto"/>
              <w:left w:val="single" w:sz="4" w:space="0" w:color="auto"/>
              <w:bottom w:val="single" w:sz="4" w:space="0" w:color="auto"/>
              <w:right w:val="single" w:sz="4" w:space="0" w:color="auto"/>
            </w:tcBorders>
          </w:tcPr>
          <w:p w14:paraId="37EF379D"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255,270</w:t>
            </w:r>
          </w:p>
        </w:tc>
      </w:tr>
      <w:tr w:rsidR="00E86628" w:rsidRPr="00E86628" w14:paraId="5F78AF61"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tcPr>
          <w:p w14:paraId="6E9F2033" w14:textId="77777777" w:rsidR="00E86628" w:rsidRPr="00E86628" w:rsidRDefault="00E86628" w:rsidP="006B42D3">
            <w:pPr>
              <w:rPr>
                <w:b/>
                <w:bCs/>
                <w:sz w:val="18"/>
                <w:szCs w:val="18"/>
              </w:rPr>
            </w:pPr>
            <w:r w:rsidRPr="00E86628">
              <w:rPr>
                <w:b/>
                <w:bCs/>
                <w:sz w:val="18"/>
                <w:szCs w:val="18"/>
              </w:rPr>
              <w:t>Incidence rate</w:t>
            </w:r>
          </w:p>
        </w:tc>
        <w:tc>
          <w:tcPr>
            <w:tcW w:w="703" w:type="pct"/>
            <w:tcBorders>
              <w:top w:val="single" w:sz="4" w:space="0" w:color="auto"/>
              <w:left w:val="single" w:sz="4" w:space="0" w:color="auto"/>
              <w:bottom w:val="single" w:sz="4" w:space="0" w:color="auto"/>
              <w:right w:val="single" w:sz="4" w:space="0" w:color="auto"/>
            </w:tcBorders>
            <w:vAlign w:val="bottom"/>
          </w:tcPr>
          <w:p w14:paraId="69A324A8" w14:textId="77777777" w:rsidR="00E86628" w:rsidRPr="00E86628" w:rsidRDefault="00E86628" w:rsidP="006B42D3">
            <w:pPr>
              <w:jc w:val="right"/>
              <w:rPr>
                <w:b/>
                <w:bCs/>
                <w:sz w:val="18"/>
                <w:szCs w:val="18"/>
              </w:rPr>
            </w:pPr>
            <w:r w:rsidRPr="00E86628">
              <w:rPr>
                <w:rFonts w:ascii="Calibri" w:hAnsi="Calibri" w:cs="Calibri"/>
                <w:color w:val="000000"/>
                <w:sz w:val="18"/>
                <w:szCs w:val="18"/>
              </w:rPr>
              <w:t>13.1</w:t>
            </w:r>
          </w:p>
        </w:tc>
        <w:tc>
          <w:tcPr>
            <w:tcW w:w="703" w:type="pct"/>
            <w:tcBorders>
              <w:top w:val="single" w:sz="4" w:space="0" w:color="auto"/>
              <w:left w:val="single" w:sz="4" w:space="0" w:color="auto"/>
              <w:bottom w:val="single" w:sz="4" w:space="0" w:color="auto"/>
              <w:right w:val="single" w:sz="4" w:space="0" w:color="auto"/>
            </w:tcBorders>
            <w:vAlign w:val="bottom"/>
          </w:tcPr>
          <w:p w14:paraId="32C24308" w14:textId="77777777" w:rsidR="00E86628" w:rsidRPr="00E86628" w:rsidRDefault="00E86628" w:rsidP="006B42D3">
            <w:pPr>
              <w:jc w:val="right"/>
              <w:rPr>
                <w:b/>
                <w:bCs/>
                <w:sz w:val="18"/>
                <w:szCs w:val="18"/>
              </w:rPr>
            </w:pPr>
            <w:r w:rsidRPr="00E86628">
              <w:rPr>
                <w:rFonts w:ascii="Calibri" w:hAnsi="Calibri" w:cs="Calibri"/>
                <w:color w:val="000000"/>
                <w:sz w:val="18"/>
                <w:szCs w:val="18"/>
              </w:rPr>
              <w:t>8.7</w:t>
            </w:r>
          </w:p>
        </w:tc>
        <w:tc>
          <w:tcPr>
            <w:tcW w:w="703" w:type="pct"/>
            <w:tcBorders>
              <w:top w:val="single" w:sz="4" w:space="0" w:color="auto"/>
              <w:left w:val="single" w:sz="4" w:space="0" w:color="auto"/>
              <w:bottom w:val="single" w:sz="4" w:space="0" w:color="auto"/>
              <w:right w:val="single" w:sz="4" w:space="0" w:color="auto"/>
            </w:tcBorders>
            <w:vAlign w:val="bottom"/>
          </w:tcPr>
          <w:p w14:paraId="6192695D" w14:textId="77777777" w:rsidR="00E86628" w:rsidRPr="00E86628" w:rsidRDefault="00E86628" w:rsidP="006B42D3">
            <w:pPr>
              <w:jc w:val="right"/>
              <w:rPr>
                <w:b/>
                <w:bCs/>
                <w:sz w:val="18"/>
                <w:szCs w:val="18"/>
              </w:rPr>
            </w:pPr>
            <w:r w:rsidRPr="00E86628">
              <w:rPr>
                <w:rFonts w:ascii="Calibri" w:hAnsi="Calibri" w:cs="Calibri"/>
                <w:color w:val="000000"/>
                <w:sz w:val="18"/>
                <w:szCs w:val="18"/>
              </w:rPr>
              <w:t>14.6</w:t>
            </w:r>
          </w:p>
        </w:tc>
        <w:tc>
          <w:tcPr>
            <w:tcW w:w="703" w:type="pct"/>
            <w:tcBorders>
              <w:top w:val="single" w:sz="4" w:space="0" w:color="auto"/>
              <w:left w:val="single" w:sz="4" w:space="0" w:color="auto"/>
              <w:bottom w:val="single" w:sz="4" w:space="0" w:color="auto"/>
              <w:right w:val="single" w:sz="4" w:space="0" w:color="auto"/>
            </w:tcBorders>
            <w:vAlign w:val="bottom"/>
          </w:tcPr>
          <w:p w14:paraId="48E0FE5C" w14:textId="77777777" w:rsidR="00E86628" w:rsidRPr="00E86628" w:rsidRDefault="00E86628" w:rsidP="006B42D3">
            <w:pPr>
              <w:jc w:val="right"/>
              <w:rPr>
                <w:b/>
                <w:bCs/>
                <w:sz w:val="18"/>
                <w:szCs w:val="18"/>
              </w:rPr>
            </w:pPr>
            <w:r w:rsidRPr="00E86628">
              <w:rPr>
                <w:rFonts w:ascii="Calibri" w:hAnsi="Calibri" w:cs="Calibri"/>
                <w:color w:val="000000"/>
                <w:sz w:val="18"/>
                <w:szCs w:val="18"/>
              </w:rPr>
              <w:t>11.5</w:t>
            </w:r>
          </w:p>
        </w:tc>
        <w:tc>
          <w:tcPr>
            <w:tcW w:w="703" w:type="pct"/>
            <w:tcBorders>
              <w:top w:val="single" w:sz="4" w:space="0" w:color="auto"/>
              <w:left w:val="single" w:sz="4" w:space="0" w:color="auto"/>
              <w:bottom w:val="single" w:sz="4" w:space="0" w:color="auto"/>
              <w:right w:val="single" w:sz="4" w:space="0" w:color="auto"/>
            </w:tcBorders>
            <w:vAlign w:val="bottom"/>
          </w:tcPr>
          <w:p w14:paraId="7A8AE6A3" w14:textId="77777777" w:rsidR="00E86628" w:rsidRPr="00E86628" w:rsidRDefault="00E86628" w:rsidP="006B42D3">
            <w:pPr>
              <w:jc w:val="right"/>
              <w:rPr>
                <w:b/>
                <w:bCs/>
                <w:sz w:val="18"/>
                <w:szCs w:val="18"/>
              </w:rPr>
            </w:pPr>
            <w:r w:rsidRPr="00E86628">
              <w:rPr>
                <w:rFonts w:ascii="Calibri" w:hAnsi="Calibri" w:cs="Calibri"/>
                <w:color w:val="000000"/>
                <w:sz w:val="18"/>
                <w:szCs w:val="18"/>
              </w:rPr>
              <w:t>14.0</w:t>
            </w:r>
          </w:p>
        </w:tc>
        <w:tc>
          <w:tcPr>
            <w:tcW w:w="396" w:type="pct"/>
            <w:tcBorders>
              <w:top w:val="single" w:sz="4" w:space="0" w:color="auto"/>
              <w:left w:val="single" w:sz="4" w:space="0" w:color="auto"/>
              <w:bottom w:val="single" w:sz="4" w:space="0" w:color="auto"/>
              <w:right w:val="single" w:sz="4" w:space="0" w:color="auto"/>
            </w:tcBorders>
          </w:tcPr>
          <w:p w14:paraId="3DBEE58A" w14:textId="358D25DB"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12.1</w:t>
            </w:r>
            <w:ins w:id="707" w:author="Alotaibi, Raed" w:date="2019-06-21T10:09:00Z">
              <w:r w:rsidR="007A750B">
                <w:rPr>
                  <w:rFonts w:ascii="Calibri" w:hAnsi="Calibri" w:cs="Calibri"/>
                  <w:color w:val="000000"/>
                  <w:sz w:val="18"/>
                  <w:szCs w:val="18"/>
                </w:rPr>
                <w:t>*</w:t>
              </w:r>
            </w:ins>
          </w:p>
        </w:tc>
      </w:tr>
      <w:tr w:rsidR="00E86628" w:rsidRPr="00E86628" w14:paraId="1F739B1B"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tcPr>
          <w:p w14:paraId="33ED0AAF" w14:textId="77777777" w:rsidR="00E86628" w:rsidRPr="00E86628" w:rsidRDefault="00E86628" w:rsidP="006B42D3">
            <w:pPr>
              <w:rPr>
                <w:b/>
                <w:bCs/>
                <w:sz w:val="18"/>
                <w:szCs w:val="18"/>
              </w:rPr>
            </w:pPr>
            <w:r w:rsidRPr="00E86628">
              <w:rPr>
                <w:b/>
                <w:bCs/>
                <w:sz w:val="18"/>
                <w:szCs w:val="18"/>
              </w:rPr>
              <w:t>Prevalence rate</w:t>
            </w:r>
          </w:p>
        </w:tc>
        <w:tc>
          <w:tcPr>
            <w:tcW w:w="703" w:type="pct"/>
            <w:tcBorders>
              <w:top w:val="single" w:sz="4" w:space="0" w:color="auto"/>
              <w:left w:val="single" w:sz="4" w:space="0" w:color="auto"/>
              <w:bottom w:val="single" w:sz="4" w:space="0" w:color="auto"/>
              <w:right w:val="single" w:sz="4" w:space="0" w:color="auto"/>
            </w:tcBorders>
            <w:vAlign w:val="bottom"/>
          </w:tcPr>
          <w:p w14:paraId="27BFAB60" w14:textId="77777777" w:rsidR="00E86628" w:rsidRPr="00E86628" w:rsidRDefault="00E86628" w:rsidP="006B42D3">
            <w:pPr>
              <w:jc w:val="right"/>
              <w:rPr>
                <w:b/>
                <w:bCs/>
                <w:sz w:val="18"/>
                <w:szCs w:val="18"/>
              </w:rPr>
            </w:pPr>
            <w:r w:rsidRPr="00E86628">
              <w:rPr>
                <w:rFonts w:ascii="Calibri" w:hAnsi="Calibri" w:cs="Calibri"/>
                <w:color w:val="000000"/>
                <w:sz w:val="18"/>
                <w:szCs w:val="18"/>
              </w:rPr>
              <w:t>12.8</w:t>
            </w:r>
          </w:p>
        </w:tc>
        <w:tc>
          <w:tcPr>
            <w:tcW w:w="703" w:type="pct"/>
            <w:tcBorders>
              <w:top w:val="single" w:sz="4" w:space="0" w:color="auto"/>
              <w:left w:val="single" w:sz="4" w:space="0" w:color="auto"/>
              <w:bottom w:val="single" w:sz="4" w:space="0" w:color="auto"/>
              <w:right w:val="single" w:sz="4" w:space="0" w:color="auto"/>
            </w:tcBorders>
            <w:vAlign w:val="bottom"/>
          </w:tcPr>
          <w:p w14:paraId="7F1E4681" w14:textId="77777777" w:rsidR="00E86628" w:rsidRPr="00E86628" w:rsidRDefault="00E86628" w:rsidP="006B42D3">
            <w:pPr>
              <w:jc w:val="right"/>
              <w:rPr>
                <w:b/>
                <w:bCs/>
                <w:sz w:val="18"/>
                <w:szCs w:val="18"/>
              </w:rPr>
            </w:pPr>
            <w:r w:rsidRPr="00E86628">
              <w:rPr>
                <w:rFonts w:ascii="Calibri" w:hAnsi="Calibri" w:cs="Calibri"/>
                <w:color w:val="000000"/>
                <w:sz w:val="18"/>
                <w:szCs w:val="18"/>
              </w:rPr>
              <w:t>13.2</w:t>
            </w:r>
          </w:p>
        </w:tc>
        <w:tc>
          <w:tcPr>
            <w:tcW w:w="703" w:type="pct"/>
            <w:tcBorders>
              <w:top w:val="single" w:sz="4" w:space="0" w:color="auto"/>
              <w:left w:val="single" w:sz="4" w:space="0" w:color="auto"/>
              <w:bottom w:val="single" w:sz="4" w:space="0" w:color="auto"/>
              <w:right w:val="single" w:sz="4" w:space="0" w:color="auto"/>
            </w:tcBorders>
            <w:vAlign w:val="bottom"/>
          </w:tcPr>
          <w:p w14:paraId="4783D1C0" w14:textId="77777777" w:rsidR="00E86628" w:rsidRPr="00E86628" w:rsidRDefault="00E86628" w:rsidP="006B42D3">
            <w:pPr>
              <w:jc w:val="right"/>
              <w:rPr>
                <w:b/>
                <w:bCs/>
                <w:sz w:val="18"/>
                <w:szCs w:val="18"/>
              </w:rPr>
            </w:pPr>
            <w:r w:rsidRPr="00E86628">
              <w:rPr>
                <w:rFonts w:ascii="Calibri" w:hAnsi="Calibri" w:cs="Calibri"/>
                <w:color w:val="000000"/>
                <w:sz w:val="18"/>
                <w:szCs w:val="18"/>
              </w:rPr>
              <w:t>13.5</w:t>
            </w:r>
          </w:p>
        </w:tc>
        <w:tc>
          <w:tcPr>
            <w:tcW w:w="703" w:type="pct"/>
            <w:tcBorders>
              <w:top w:val="single" w:sz="4" w:space="0" w:color="auto"/>
              <w:left w:val="single" w:sz="4" w:space="0" w:color="auto"/>
              <w:bottom w:val="single" w:sz="4" w:space="0" w:color="auto"/>
              <w:right w:val="single" w:sz="4" w:space="0" w:color="auto"/>
            </w:tcBorders>
            <w:vAlign w:val="bottom"/>
          </w:tcPr>
          <w:p w14:paraId="27129B94" w14:textId="77777777" w:rsidR="00E86628" w:rsidRPr="00E86628" w:rsidRDefault="00E86628" w:rsidP="006B42D3">
            <w:pPr>
              <w:jc w:val="right"/>
              <w:rPr>
                <w:b/>
                <w:bCs/>
                <w:sz w:val="18"/>
                <w:szCs w:val="18"/>
              </w:rPr>
            </w:pPr>
            <w:r w:rsidRPr="00E86628">
              <w:rPr>
                <w:rFonts w:ascii="Calibri" w:hAnsi="Calibri" w:cs="Calibri"/>
                <w:color w:val="000000"/>
                <w:sz w:val="18"/>
                <w:szCs w:val="18"/>
              </w:rPr>
              <w:t>13.2</w:t>
            </w:r>
          </w:p>
        </w:tc>
        <w:tc>
          <w:tcPr>
            <w:tcW w:w="703" w:type="pct"/>
            <w:tcBorders>
              <w:top w:val="single" w:sz="4" w:space="0" w:color="auto"/>
              <w:left w:val="single" w:sz="4" w:space="0" w:color="auto"/>
              <w:bottom w:val="single" w:sz="4" w:space="0" w:color="auto"/>
              <w:right w:val="single" w:sz="4" w:space="0" w:color="auto"/>
            </w:tcBorders>
            <w:vAlign w:val="bottom"/>
          </w:tcPr>
          <w:p w14:paraId="0FE734AA" w14:textId="77777777" w:rsidR="00E86628" w:rsidRPr="00E86628" w:rsidRDefault="00E86628" w:rsidP="006B42D3">
            <w:pPr>
              <w:jc w:val="right"/>
              <w:rPr>
                <w:b/>
                <w:bCs/>
                <w:sz w:val="18"/>
                <w:szCs w:val="18"/>
              </w:rPr>
            </w:pPr>
            <w:r w:rsidRPr="00E86628">
              <w:rPr>
                <w:rFonts w:ascii="Calibri" w:hAnsi="Calibri" w:cs="Calibri"/>
                <w:color w:val="000000"/>
                <w:sz w:val="18"/>
                <w:szCs w:val="18"/>
              </w:rPr>
              <w:t>12.</w:t>
            </w:r>
            <w:commentRangeStart w:id="708"/>
            <w:r w:rsidRPr="00E86628">
              <w:rPr>
                <w:rFonts w:ascii="Calibri" w:hAnsi="Calibri" w:cs="Calibri"/>
                <w:color w:val="000000"/>
                <w:sz w:val="18"/>
                <w:szCs w:val="18"/>
              </w:rPr>
              <w:t>9</w:t>
            </w:r>
            <w:commentRangeEnd w:id="708"/>
            <w:r w:rsidR="007A750B">
              <w:rPr>
                <w:rStyle w:val="CommentReference"/>
              </w:rPr>
              <w:commentReference w:id="708"/>
            </w:r>
          </w:p>
        </w:tc>
        <w:tc>
          <w:tcPr>
            <w:tcW w:w="396" w:type="pct"/>
            <w:tcBorders>
              <w:top w:val="single" w:sz="4" w:space="0" w:color="auto"/>
              <w:left w:val="single" w:sz="4" w:space="0" w:color="auto"/>
              <w:bottom w:val="single" w:sz="4" w:space="0" w:color="auto"/>
              <w:right w:val="single" w:sz="4" w:space="0" w:color="auto"/>
            </w:tcBorders>
          </w:tcPr>
          <w:p w14:paraId="33DC2491" w14:textId="7D0A3298" w:rsidR="00E86628" w:rsidRPr="00E86628" w:rsidRDefault="00E4727A" w:rsidP="006B42D3">
            <w:pPr>
              <w:jc w:val="right"/>
              <w:rPr>
                <w:rFonts w:ascii="Calibri" w:hAnsi="Calibri" w:cs="Calibri"/>
                <w:color w:val="000000"/>
                <w:sz w:val="18"/>
                <w:szCs w:val="18"/>
              </w:rPr>
            </w:pPr>
            <w:ins w:id="709" w:author="Raed Alotaibi" w:date="2019-06-23T14:24:00Z">
              <w:r>
                <w:rPr>
                  <w:rFonts w:ascii="Calibri" w:hAnsi="Calibri" w:cs="Calibri"/>
                  <w:color w:val="000000"/>
                  <w:sz w:val="18"/>
                  <w:szCs w:val="18"/>
                </w:rPr>
                <w:t>13.1</w:t>
              </w:r>
            </w:ins>
            <w:ins w:id="710" w:author="Alotaibi, Raed" w:date="2019-06-21T10:10:00Z">
              <w:r w:rsidR="007A750B">
                <w:rPr>
                  <w:rFonts w:ascii="Calibri" w:hAnsi="Calibri" w:cs="Calibri"/>
                  <w:color w:val="000000"/>
                  <w:sz w:val="18"/>
                  <w:szCs w:val="18"/>
                </w:rPr>
                <w:t>*</w:t>
              </w:r>
            </w:ins>
            <w:ins w:id="711" w:author="Raed Alotaibi" w:date="2019-06-23T14:25:00Z">
              <w:r>
                <w:rPr>
                  <w:rFonts w:ascii="Calibri" w:hAnsi="Calibri" w:cs="Calibri"/>
                  <w:color w:val="000000"/>
                  <w:sz w:val="18"/>
                  <w:szCs w:val="18"/>
                </w:rPr>
                <w:t>*</w:t>
              </w:r>
            </w:ins>
          </w:p>
        </w:tc>
      </w:tr>
      <w:tr w:rsidR="00D03235" w:rsidRPr="00E86628" w14:paraId="54E671A1" w14:textId="77777777" w:rsidTr="00D03235">
        <w:tblPrEx>
          <w:tblW w:w="5000" w:type="pct"/>
          <w:tblPrExChange w:id="712" w:author="Alotaibi, Raed" w:date="2019-06-19T12:17:00Z">
            <w:tblPrEx>
              <w:tblW w:w="5000" w:type="pct"/>
            </w:tblPrEx>
          </w:tblPrExChange>
        </w:tblPrEx>
        <w:trPr>
          <w:trHeight w:val="267"/>
          <w:trPrChange w:id="713" w:author="Alotaibi, Raed" w:date="2019-06-19T12:17:00Z">
            <w:trPr>
              <w:trHeight w:val="267"/>
            </w:trPr>
          </w:trPrChange>
        </w:trPr>
        <w:tc>
          <w:tcPr>
            <w:tcW w:w="1089" w:type="pct"/>
            <w:tcBorders>
              <w:top w:val="single" w:sz="4" w:space="0" w:color="auto"/>
              <w:left w:val="single" w:sz="4" w:space="0" w:color="auto"/>
              <w:bottom w:val="single" w:sz="4" w:space="0" w:color="auto"/>
              <w:right w:val="single" w:sz="4" w:space="0" w:color="auto"/>
            </w:tcBorders>
            <w:hideMark/>
            <w:tcPrChange w:id="714" w:author="Alotaibi, Raed" w:date="2019-06-19T12:17:00Z">
              <w:tcPr>
                <w:tcW w:w="1094" w:type="pct"/>
                <w:gridSpan w:val="2"/>
                <w:tcBorders>
                  <w:top w:val="single" w:sz="4" w:space="0" w:color="auto"/>
                  <w:left w:val="single" w:sz="4" w:space="0" w:color="auto"/>
                  <w:bottom w:val="single" w:sz="4" w:space="0" w:color="auto"/>
                  <w:right w:val="single" w:sz="4" w:space="0" w:color="auto"/>
                </w:tcBorders>
                <w:hideMark/>
              </w:tcPr>
            </w:tcPrChange>
          </w:tcPr>
          <w:p w14:paraId="311218C7" w14:textId="77777777" w:rsidR="00D03235" w:rsidRPr="00E86628" w:rsidRDefault="00D03235" w:rsidP="00D03235">
            <w:pPr>
              <w:tabs>
                <w:tab w:val="left" w:pos="840"/>
              </w:tabs>
              <w:rPr>
                <w:b/>
                <w:bCs/>
                <w:sz w:val="18"/>
                <w:szCs w:val="18"/>
              </w:rPr>
            </w:pPr>
            <w:commentRangeStart w:id="715"/>
            <w:r w:rsidRPr="00E86628">
              <w:rPr>
                <w:b/>
                <w:bCs/>
                <w:sz w:val="18"/>
                <w:szCs w:val="18"/>
              </w:rPr>
              <w:t>Number of states included</w:t>
            </w:r>
            <w:commentRangeEnd w:id="715"/>
            <w:r>
              <w:rPr>
                <w:rStyle w:val="CommentReference"/>
              </w:rPr>
              <w:commentReference w:id="715"/>
            </w:r>
          </w:p>
        </w:tc>
        <w:tc>
          <w:tcPr>
            <w:tcW w:w="703" w:type="pct"/>
            <w:tcBorders>
              <w:top w:val="single" w:sz="4" w:space="0" w:color="auto"/>
              <w:left w:val="single" w:sz="4" w:space="0" w:color="auto"/>
              <w:bottom w:val="single" w:sz="4" w:space="0" w:color="auto"/>
              <w:right w:val="single" w:sz="4" w:space="0" w:color="auto"/>
            </w:tcBorders>
            <w:tcPrChange w:id="716"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1E4D4617" w14:textId="1733C8E6" w:rsidR="00D03235" w:rsidRPr="00F85A46" w:rsidRDefault="00D03235" w:rsidP="00D03235">
            <w:pPr>
              <w:jc w:val="right"/>
              <w:rPr>
                <w:rFonts w:ascii="Calibri" w:hAnsi="Calibri" w:cs="Calibri"/>
                <w:color w:val="000000"/>
                <w:sz w:val="18"/>
                <w:szCs w:val="18"/>
              </w:rPr>
            </w:pPr>
            <w:ins w:id="717" w:author="Alotaibi, Raed" w:date="2019-06-19T12:17:00Z">
              <w:r w:rsidRPr="00D03235">
                <w:rPr>
                  <w:rFonts w:ascii="Calibri" w:hAnsi="Calibri" w:cs="Calibri"/>
                  <w:sz w:val="18"/>
                  <w:szCs w:val="18"/>
                  <w:rPrChange w:id="718" w:author="Alotaibi, Raed" w:date="2019-06-19T12:18:00Z">
                    <w:rPr/>
                  </w:rPrChange>
                </w:rPr>
                <w:t>18</w:t>
              </w:r>
            </w:ins>
          </w:p>
        </w:tc>
        <w:tc>
          <w:tcPr>
            <w:tcW w:w="703" w:type="pct"/>
            <w:tcBorders>
              <w:top w:val="single" w:sz="4" w:space="0" w:color="auto"/>
              <w:left w:val="single" w:sz="4" w:space="0" w:color="auto"/>
              <w:bottom w:val="single" w:sz="4" w:space="0" w:color="auto"/>
              <w:right w:val="single" w:sz="4" w:space="0" w:color="auto"/>
            </w:tcBorders>
            <w:tcPrChange w:id="719"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158691E3" w14:textId="38AEE876" w:rsidR="00D03235" w:rsidRPr="00F85A46" w:rsidRDefault="00D03235" w:rsidP="00D03235">
            <w:pPr>
              <w:jc w:val="right"/>
              <w:rPr>
                <w:rFonts w:ascii="Calibri" w:hAnsi="Calibri" w:cs="Calibri"/>
                <w:color w:val="000000"/>
                <w:sz w:val="18"/>
                <w:szCs w:val="18"/>
              </w:rPr>
            </w:pPr>
            <w:ins w:id="720" w:author="Alotaibi, Raed" w:date="2019-06-19T12:17:00Z">
              <w:r w:rsidRPr="00D03235">
                <w:rPr>
                  <w:rFonts w:ascii="Calibri" w:hAnsi="Calibri" w:cs="Calibri"/>
                  <w:sz w:val="18"/>
                  <w:szCs w:val="18"/>
                  <w:rPrChange w:id="721" w:author="Alotaibi, Raed" w:date="2019-06-19T12:18:00Z">
                    <w:rPr/>
                  </w:rPrChange>
                </w:rPr>
                <w:t>26</w:t>
              </w:r>
            </w:ins>
          </w:p>
        </w:tc>
        <w:tc>
          <w:tcPr>
            <w:tcW w:w="703" w:type="pct"/>
            <w:tcBorders>
              <w:top w:val="single" w:sz="4" w:space="0" w:color="auto"/>
              <w:left w:val="single" w:sz="4" w:space="0" w:color="auto"/>
              <w:bottom w:val="single" w:sz="4" w:space="0" w:color="auto"/>
              <w:right w:val="single" w:sz="4" w:space="0" w:color="auto"/>
            </w:tcBorders>
            <w:tcPrChange w:id="722"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66976769" w14:textId="2918C698" w:rsidR="00D03235" w:rsidRPr="00F85A46" w:rsidRDefault="00D03235" w:rsidP="00D03235">
            <w:pPr>
              <w:jc w:val="right"/>
              <w:rPr>
                <w:rFonts w:ascii="Calibri" w:hAnsi="Calibri" w:cs="Calibri"/>
                <w:color w:val="000000"/>
                <w:sz w:val="18"/>
                <w:szCs w:val="18"/>
              </w:rPr>
            </w:pPr>
            <w:ins w:id="723" w:author="Alotaibi, Raed" w:date="2019-06-19T12:17:00Z">
              <w:r w:rsidRPr="00D03235">
                <w:rPr>
                  <w:rFonts w:ascii="Calibri" w:hAnsi="Calibri" w:cs="Calibri"/>
                  <w:sz w:val="18"/>
                  <w:szCs w:val="18"/>
                  <w:rPrChange w:id="724" w:author="Alotaibi, Raed" w:date="2019-06-19T12:18:00Z">
                    <w:rPr/>
                  </w:rPrChange>
                </w:rPr>
                <w:t>20</w:t>
              </w:r>
            </w:ins>
          </w:p>
        </w:tc>
        <w:tc>
          <w:tcPr>
            <w:tcW w:w="703" w:type="pct"/>
            <w:tcBorders>
              <w:top w:val="single" w:sz="4" w:space="0" w:color="auto"/>
              <w:left w:val="single" w:sz="4" w:space="0" w:color="auto"/>
              <w:bottom w:val="single" w:sz="4" w:space="0" w:color="auto"/>
              <w:right w:val="single" w:sz="4" w:space="0" w:color="auto"/>
            </w:tcBorders>
            <w:tcPrChange w:id="725"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59671EF4" w14:textId="368772E3" w:rsidR="00D03235" w:rsidRPr="00F85A46" w:rsidRDefault="00D03235" w:rsidP="00D03235">
            <w:pPr>
              <w:jc w:val="right"/>
              <w:rPr>
                <w:rFonts w:ascii="Calibri" w:hAnsi="Calibri" w:cs="Calibri"/>
                <w:color w:val="000000"/>
                <w:sz w:val="18"/>
                <w:szCs w:val="18"/>
              </w:rPr>
            </w:pPr>
            <w:ins w:id="726" w:author="Alotaibi, Raed" w:date="2019-06-19T12:17:00Z">
              <w:r w:rsidRPr="00D03235">
                <w:rPr>
                  <w:rFonts w:ascii="Calibri" w:hAnsi="Calibri" w:cs="Calibri"/>
                  <w:sz w:val="18"/>
                  <w:szCs w:val="18"/>
                  <w:rPrChange w:id="727" w:author="Alotaibi, Raed" w:date="2019-06-19T12:18:00Z">
                    <w:rPr/>
                  </w:rPrChange>
                </w:rPr>
                <w:t>17</w:t>
              </w:r>
            </w:ins>
          </w:p>
        </w:tc>
        <w:tc>
          <w:tcPr>
            <w:tcW w:w="703" w:type="pct"/>
            <w:tcBorders>
              <w:top w:val="single" w:sz="4" w:space="0" w:color="auto"/>
              <w:left w:val="single" w:sz="4" w:space="0" w:color="auto"/>
              <w:bottom w:val="single" w:sz="4" w:space="0" w:color="auto"/>
              <w:right w:val="single" w:sz="4" w:space="0" w:color="auto"/>
            </w:tcBorders>
            <w:tcPrChange w:id="728"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641B617D" w14:textId="054F34C0" w:rsidR="00D03235" w:rsidRPr="00F85A46" w:rsidRDefault="00D03235" w:rsidP="00D03235">
            <w:pPr>
              <w:jc w:val="right"/>
              <w:rPr>
                <w:rFonts w:ascii="Calibri" w:hAnsi="Calibri" w:cs="Calibri"/>
                <w:color w:val="000000"/>
                <w:sz w:val="18"/>
                <w:szCs w:val="18"/>
              </w:rPr>
            </w:pPr>
            <w:ins w:id="729" w:author="Alotaibi, Raed" w:date="2019-06-19T12:17:00Z">
              <w:r w:rsidRPr="00D03235">
                <w:rPr>
                  <w:rFonts w:ascii="Calibri" w:hAnsi="Calibri" w:cs="Calibri"/>
                  <w:sz w:val="18"/>
                  <w:szCs w:val="18"/>
                  <w:rPrChange w:id="730" w:author="Alotaibi, Raed" w:date="2019-06-19T12:18:00Z">
                    <w:rPr/>
                  </w:rPrChange>
                </w:rPr>
                <w:t>17</w:t>
              </w:r>
            </w:ins>
          </w:p>
        </w:tc>
        <w:tc>
          <w:tcPr>
            <w:tcW w:w="396" w:type="pct"/>
            <w:tcBorders>
              <w:top w:val="single" w:sz="4" w:space="0" w:color="auto"/>
              <w:left w:val="single" w:sz="4" w:space="0" w:color="auto"/>
              <w:bottom w:val="single" w:sz="4" w:space="0" w:color="auto"/>
              <w:right w:val="single" w:sz="4" w:space="0" w:color="auto"/>
            </w:tcBorders>
            <w:tcPrChange w:id="731" w:author="Alotaibi, Raed" w:date="2019-06-19T12:17:00Z">
              <w:tcPr>
                <w:tcW w:w="364" w:type="pct"/>
                <w:tcBorders>
                  <w:top w:val="single" w:sz="4" w:space="0" w:color="auto"/>
                  <w:left w:val="single" w:sz="4" w:space="0" w:color="auto"/>
                  <w:bottom w:val="single" w:sz="4" w:space="0" w:color="auto"/>
                  <w:right w:val="single" w:sz="4" w:space="0" w:color="auto"/>
                </w:tcBorders>
              </w:tcPr>
            </w:tcPrChange>
          </w:tcPr>
          <w:p w14:paraId="0977D301" w14:textId="0B43F612" w:rsidR="00D03235" w:rsidRPr="00E86628" w:rsidRDefault="00D03235" w:rsidP="00D03235">
            <w:pPr>
              <w:jc w:val="right"/>
              <w:rPr>
                <w:rFonts w:ascii="Calibri" w:hAnsi="Calibri" w:cs="Calibri"/>
                <w:color w:val="000000"/>
                <w:sz w:val="18"/>
                <w:szCs w:val="18"/>
              </w:rPr>
            </w:pPr>
            <w:commentRangeStart w:id="732"/>
            <w:del w:id="733" w:author="Alotaibi, Raed" w:date="2019-06-19T12:17:00Z">
              <w:r w:rsidRPr="00E86628" w:rsidDel="000F388A">
                <w:rPr>
                  <w:rFonts w:ascii="Calibri" w:hAnsi="Calibri" w:cs="Calibri"/>
                  <w:color w:val="000000"/>
                  <w:sz w:val="18"/>
                  <w:szCs w:val="18"/>
                </w:rPr>
                <w:delText>34</w:delText>
              </w:r>
              <w:commentRangeEnd w:id="732"/>
              <w:r w:rsidDel="000F388A">
                <w:rPr>
                  <w:rStyle w:val="CommentReference"/>
                </w:rPr>
                <w:commentReference w:id="732"/>
              </w:r>
            </w:del>
            <w:ins w:id="734" w:author="Alotaibi, Raed" w:date="2019-06-19T12:17:00Z">
              <w:r>
                <w:rPr>
                  <w:rFonts w:ascii="Calibri" w:hAnsi="Calibri" w:cs="Calibri"/>
                  <w:color w:val="000000"/>
                  <w:sz w:val="18"/>
                  <w:szCs w:val="18"/>
                </w:rPr>
                <w:t>32</w:t>
              </w:r>
            </w:ins>
            <w:ins w:id="735" w:author="Alotaibi, Raed" w:date="2019-06-19T12:19:00Z">
              <w:r>
                <w:rPr>
                  <w:rFonts w:ascii="Calibri" w:hAnsi="Calibri" w:cs="Calibri"/>
                  <w:color w:val="000000"/>
                  <w:sz w:val="18"/>
                  <w:szCs w:val="18"/>
                </w:rPr>
                <w:t>*</w:t>
              </w:r>
            </w:ins>
            <w:ins w:id="736" w:author="Alotaibi, Raed" w:date="2019-06-21T10:10:00Z">
              <w:r w:rsidR="007A750B">
                <w:rPr>
                  <w:rFonts w:ascii="Calibri" w:hAnsi="Calibri" w:cs="Calibri"/>
                  <w:color w:val="000000"/>
                  <w:sz w:val="18"/>
                  <w:szCs w:val="18"/>
                </w:rPr>
                <w:t>*</w:t>
              </w:r>
            </w:ins>
            <w:ins w:id="737" w:author="Raed Alotaibi" w:date="2019-06-23T14:25:00Z">
              <w:r w:rsidR="00E4727A">
                <w:rPr>
                  <w:rFonts w:ascii="Calibri" w:hAnsi="Calibri" w:cs="Calibri"/>
                  <w:color w:val="000000"/>
                  <w:sz w:val="18"/>
                  <w:szCs w:val="18"/>
                </w:rPr>
                <w:t>*</w:t>
              </w:r>
            </w:ins>
          </w:p>
        </w:tc>
      </w:tr>
    </w:tbl>
    <w:p w14:paraId="26B7E811" w14:textId="5D934E74" w:rsidR="007A750B" w:rsidRDefault="007A750B">
      <w:pPr>
        <w:pStyle w:val="NoSpacing"/>
        <w:rPr>
          <w:ins w:id="738" w:author="Raed Alotaibi" w:date="2019-06-23T14:25:00Z"/>
          <w:i/>
          <w:iCs/>
          <w:sz w:val="20"/>
          <w:szCs w:val="20"/>
        </w:rPr>
      </w:pPr>
      <w:ins w:id="739" w:author="Alotaibi, Raed" w:date="2019-06-21T10:10:00Z">
        <w:r w:rsidRPr="007A750B">
          <w:rPr>
            <w:i/>
            <w:iCs/>
            <w:sz w:val="20"/>
            <w:szCs w:val="20"/>
            <w:rPrChange w:id="740" w:author="Alotaibi, Raed" w:date="2019-06-21T10:10:00Z">
              <w:rPr/>
            </w:rPrChange>
          </w:rPr>
          <w:t>*Aggregate estimate</w:t>
        </w:r>
      </w:ins>
      <w:ins w:id="741" w:author="Raed Alotaibi" w:date="2019-06-23T14:24:00Z">
        <w:r w:rsidR="00E4727A">
          <w:rPr>
            <w:i/>
            <w:iCs/>
            <w:sz w:val="20"/>
            <w:szCs w:val="20"/>
          </w:rPr>
          <w:t xml:space="preserve"> per 1,000 at-</w:t>
        </w:r>
      </w:ins>
      <w:ins w:id="742" w:author="Raed Alotaibi" w:date="2019-06-23T14:25:00Z">
        <w:r w:rsidR="00E4727A">
          <w:rPr>
            <w:i/>
            <w:iCs/>
            <w:sz w:val="20"/>
            <w:szCs w:val="20"/>
          </w:rPr>
          <w:t>risk children</w:t>
        </w:r>
      </w:ins>
    </w:p>
    <w:p w14:paraId="747AA7DA" w14:textId="083539AA" w:rsidR="00E4727A" w:rsidRPr="007A750B" w:rsidRDefault="00E4727A">
      <w:pPr>
        <w:pStyle w:val="NoSpacing"/>
        <w:rPr>
          <w:ins w:id="743" w:author="Alotaibi, Raed" w:date="2019-06-21T10:10:00Z"/>
          <w:i/>
          <w:iCs/>
          <w:sz w:val="20"/>
          <w:szCs w:val="20"/>
          <w:rPrChange w:id="744" w:author="Alotaibi, Raed" w:date="2019-06-21T10:10:00Z">
            <w:rPr>
              <w:ins w:id="745" w:author="Alotaibi, Raed" w:date="2019-06-21T10:10:00Z"/>
              <w:i/>
              <w:iCs/>
              <w:sz w:val="16"/>
              <w:szCs w:val="16"/>
            </w:rPr>
          </w:rPrChange>
        </w:rPr>
        <w:pPrChange w:id="746" w:author="Alotaibi, Raed" w:date="2019-06-21T10:10:00Z">
          <w:pPr/>
        </w:pPrChange>
      </w:pPr>
      <w:ins w:id="747" w:author="Raed Alotaibi" w:date="2019-06-23T14:25:00Z">
        <w:r>
          <w:rPr>
            <w:i/>
            <w:iCs/>
            <w:sz w:val="20"/>
            <w:szCs w:val="20"/>
          </w:rPr>
          <w:t>**</w:t>
        </w:r>
        <w:r w:rsidRPr="00E4727A">
          <w:rPr>
            <w:i/>
            <w:iCs/>
            <w:sz w:val="20"/>
            <w:szCs w:val="20"/>
          </w:rPr>
          <w:t xml:space="preserve"> </w:t>
        </w:r>
        <w:r w:rsidRPr="005A0E26">
          <w:rPr>
            <w:i/>
            <w:iCs/>
            <w:sz w:val="20"/>
            <w:szCs w:val="20"/>
          </w:rPr>
          <w:t>Aggregate estimate</w:t>
        </w:r>
        <w:r>
          <w:rPr>
            <w:i/>
            <w:iCs/>
            <w:sz w:val="20"/>
            <w:szCs w:val="20"/>
          </w:rPr>
          <w:t xml:space="preserve"> per 100 children</w:t>
        </w:r>
      </w:ins>
    </w:p>
    <w:p w14:paraId="4765A185" w14:textId="60137FC4" w:rsidR="004E4D3F" w:rsidRDefault="00E4727A">
      <w:pPr>
        <w:pStyle w:val="NoSpacing"/>
        <w:rPr>
          <w:ins w:id="748" w:author="Alotaibi, Raed" w:date="2019-06-21T10:10:00Z"/>
          <w:i/>
          <w:iCs/>
          <w:sz w:val="20"/>
          <w:szCs w:val="20"/>
        </w:rPr>
        <w:pPrChange w:id="749" w:author="Alotaibi, Raed" w:date="2019-06-21T13:00:00Z">
          <w:pPr/>
        </w:pPrChange>
      </w:pPr>
      <w:ins w:id="750" w:author="Raed Alotaibi" w:date="2019-06-23T14:25:00Z">
        <w:r>
          <w:rPr>
            <w:i/>
            <w:iCs/>
            <w:sz w:val="20"/>
            <w:szCs w:val="20"/>
          </w:rPr>
          <w:t>*</w:t>
        </w:r>
      </w:ins>
      <w:ins w:id="751" w:author="Alotaibi, Raed" w:date="2019-06-21T10:10:00Z">
        <w:r w:rsidR="007A750B" w:rsidRPr="007A750B">
          <w:rPr>
            <w:i/>
            <w:iCs/>
            <w:sz w:val="20"/>
            <w:szCs w:val="20"/>
            <w:rPrChange w:id="752" w:author="Alotaibi, Raed" w:date="2019-06-21T10:10:00Z">
              <w:rPr/>
            </w:rPrChange>
          </w:rPr>
          <w:t>**</w:t>
        </w:r>
      </w:ins>
      <w:ins w:id="753" w:author="Alotaibi, Raed" w:date="2019-06-19T12:20:00Z">
        <w:r w:rsidR="00D03235" w:rsidRPr="007A750B">
          <w:rPr>
            <w:i/>
            <w:iCs/>
            <w:sz w:val="20"/>
            <w:szCs w:val="20"/>
            <w:rPrChange w:id="754" w:author="Alotaibi, Raed" w:date="2019-06-21T10:10:00Z">
              <w:rPr/>
            </w:rPrChange>
          </w:rPr>
          <w:t xml:space="preserve">Total number of states included in the </w:t>
        </w:r>
      </w:ins>
      <w:ins w:id="755" w:author="Alotaibi, Raed" w:date="2019-06-21T13:00:00Z">
        <w:r w:rsidR="00BA0614">
          <w:rPr>
            <w:i/>
            <w:iCs/>
            <w:sz w:val="20"/>
            <w:szCs w:val="20"/>
          </w:rPr>
          <w:t>aggregate</w:t>
        </w:r>
      </w:ins>
      <w:ins w:id="756" w:author="Alotaibi, Raed" w:date="2019-06-19T12:20:00Z">
        <w:r w:rsidR="00D03235" w:rsidRPr="007A750B">
          <w:rPr>
            <w:i/>
            <w:iCs/>
            <w:sz w:val="20"/>
            <w:szCs w:val="20"/>
            <w:rPrChange w:id="757" w:author="Alotaibi, Raed" w:date="2019-06-21T10:10:00Z">
              <w:rPr/>
            </w:rPrChange>
          </w:rPr>
          <w:t xml:space="preserve"> asthma incidence rate.</w:t>
        </w:r>
      </w:ins>
    </w:p>
    <w:p w14:paraId="75ED224A" w14:textId="77777777" w:rsidR="007A750B" w:rsidRPr="007A750B" w:rsidRDefault="007A750B">
      <w:pPr>
        <w:pStyle w:val="NoSpacing"/>
        <w:rPr>
          <w:i/>
          <w:iCs/>
          <w:sz w:val="20"/>
          <w:szCs w:val="20"/>
          <w:rPrChange w:id="758" w:author="Alotaibi, Raed" w:date="2019-06-21T10:10:00Z">
            <w:rPr/>
          </w:rPrChange>
        </w:rPr>
        <w:pPrChange w:id="759" w:author="Alotaibi, Raed" w:date="2019-06-21T10:10:00Z">
          <w:pPr/>
        </w:pPrChange>
      </w:pPr>
    </w:p>
    <w:p w14:paraId="7EEDB09F" w14:textId="605DAEC0" w:rsidR="008269F1" w:rsidRPr="00E86628" w:rsidRDefault="008269F1" w:rsidP="00EB260B">
      <w:pPr>
        <w:pStyle w:val="Caption"/>
        <w:keepNext/>
      </w:pPr>
      <w:bookmarkStart w:id="760" w:name="_Ref9331808"/>
      <w:bookmarkStart w:id="761" w:name="_Toc9943336"/>
      <w:bookmarkStart w:id="762" w:name="_Toc9944391"/>
      <w:r w:rsidRPr="00E86628">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4</w:t>
      </w:r>
      <w:r w:rsidR="003A36B2">
        <w:rPr>
          <w:noProof/>
        </w:rPr>
        <w:fldChar w:fldCharType="end"/>
      </w:r>
      <w:bookmarkEnd w:id="760"/>
      <w:r w:rsidRPr="00E86628">
        <w:t>: Comparing results of the burden of disease using state-specific estimates vs original estimates</w:t>
      </w:r>
      <w:bookmarkEnd w:id="761"/>
      <w:bookmarkEnd w:id="762"/>
    </w:p>
    <w:tbl>
      <w:tblPr>
        <w:tblW w:w="5000" w:type="pct"/>
        <w:tblLook w:val="04A0" w:firstRow="1" w:lastRow="0" w:firstColumn="1" w:lastColumn="0" w:noHBand="0" w:noVBand="1"/>
      </w:tblPr>
      <w:tblGrid>
        <w:gridCol w:w="897"/>
        <w:gridCol w:w="1614"/>
        <w:gridCol w:w="1208"/>
        <w:gridCol w:w="1211"/>
        <w:gridCol w:w="631"/>
        <w:gridCol w:w="9"/>
        <w:gridCol w:w="1214"/>
        <w:gridCol w:w="1211"/>
        <w:gridCol w:w="626"/>
        <w:gridCol w:w="16"/>
        <w:gridCol w:w="916"/>
        <w:gridCol w:w="637"/>
        <w:gridCol w:w="598"/>
        <w:gridCol w:w="16"/>
        <w:gridCol w:w="883"/>
        <w:gridCol w:w="598"/>
        <w:gridCol w:w="655"/>
      </w:tblGrid>
      <w:tr w:rsidR="00E86628" w:rsidRPr="00E86628" w14:paraId="327E486A" w14:textId="77777777" w:rsidTr="00E86628">
        <w:trPr>
          <w:trHeight w:val="32"/>
        </w:trPr>
        <w:tc>
          <w:tcPr>
            <w:tcW w:w="347"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B3D9A7"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single" w:sz="8" w:space="0" w:color="auto"/>
              <w:left w:val="nil"/>
              <w:bottom w:val="single" w:sz="8" w:space="0" w:color="auto"/>
              <w:right w:val="single" w:sz="8" w:space="0" w:color="auto"/>
            </w:tcBorders>
            <w:shd w:val="clear" w:color="auto" w:fill="auto"/>
            <w:noWrap/>
            <w:vAlign w:val="center"/>
            <w:hideMark/>
          </w:tcPr>
          <w:p w14:paraId="1CB1C565"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1182"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6AEE727B"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Main results</w:t>
            </w:r>
          </w:p>
        </w:tc>
        <w:tc>
          <w:tcPr>
            <w:tcW w:w="1185"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58AABAC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Original results</w:t>
            </w:r>
          </w:p>
        </w:tc>
        <w:tc>
          <w:tcPr>
            <w:tcW w:w="837"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28CBC234"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Difference</w:t>
            </w:r>
          </w:p>
        </w:tc>
        <w:tc>
          <w:tcPr>
            <w:tcW w:w="825" w:type="pct"/>
            <w:gridSpan w:val="3"/>
            <w:tcBorders>
              <w:top w:val="single" w:sz="8" w:space="0" w:color="auto"/>
              <w:left w:val="nil"/>
              <w:bottom w:val="single" w:sz="8" w:space="0" w:color="auto"/>
              <w:right w:val="single" w:sz="8" w:space="0" w:color="000000"/>
            </w:tcBorders>
            <w:shd w:val="clear" w:color="auto" w:fill="auto"/>
            <w:noWrap/>
            <w:vAlign w:val="center"/>
            <w:hideMark/>
          </w:tcPr>
          <w:p w14:paraId="2BE605EE"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Percentage difference</w:t>
            </w:r>
          </w:p>
        </w:tc>
      </w:tr>
      <w:tr w:rsidR="00E86628" w:rsidRPr="00E86628" w14:paraId="6450398E" w14:textId="77777777" w:rsidTr="00E86628">
        <w:trPr>
          <w:trHeight w:val="99"/>
        </w:trPr>
        <w:tc>
          <w:tcPr>
            <w:tcW w:w="347" w:type="pct"/>
            <w:tcBorders>
              <w:top w:val="nil"/>
              <w:left w:val="single" w:sz="8" w:space="0" w:color="auto"/>
              <w:bottom w:val="single" w:sz="8" w:space="0" w:color="auto"/>
              <w:right w:val="single" w:sz="8" w:space="0" w:color="auto"/>
            </w:tcBorders>
            <w:shd w:val="clear" w:color="auto" w:fill="auto"/>
            <w:noWrap/>
            <w:vAlign w:val="center"/>
            <w:hideMark/>
          </w:tcPr>
          <w:p w14:paraId="31ACD2E4"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nil"/>
              <w:left w:val="nil"/>
              <w:bottom w:val="single" w:sz="8" w:space="0" w:color="auto"/>
              <w:right w:val="single" w:sz="8" w:space="0" w:color="auto"/>
            </w:tcBorders>
            <w:shd w:val="clear" w:color="auto" w:fill="auto"/>
            <w:noWrap/>
            <w:vAlign w:val="center"/>
            <w:hideMark/>
          </w:tcPr>
          <w:p w14:paraId="4E233A23"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467" w:type="pct"/>
            <w:tcBorders>
              <w:top w:val="nil"/>
              <w:left w:val="nil"/>
              <w:bottom w:val="single" w:sz="8" w:space="0" w:color="auto"/>
              <w:right w:val="single" w:sz="8" w:space="0" w:color="auto"/>
            </w:tcBorders>
            <w:shd w:val="clear" w:color="auto" w:fill="auto"/>
            <w:vAlign w:val="center"/>
            <w:hideMark/>
          </w:tcPr>
          <w:p w14:paraId="387A2B3B"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468" w:type="pct"/>
            <w:tcBorders>
              <w:top w:val="nil"/>
              <w:left w:val="nil"/>
              <w:bottom w:val="single" w:sz="8" w:space="0" w:color="auto"/>
              <w:right w:val="single" w:sz="8" w:space="0" w:color="auto"/>
            </w:tcBorders>
            <w:shd w:val="clear" w:color="auto" w:fill="auto"/>
            <w:vAlign w:val="center"/>
            <w:hideMark/>
          </w:tcPr>
          <w:p w14:paraId="41D93A18"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44" w:type="pct"/>
            <w:tcBorders>
              <w:top w:val="nil"/>
              <w:left w:val="nil"/>
              <w:bottom w:val="single" w:sz="8" w:space="0" w:color="auto"/>
              <w:right w:val="single" w:sz="8" w:space="0" w:color="auto"/>
            </w:tcBorders>
            <w:shd w:val="clear" w:color="auto" w:fill="auto"/>
            <w:vAlign w:val="center"/>
            <w:hideMark/>
          </w:tcPr>
          <w:p w14:paraId="45968562"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472" w:type="pct"/>
            <w:gridSpan w:val="2"/>
            <w:tcBorders>
              <w:top w:val="nil"/>
              <w:left w:val="nil"/>
              <w:bottom w:val="single" w:sz="8" w:space="0" w:color="auto"/>
              <w:right w:val="single" w:sz="8" w:space="0" w:color="auto"/>
            </w:tcBorders>
            <w:shd w:val="clear" w:color="auto" w:fill="auto"/>
            <w:vAlign w:val="center"/>
            <w:hideMark/>
          </w:tcPr>
          <w:p w14:paraId="3A87D23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468" w:type="pct"/>
            <w:tcBorders>
              <w:top w:val="nil"/>
              <w:left w:val="nil"/>
              <w:bottom w:val="single" w:sz="8" w:space="0" w:color="auto"/>
              <w:right w:val="single" w:sz="8" w:space="0" w:color="auto"/>
            </w:tcBorders>
            <w:shd w:val="clear" w:color="auto" w:fill="auto"/>
            <w:vAlign w:val="center"/>
            <w:hideMark/>
          </w:tcPr>
          <w:p w14:paraId="0797C0F4"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42" w:type="pct"/>
            <w:tcBorders>
              <w:top w:val="nil"/>
              <w:left w:val="nil"/>
              <w:bottom w:val="single" w:sz="8" w:space="0" w:color="auto"/>
              <w:right w:val="single" w:sz="8" w:space="0" w:color="auto"/>
            </w:tcBorders>
            <w:shd w:val="clear" w:color="auto" w:fill="auto"/>
            <w:vAlign w:val="center"/>
            <w:hideMark/>
          </w:tcPr>
          <w:p w14:paraId="63D1FC9F"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360" w:type="pct"/>
            <w:gridSpan w:val="2"/>
            <w:tcBorders>
              <w:top w:val="nil"/>
              <w:left w:val="nil"/>
              <w:bottom w:val="single" w:sz="8" w:space="0" w:color="auto"/>
              <w:right w:val="single" w:sz="8" w:space="0" w:color="auto"/>
            </w:tcBorders>
            <w:shd w:val="clear" w:color="auto" w:fill="auto"/>
            <w:vAlign w:val="center"/>
            <w:hideMark/>
          </w:tcPr>
          <w:p w14:paraId="09D55182"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246" w:type="pct"/>
            <w:tcBorders>
              <w:top w:val="nil"/>
              <w:left w:val="nil"/>
              <w:bottom w:val="single" w:sz="8" w:space="0" w:color="auto"/>
              <w:right w:val="single" w:sz="8" w:space="0" w:color="auto"/>
            </w:tcBorders>
            <w:shd w:val="clear" w:color="auto" w:fill="auto"/>
            <w:vAlign w:val="center"/>
            <w:hideMark/>
          </w:tcPr>
          <w:p w14:paraId="57A4915C"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31" w:type="pct"/>
            <w:tcBorders>
              <w:top w:val="nil"/>
              <w:left w:val="nil"/>
              <w:bottom w:val="single" w:sz="8" w:space="0" w:color="auto"/>
              <w:right w:val="single" w:sz="8" w:space="0" w:color="auto"/>
            </w:tcBorders>
            <w:shd w:val="clear" w:color="auto" w:fill="auto"/>
            <w:vAlign w:val="center"/>
            <w:hideMark/>
          </w:tcPr>
          <w:p w14:paraId="5F696BE8"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347" w:type="pct"/>
            <w:gridSpan w:val="2"/>
            <w:tcBorders>
              <w:top w:val="nil"/>
              <w:left w:val="nil"/>
              <w:bottom w:val="single" w:sz="8" w:space="0" w:color="auto"/>
              <w:right w:val="single" w:sz="8" w:space="0" w:color="auto"/>
            </w:tcBorders>
            <w:shd w:val="clear" w:color="auto" w:fill="auto"/>
            <w:vAlign w:val="center"/>
            <w:hideMark/>
          </w:tcPr>
          <w:p w14:paraId="6A5D9C4A"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231" w:type="pct"/>
            <w:tcBorders>
              <w:top w:val="nil"/>
              <w:left w:val="nil"/>
              <w:bottom w:val="single" w:sz="8" w:space="0" w:color="auto"/>
              <w:right w:val="single" w:sz="8" w:space="0" w:color="auto"/>
            </w:tcBorders>
            <w:shd w:val="clear" w:color="auto" w:fill="auto"/>
            <w:vAlign w:val="center"/>
            <w:hideMark/>
          </w:tcPr>
          <w:p w14:paraId="2441AA2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53" w:type="pct"/>
            <w:tcBorders>
              <w:top w:val="nil"/>
              <w:left w:val="nil"/>
              <w:bottom w:val="single" w:sz="8" w:space="0" w:color="auto"/>
              <w:right w:val="single" w:sz="8" w:space="0" w:color="auto"/>
            </w:tcBorders>
            <w:shd w:val="clear" w:color="auto" w:fill="auto"/>
            <w:vAlign w:val="center"/>
            <w:hideMark/>
          </w:tcPr>
          <w:p w14:paraId="0628BFBC"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r>
      <w:tr w:rsidR="00E86628" w:rsidRPr="00E86628" w14:paraId="05124936" w14:textId="77777777" w:rsidTr="00E86628">
        <w:trPr>
          <w:trHeight w:val="32"/>
        </w:trPr>
        <w:tc>
          <w:tcPr>
            <w:tcW w:w="347" w:type="pct"/>
            <w:tcBorders>
              <w:top w:val="nil"/>
              <w:left w:val="single" w:sz="8" w:space="0" w:color="auto"/>
              <w:bottom w:val="single" w:sz="8" w:space="0" w:color="auto"/>
              <w:right w:val="single" w:sz="8" w:space="0" w:color="auto"/>
            </w:tcBorders>
            <w:shd w:val="clear" w:color="auto" w:fill="auto"/>
            <w:noWrap/>
            <w:vAlign w:val="center"/>
            <w:hideMark/>
          </w:tcPr>
          <w:p w14:paraId="74BCE781"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nil"/>
              <w:left w:val="nil"/>
              <w:bottom w:val="single" w:sz="8" w:space="0" w:color="auto"/>
              <w:right w:val="single" w:sz="8" w:space="0" w:color="auto"/>
            </w:tcBorders>
            <w:shd w:val="clear" w:color="auto" w:fill="auto"/>
            <w:vAlign w:val="center"/>
            <w:hideMark/>
          </w:tcPr>
          <w:p w14:paraId="0E0A47C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Total</w:t>
            </w:r>
          </w:p>
        </w:tc>
        <w:tc>
          <w:tcPr>
            <w:tcW w:w="467" w:type="pct"/>
            <w:tcBorders>
              <w:top w:val="nil"/>
              <w:left w:val="nil"/>
              <w:bottom w:val="single" w:sz="8" w:space="0" w:color="auto"/>
              <w:right w:val="single" w:sz="8" w:space="0" w:color="auto"/>
            </w:tcBorders>
            <w:shd w:val="clear" w:color="auto" w:fill="auto"/>
            <w:vAlign w:val="center"/>
            <w:hideMark/>
          </w:tcPr>
          <w:p w14:paraId="3B70B0A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754,893</w:t>
            </w:r>
          </w:p>
        </w:tc>
        <w:tc>
          <w:tcPr>
            <w:tcW w:w="468" w:type="pct"/>
            <w:tcBorders>
              <w:top w:val="nil"/>
              <w:left w:val="nil"/>
              <w:bottom w:val="single" w:sz="8" w:space="0" w:color="auto"/>
              <w:right w:val="single" w:sz="8" w:space="0" w:color="auto"/>
            </w:tcBorders>
            <w:shd w:val="clear" w:color="auto" w:fill="auto"/>
            <w:vAlign w:val="center"/>
            <w:hideMark/>
          </w:tcPr>
          <w:p w14:paraId="6D36C1B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132,829</w:t>
            </w:r>
          </w:p>
        </w:tc>
        <w:tc>
          <w:tcPr>
            <w:tcW w:w="244" w:type="pct"/>
            <w:tcBorders>
              <w:top w:val="nil"/>
              <w:left w:val="nil"/>
              <w:bottom w:val="single" w:sz="8" w:space="0" w:color="auto"/>
              <w:right w:val="single" w:sz="8" w:space="0" w:color="auto"/>
            </w:tcBorders>
            <w:shd w:val="clear" w:color="auto" w:fill="auto"/>
            <w:vAlign w:val="center"/>
            <w:hideMark/>
          </w:tcPr>
          <w:p w14:paraId="68B1DC9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17.6%</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0A68BB1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794,934</w:t>
            </w:r>
          </w:p>
        </w:tc>
        <w:tc>
          <w:tcPr>
            <w:tcW w:w="468" w:type="pct"/>
            <w:tcBorders>
              <w:top w:val="nil"/>
              <w:left w:val="nil"/>
              <w:bottom w:val="single" w:sz="8" w:space="0" w:color="auto"/>
              <w:right w:val="single" w:sz="8" w:space="0" w:color="auto"/>
            </w:tcBorders>
            <w:shd w:val="clear" w:color="auto" w:fill="auto"/>
            <w:vAlign w:val="center"/>
            <w:hideMark/>
          </w:tcPr>
          <w:p w14:paraId="6EDD3AB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141,931</w:t>
            </w:r>
          </w:p>
        </w:tc>
        <w:tc>
          <w:tcPr>
            <w:tcW w:w="242" w:type="pct"/>
            <w:tcBorders>
              <w:top w:val="nil"/>
              <w:left w:val="nil"/>
              <w:bottom w:val="single" w:sz="8" w:space="0" w:color="auto"/>
              <w:right w:val="single" w:sz="8" w:space="0" w:color="auto"/>
            </w:tcBorders>
            <w:shd w:val="clear" w:color="auto" w:fill="auto"/>
            <w:vAlign w:val="center"/>
            <w:hideMark/>
          </w:tcPr>
          <w:p w14:paraId="3822598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17.9%</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18D1117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-40,041</w:t>
            </w:r>
          </w:p>
        </w:tc>
        <w:tc>
          <w:tcPr>
            <w:tcW w:w="246" w:type="pct"/>
            <w:tcBorders>
              <w:top w:val="nil"/>
              <w:left w:val="nil"/>
              <w:bottom w:val="single" w:sz="8" w:space="0" w:color="auto"/>
              <w:right w:val="single" w:sz="8" w:space="0" w:color="auto"/>
            </w:tcBorders>
            <w:shd w:val="clear" w:color="auto" w:fill="auto"/>
            <w:vAlign w:val="center"/>
            <w:hideMark/>
          </w:tcPr>
          <w:p w14:paraId="2797ED6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-9,103</w:t>
            </w:r>
          </w:p>
        </w:tc>
        <w:tc>
          <w:tcPr>
            <w:tcW w:w="231" w:type="pct"/>
            <w:tcBorders>
              <w:top w:val="nil"/>
              <w:left w:val="nil"/>
              <w:bottom w:val="single" w:sz="8" w:space="0" w:color="auto"/>
              <w:right w:val="single" w:sz="8" w:space="0" w:color="auto"/>
            </w:tcBorders>
            <w:shd w:val="clear" w:color="auto" w:fill="auto"/>
            <w:vAlign w:val="center"/>
            <w:hideMark/>
          </w:tcPr>
          <w:p w14:paraId="0A7A725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16812DC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-5.0%</w:t>
            </w:r>
          </w:p>
        </w:tc>
        <w:tc>
          <w:tcPr>
            <w:tcW w:w="231" w:type="pct"/>
            <w:tcBorders>
              <w:top w:val="nil"/>
              <w:left w:val="nil"/>
              <w:bottom w:val="single" w:sz="8" w:space="0" w:color="auto"/>
              <w:right w:val="single" w:sz="8" w:space="0" w:color="auto"/>
            </w:tcBorders>
            <w:shd w:val="clear" w:color="auto" w:fill="auto"/>
            <w:vAlign w:val="center"/>
            <w:hideMark/>
          </w:tcPr>
          <w:p w14:paraId="74C4F6C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-6.4%</w:t>
            </w:r>
          </w:p>
        </w:tc>
        <w:tc>
          <w:tcPr>
            <w:tcW w:w="253" w:type="pct"/>
            <w:tcBorders>
              <w:top w:val="nil"/>
              <w:left w:val="nil"/>
              <w:bottom w:val="single" w:sz="8" w:space="0" w:color="auto"/>
              <w:right w:val="single" w:sz="8" w:space="0" w:color="auto"/>
            </w:tcBorders>
            <w:shd w:val="clear" w:color="auto" w:fill="auto"/>
            <w:vAlign w:val="center"/>
            <w:hideMark/>
          </w:tcPr>
          <w:p w14:paraId="433C8DA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w:t>
            </w:r>
          </w:p>
        </w:tc>
      </w:tr>
      <w:tr w:rsidR="00E86628" w:rsidRPr="00E86628" w14:paraId="1AD44045" w14:textId="77777777" w:rsidTr="00E86628">
        <w:trPr>
          <w:trHeight w:val="36"/>
        </w:trPr>
        <w:tc>
          <w:tcPr>
            <w:tcW w:w="347" w:type="pct"/>
            <w:vMerge w:val="restart"/>
            <w:tcBorders>
              <w:top w:val="nil"/>
              <w:left w:val="single" w:sz="8" w:space="0" w:color="auto"/>
              <w:bottom w:val="single" w:sz="8" w:space="0" w:color="000000"/>
              <w:right w:val="single" w:sz="8" w:space="0" w:color="auto"/>
            </w:tcBorders>
            <w:shd w:val="clear" w:color="auto" w:fill="auto"/>
            <w:vAlign w:val="center"/>
            <w:hideMark/>
          </w:tcPr>
          <w:p w14:paraId="298F496D" w14:textId="77777777" w:rsidR="004E4D3F" w:rsidRPr="00E86628" w:rsidRDefault="004E4D3F" w:rsidP="00376EFA">
            <w:pPr>
              <w:spacing w:after="0" w:line="240" w:lineRule="auto"/>
              <w:rPr>
                <w:rFonts w:ascii="Calibri" w:eastAsia="Times New Roman" w:hAnsi="Calibri" w:cs="Calibri"/>
                <w:b/>
                <w:bCs/>
                <w:color w:val="000000"/>
                <w:sz w:val="14"/>
                <w:szCs w:val="14"/>
              </w:rPr>
            </w:pPr>
            <w:r w:rsidRPr="00E86628">
              <w:rPr>
                <w:rFonts w:ascii="Calibri" w:eastAsia="Times New Roman" w:hAnsi="Calibri" w:cs="Calibri"/>
                <w:b/>
                <w:bCs/>
                <w:color w:val="000000"/>
                <w:sz w:val="14"/>
                <w:szCs w:val="14"/>
              </w:rPr>
              <w:t>By living location (% of Total)</w:t>
            </w:r>
          </w:p>
        </w:tc>
        <w:tc>
          <w:tcPr>
            <w:tcW w:w="624" w:type="pct"/>
            <w:tcBorders>
              <w:top w:val="nil"/>
              <w:left w:val="nil"/>
              <w:bottom w:val="single" w:sz="8" w:space="0" w:color="auto"/>
              <w:right w:val="single" w:sz="8" w:space="0" w:color="auto"/>
            </w:tcBorders>
            <w:shd w:val="clear" w:color="auto" w:fill="auto"/>
            <w:vAlign w:val="center"/>
            <w:hideMark/>
          </w:tcPr>
          <w:p w14:paraId="7900A5E6"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Rural</w:t>
            </w:r>
          </w:p>
        </w:tc>
        <w:tc>
          <w:tcPr>
            <w:tcW w:w="467" w:type="pct"/>
            <w:tcBorders>
              <w:top w:val="nil"/>
              <w:left w:val="nil"/>
              <w:bottom w:val="single" w:sz="8" w:space="0" w:color="auto"/>
              <w:right w:val="single" w:sz="8" w:space="0" w:color="auto"/>
            </w:tcBorders>
            <w:shd w:val="clear" w:color="auto" w:fill="auto"/>
            <w:vAlign w:val="center"/>
            <w:hideMark/>
          </w:tcPr>
          <w:p w14:paraId="28E9577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142,559 (19%)</w:t>
            </w:r>
          </w:p>
        </w:tc>
        <w:tc>
          <w:tcPr>
            <w:tcW w:w="468" w:type="pct"/>
            <w:tcBorders>
              <w:top w:val="nil"/>
              <w:left w:val="nil"/>
              <w:bottom w:val="single" w:sz="8" w:space="0" w:color="auto"/>
              <w:right w:val="single" w:sz="8" w:space="0" w:color="auto"/>
            </w:tcBorders>
            <w:shd w:val="clear" w:color="auto" w:fill="auto"/>
            <w:vAlign w:val="center"/>
            <w:hideMark/>
          </w:tcPr>
          <w:p w14:paraId="1ACCAA0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13,951 (11%)</w:t>
            </w:r>
          </w:p>
        </w:tc>
        <w:tc>
          <w:tcPr>
            <w:tcW w:w="244" w:type="pct"/>
            <w:tcBorders>
              <w:top w:val="nil"/>
              <w:left w:val="nil"/>
              <w:bottom w:val="single" w:sz="8" w:space="0" w:color="auto"/>
              <w:right w:val="single" w:sz="8" w:space="0" w:color="auto"/>
            </w:tcBorders>
            <w:shd w:val="clear" w:color="auto" w:fill="auto"/>
            <w:vAlign w:val="center"/>
            <w:hideMark/>
          </w:tcPr>
          <w:p w14:paraId="38A37A7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29D788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148,470 (19%)</w:t>
            </w:r>
          </w:p>
        </w:tc>
        <w:tc>
          <w:tcPr>
            <w:tcW w:w="468" w:type="pct"/>
            <w:tcBorders>
              <w:top w:val="nil"/>
              <w:left w:val="nil"/>
              <w:bottom w:val="single" w:sz="8" w:space="0" w:color="auto"/>
              <w:right w:val="single" w:sz="8" w:space="0" w:color="auto"/>
            </w:tcBorders>
            <w:shd w:val="clear" w:color="auto" w:fill="auto"/>
            <w:vAlign w:val="center"/>
            <w:hideMark/>
          </w:tcPr>
          <w:p w14:paraId="1E268CD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14,466 (10%)</w:t>
            </w:r>
          </w:p>
        </w:tc>
        <w:tc>
          <w:tcPr>
            <w:tcW w:w="242" w:type="pct"/>
            <w:tcBorders>
              <w:top w:val="nil"/>
              <w:left w:val="nil"/>
              <w:bottom w:val="single" w:sz="8" w:space="0" w:color="auto"/>
              <w:right w:val="single" w:sz="8" w:space="0" w:color="auto"/>
            </w:tcBorders>
            <w:shd w:val="clear" w:color="auto" w:fill="auto"/>
            <w:vAlign w:val="center"/>
            <w:hideMark/>
          </w:tcPr>
          <w:p w14:paraId="47F6093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9.7%</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44CC7F8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-5,911</w:t>
            </w:r>
          </w:p>
        </w:tc>
        <w:tc>
          <w:tcPr>
            <w:tcW w:w="246" w:type="pct"/>
            <w:tcBorders>
              <w:top w:val="nil"/>
              <w:left w:val="nil"/>
              <w:bottom w:val="single" w:sz="8" w:space="0" w:color="auto"/>
              <w:right w:val="single" w:sz="8" w:space="0" w:color="auto"/>
            </w:tcBorders>
            <w:shd w:val="clear" w:color="auto" w:fill="auto"/>
            <w:vAlign w:val="center"/>
            <w:hideMark/>
          </w:tcPr>
          <w:p w14:paraId="74449A1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-514</w:t>
            </w:r>
          </w:p>
        </w:tc>
        <w:tc>
          <w:tcPr>
            <w:tcW w:w="231" w:type="pct"/>
            <w:tcBorders>
              <w:top w:val="nil"/>
              <w:left w:val="nil"/>
              <w:bottom w:val="single" w:sz="8" w:space="0" w:color="auto"/>
              <w:right w:val="single" w:sz="8" w:space="0" w:color="auto"/>
            </w:tcBorders>
            <w:shd w:val="clear" w:color="auto" w:fill="auto"/>
            <w:vAlign w:val="center"/>
            <w:hideMark/>
          </w:tcPr>
          <w:p w14:paraId="06D7FB2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26CA299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w:t>
            </w:r>
          </w:p>
        </w:tc>
        <w:tc>
          <w:tcPr>
            <w:tcW w:w="231" w:type="pct"/>
            <w:tcBorders>
              <w:top w:val="nil"/>
              <w:left w:val="nil"/>
              <w:bottom w:val="single" w:sz="8" w:space="0" w:color="auto"/>
              <w:right w:val="single" w:sz="8" w:space="0" w:color="auto"/>
            </w:tcBorders>
            <w:shd w:val="clear" w:color="auto" w:fill="auto"/>
            <w:vAlign w:val="center"/>
            <w:hideMark/>
          </w:tcPr>
          <w:p w14:paraId="34AA17F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-3.6%</w:t>
            </w:r>
          </w:p>
        </w:tc>
        <w:tc>
          <w:tcPr>
            <w:tcW w:w="253" w:type="pct"/>
            <w:tcBorders>
              <w:top w:val="nil"/>
              <w:left w:val="nil"/>
              <w:bottom w:val="single" w:sz="8" w:space="0" w:color="auto"/>
              <w:right w:val="single" w:sz="8" w:space="0" w:color="auto"/>
            </w:tcBorders>
            <w:shd w:val="clear" w:color="auto" w:fill="auto"/>
            <w:vAlign w:val="center"/>
            <w:hideMark/>
          </w:tcPr>
          <w:p w14:paraId="7C671D1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0.4%</w:t>
            </w:r>
          </w:p>
        </w:tc>
      </w:tr>
      <w:tr w:rsidR="00E86628" w:rsidRPr="00E86628" w14:paraId="003E5F71"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BB25807" w14:textId="77777777" w:rsidR="004E4D3F" w:rsidRPr="00E86628" w:rsidRDefault="004E4D3F" w:rsidP="00376EFA">
            <w:pPr>
              <w:spacing w:after="0" w:line="240" w:lineRule="auto"/>
              <w:rPr>
                <w:rFonts w:ascii="Calibri" w:eastAsia="Times New Roman" w:hAnsi="Calibri" w:cs="Calibri"/>
                <w:b/>
                <w:bCs/>
                <w:color w:val="000000"/>
                <w:sz w:val="14"/>
                <w:szCs w:val="14"/>
              </w:rPr>
            </w:pPr>
          </w:p>
        </w:tc>
        <w:tc>
          <w:tcPr>
            <w:tcW w:w="624" w:type="pct"/>
            <w:tcBorders>
              <w:top w:val="nil"/>
              <w:left w:val="nil"/>
              <w:bottom w:val="single" w:sz="8" w:space="0" w:color="auto"/>
              <w:right w:val="single" w:sz="8" w:space="0" w:color="auto"/>
            </w:tcBorders>
            <w:shd w:val="clear" w:color="auto" w:fill="auto"/>
            <w:vAlign w:val="center"/>
            <w:hideMark/>
          </w:tcPr>
          <w:p w14:paraId="63E7F0E3"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Urban cluster</w:t>
            </w:r>
          </w:p>
        </w:tc>
        <w:tc>
          <w:tcPr>
            <w:tcW w:w="467" w:type="pct"/>
            <w:tcBorders>
              <w:top w:val="nil"/>
              <w:left w:val="nil"/>
              <w:bottom w:val="single" w:sz="8" w:space="0" w:color="auto"/>
              <w:right w:val="single" w:sz="8" w:space="0" w:color="auto"/>
            </w:tcBorders>
            <w:shd w:val="clear" w:color="auto" w:fill="auto"/>
            <w:vAlign w:val="center"/>
            <w:hideMark/>
          </w:tcPr>
          <w:p w14:paraId="5411275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71,249 (9%)</w:t>
            </w:r>
          </w:p>
        </w:tc>
        <w:tc>
          <w:tcPr>
            <w:tcW w:w="468" w:type="pct"/>
            <w:tcBorders>
              <w:top w:val="nil"/>
              <w:left w:val="nil"/>
              <w:bottom w:val="single" w:sz="8" w:space="0" w:color="auto"/>
              <w:right w:val="single" w:sz="8" w:space="0" w:color="auto"/>
            </w:tcBorders>
            <w:shd w:val="clear" w:color="auto" w:fill="auto"/>
            <w:vAlign w:val="center"/>
            <w:hideMark/>
          </w:tcPr>
          <w:p w14:paraId="311EACD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9,296 (7%)</w:t>
            </w:r>
          </w:p>
        </w:tc>
        <w:tc>
          <w:tcPr>
            <w:tcW w:w="244" w:type="pct"/>
            <w:tcBorders>
              <w:top w:val="nil"/>
              <w:left w:val="nil"/>
              <w:bottom w:val="single" w:sz="8" w:space="0" w:color="auto"/>
              <w:right w:val="single" w:sz="8" w:space="0" w:color="auto"/>
            </w:tcBorders>
            <w:shd w:val="clear" w:color="auto" w:fill="auto"/>
            <w:vAlign w:val="center"/>
            <w:hideMark/>
          </w:tcPr>
          <w:p w14:paraId="00D8859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0D8A16D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75,453 (9%)</w:t>
            </w:r>
          </w:p>
        </w:tc>
        <w:tc>
          <w:tcPr>
            <w:tcW w:w="468" w:type="pct"/>
            <w:tcBorders>
              <w:top w:val="nil"/>
              <w:left w:val="nil"/>
              <w:bottom w:val="single" w:sz="8" w:space="0" w:color="auto"/>
              <w:right w:val="single" w:sz="8" w:space="0" w:color="auto"/>
            </w:tcBorders>
            <w:shd w:val="clear" w:color="auto" w:fill="auto"/>
            <w:vAlign w:val="center"/>
            <w:hideMark/>
          </w:tcPr>
          <w:p w14:paraId="059B5BA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9,844 (7%)</w:t>
            </w:r>
          </w:p>
        </w:tc>
        <w:tc>
          <w:tcPr>
            <w:tcW w:w="242" w:type="pct"/>
            <w:tcBorders>
              <w:top w:val="nil"/>
              <w:left w:val="nil"/>
              <w:bottom w:val="single" w:sz="8" w:space="0" w:color="auto"/>
              <w:right w:val="single" w:sz="8" w:space="0" w:color="auto"/>
            </w:tcBorders>
            <w:shd w:val="clear" w:color="auto" w:fill="auto"/>
            <w:vAlign w:val="center"/>
            <w:hideMark/>
          </w:tcPr>
          <w:p w14:paraId="3416D17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13.0%</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6A6EBD9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-4,204</w:t>
            </w:r>
          </w:p>
        </w:tc>
        <w:tc>
          <w:tcPr>
            <w:tcW w:w="246" w:type="pct"/>
            <w:tcBorders>
              <w:top w:val="nil"/>
              <w:left w:val="nil"/>
              <w:bottom w:val="single" w:sz="8" w:space="0" w:color="auto"/>
              <w:right w:val="single" w:sz="8" w:space="0" w:color="auto"/>
            </w:tcBorders>
            <w:shd w:val="clear" w:color="auto" w:fill="auto"/>
            <w:vAlign w:val="center"/>
            <w:hideMark/>
          </w:tcPr>
          <w:p w14:paraId="356C865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-549</w:t>
            </w:r>
          </w:p>
        </w:tc>
        <w:tc>
          <w:tcPr>
            <w:tcW w:w="231" w:type="pct"/>
            <w:tcBorders>
              <w:top w:val="nil"/>
              <w:left w:val="nil"/>
              <w:bottom w:val="single" w:sz="8" w:space="0" w:color="auto"/>
              <w:right w:val="single" w:sz="8" w:space="0" w:color="auto"/>
            </w:tcBorders>
            <w:shd w:val="clear" w:color="auto" w:fill="auto"/>
            <w:vAlign w:val="center"/>
            <w:hideMark/>
          </w:tcPr>
          <w:p w14:paraId="1F6A7B0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52FF1AC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31" w:type="pct"/>
            <w:tcBorders>
              <w:top w:val="nil"/>
              <w:left w:val="nil"/>
              <w:bottom w:val="single" w:sz="8" w:space="0" w:color="auto"/>
              <w:right w:val="single" w:sz="8" w:space="0" w:color="auto"/>
            </w:tcBorders>
            <w:shd w:val="clear" w:color="auto" w:fill="auto"/>
            <w:vAlign w:val="center"/>
            <w:hideMark/>
          </w:tcPr>
          <w:p w14:paraId="1FB23C1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53" w:type="pct"/>
            <w:tcBorders>
              <w:top w:val="nil"/>
              <w:left w:val="nil"/>
              <w:bottom w:val="single" w:sz="8" w:space="0" w:color="auto"/>
              <w:right w:val="single" w:sz="8" w:space="0" w:color="auto"/>
            </w:tcBorders>
            <w:shd w:val="clear" w:color="auto" w:fill="auto"/>
            <w:vAlign w:val="center"/>
            <w:hideMark/>
          </w:tcPr>
          <w:p w14:paraId="13B7763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r>
      <w:tr w:rsidR="00E86628" w:rsidRPr="00E86628" w14:paraId="79359EA0" w14:textId="77777777" w:rsidTr="00E86628">
        <w:trPr>
          <w:trHeight w:val="223"/>
        </w:trPr>
        <w:tc>
          <w:tcPr>
            <w:tcW w:w="347" w:type="pct"/>
            <w:vMerge/>
            <w:tcBorders>
              <w:top w:val="nil"/>
              <w:left w:val="single" w:sz="8" w:space="0" w:color="auto"/>
              <w:bottom w:val="single" w:sz="8" w:space="0" w:color="000000"/>
              <w:right w:val="single" w:sz="8" w:space="0" w:color="auto"/>
            </w:tcBorders>
            <w:vAlign w:val="center"/>
            <w:hideMark/>
          </w:tcPr>
          <w:p w14:paraId="73E02E84" w14:textId="77777777" w:rsidR="004E4D3F" w:rsidRPr="00E86628" w:rsidRDefault="004E4D3F" w:rsidP="00376EFA">
            <w:pPr>
              <w:spacing w:after="0" w:line="240" w:lineRule="auto"/>
              <w:rPr>
                <w:rFonts w:ascii="Calibri" w:eastAsia="Times New Roman" w:hAnsi="Calibri" w:cs="Calibri"/>
                <w:b/>
                <w:bCs/>
                <w:color w:val="000000"/>
                <w:sz w:val="14"/>
                <w:szCs w:val="14"/>
              </w:rPr>
            </w:pPr>
          </w:p>
        </w:tc>
        <w:tc>
          <w:tcPr>
            <w:tcW w:w="624" w:type="pct"/>
            <w:tcBorders>
              <w:top w:val="nil"/>
              <w:left w:val="nil"/>
              <w:bottom w:val="single" w:sz="8" w:space="0" w:color="auto"/>
              <w:right w:val="single" w:sz="8" w:space="0" w:color="auto"/>
            </w:tcBorders>
            <w:shd w:val="clear" w:color="auto" w:fill="auto"/>
            <w:vAlign w:val="center"/>
            <w:hideMark/>
          </w:tcPr>
          <w:p w14:paraId="7A656E32"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Urbanized area</w:t>
            </w:r>
          </w:p>
        </w:tc>
        <w:tc>
          <w:tcPr>
            <w:tcW w:w="467" w:type="pct"/>
            <w:tcBorders>
              <w:top w:val="nil"/>
              <w:left w:val="nil"/>
              <w:bottom w:val="single" w:sz="8" w:space="0" w:color="auto"/>
              <w:right w:val="single" w:sz="8" w:space="0" w:color="auto"/>
            </w:tcBorders>
            <w:shd w:val="clear" w:color="auto" w:fill="auto"/>
            <w:vAlign w:val="center"/>
            <w:hideMark/>
          </w:tcPr>
          <w:p w14:paraId="2041602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541,085 (72%)</w:t>
            </w:r>
          </w:p>
        </w:tc>
        <w:tc>
          <w:tcPr>
            <w:tcW w:w="468" w:type="pct"/>
            <w:tcBorders>
              <w:top w:val="nil"/>
              <w:left w:val="nil"/>
              <w:bottom w:val="single" w:sz="8" w:space="0" w:color="auto"/>
              <w:right w:val="single" w:sz="8" w:space="0" w:color="auto"/>
            </w:tcBorders>
            <w:shd w:val="clear" w:color="auto" w:fill="auto"/>
            <w:vAlign w:val="center"/>
            <w:hideMark/>
          </w:tcPr>
          <w:p w14:paraId="0711EED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109,581 (82%)</w:t>
            </w:r>
          </w:p>
        </w:tc>
        <w:tc>
          <w:tcPr>
            <w:tcW w:w="244" w:type="pct"/>
            <w:tcBorders>
              <w:top w:val="nil"/>
              <w:left w:val="nil"/>
              <w:bottom w:val="single" w:sz="8" w:space="0" w:color="auto"/>
              <w:right w:val="single" w:sz="8" w:space="0" w:color="auto"/>
            </w:tcBorders>
            <w:shd w:val="clear" w:color="auto" w:fill="auto"/>
            <w:vAlign w:val="center"/>
            <w:hideMark/>
          </w:tcPr>
          <w:p w14:paraId="5603821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20.3%</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5FA1C49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571,011 (72%)</w:t>
            </w:r>
          </w:p>
        </w:tc>
        <w:tc>
          <w:tcPr>
            <w:tcW w:w="468" w:type="pct"/>
            <w:tcBorders>
              <w:top w:val="nil"/>
              <w:left w:val="nil"/>
              <w:bottom w:val="single" w:sz="8" w:space="0" w:color="auto"/>
              <w:right w:val="single" w:sz="8" w:space="0" w:color="auto"/>
            </w:tcBorders>
            <w:shd w:val="clear" w:color="auto" w:fill="auto"/>
            <w:vAlign w:val="center"/>
            <w:hideMark/>
          </w:tcPr>
          <w:p w14:paraId="5BFF4C0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117,621 (83%)</w:t>
            </w:r>
          </w:p>
        </w:tc>
        <w:tc>
          <w:tcPr>
            <w:tcW w:w="242" w:type="pct"/>
            <w:tcBorders>
              <w:top w:val="nil"/>
              <w:left w:val="nil"/>
              <w:bottom w:val="single" w:sz="8" w:space="0" w:color="auto"/>
              <w:right w:val="single" w:sz="8" w:space="0" w:color="auto"/>
            </w:tcBorders>
            <w:shd w:val="clear" w:color="auto" w:fill="auto"/>
            <w:vAlign w:val="center"/>
            <w:hideMark/>
          </w:tcPr>
          <w:p w14:paraId="6C13FEA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20.6%</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61D5EA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-29,926</w:t>
            </w:r>
          </w:p>
        </w:tc>
        <w:tc>
          <w:tcPr>
            <w:tcW w:w="246" w:type="pct"/>
            <w:tcBorders>
              <w:top w:val="nil"/>
              <w:left w:val="nil"/>
              <w:bottom w:val="single" w:sz="8" w:space="0" w:color="auto"/>
              <w:right w:val="single" w:sz="8" w:space="0" w:color="auto"/>
            </w:tcBorders>
            <w:shd w:val="clear" w:color="auto" w:fill="auto"/>
            <w:vAlign w:val="center"/>
            <w:hideMark/>
          </w:tcPr>
          <w:p w14:paraId="3FC41A0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-8,040</w:t>
            </w:r>
          </w:p>
        </w:tc>
        <w:tc>
          <w:tcPr>
            <w:tcW w:w="231" w:type="pct"/>
            <w:tcBorders>
              <w:top w:val="nil"/>
              <w:left w:val="nil"/>
              <w:bottom w:val="single" w:sz="8" w:space="0" w:color="auto"/>
              <w:right w:val="single" w:sz="8" w:space="0" w:color="auto"/>
            </w:tcBorders>
            <w:shd w:val="clear" w:color="auto" w:fill="auto"/>
            <w:vAlign w:val="center"/>
            <w:hideMark/>
          </w:tcPr>
          <w:p w14:paraId="6127930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4641340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-5.2%</w:t>
            </w:r>
          </w:p>
        </w:tc>
        <w:tc>
          <w:tcPr>
            <w:tcW w:w="231" w:type="pct"/>
            <w:tcBorders>
              <w:top w:val="nil"/>
              <w:left w:val="nil"/>
              <w:bottom w:val="single" w:sz="8" w:space="0" w:color="auto"/>
              <w:right w:val="single" w:sz="8" w:space="0" w:color="auto"/>
            </w:tcBorders>
            <w:shd w:val="clear" w:color="auto" w:fill="auto"/>
            <w:vAlign w:val="center"/>
            <w:hideMark/>
          </w:tcPr>
          <w:p w14:paraId="4E752C3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-6.8%</w:t>
            </w:r>
          </w:p>
        </w:tc>
        <w:tc>
          <w:tcPr>
            <w:tcW w:w="253" w:type="pct"/>
            <w:tcBorders>
              <w:top w:val="nil"/>
              <w:left w:val="nil"/>
              <w:bottom w:val="single" w:sz="8" w:space="0" w:color="auto"/>
              <w:right w:val="single" w:sz="8" w:space="0" w:color="auto"/>
            </w:tcBorders>
            <w:shd w:val="clear" w:color="auto" w:fill="auto"/>
            <w:vAlign w:val="center"/>
            <w:hideMark/>
          </w:tcPr>
          <w:p w14:paraId="002DD44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w:t>
            </w:r>
          </w:p>
        </w:tc>
      </w:tr>
      <w:tr w:rsidR="00E86628" w:rsidRPr="00E86628" w14:paraId="55EC0491" w14:textId="77777777" w:rsidTr="00E86628">
        <w:trPr>
          <w:trHeight w:val="32"/>
        </w:trPr>
        <w:tc>
          <w:tcPr>
            <w:tcW w:w="347" w:type="pct"/>
            <w:vMerge w:val="restart"/>
            <w:tcBorders>
              <w:top w:val="nil"/>
              <w:left w:val="single" w:sz="8" w:space="0" w:color="auto"/>
              <w:bottom w:val="single" w:sz="8" w:space="0" w:color="000000"/>
              <w:right w:val="single" w:sz="8" w:space="0" w:color="auto"/>
            </w:tcBorders>
            <w:shd w:val="clear" w:color="auto" w:fill="auto"/>
            <w:vAlign w:val="center"/>
            <w:hideMark/>
          </w:tcPr>
          <w:p w14:paraId="1913637A" w14:textId="77777777" w:rsidR="004E4D3F" w:rsidRPr="00E86628" w:rsidRDefault="004E4D3F" w:rsidP="00376EFA">
            <w:pPr>
              <w:spacing w:after="0" w:line="240" w:lineRule="auto"/>
              <w:rPr>
                <w:rFonts w:ascii="Calibri" w:eastAsia="Times New Roman" w:hAnsi="Calibri" w:cs="Calibri"/>
                <w:b/>
                <w:bCs/>
                <w:color w:val="000000"/>
                <w:sz w:val="14"/>
                <w:szCs w:val="14"/>
              </w:rPr>
            </w:pPr>
            <w:r w:rsidRPr="00E86628">
              <w:rPr>
                <w:rFonts w:ascii="Calibri" w:eastAsia="Times New Roman" w:hAnsi="Calibri" w:cs="Calibri"/>
                <w:b/>
                <w:bCs/>
                <w:color w:val="000000"/>
                <w:sz w:val="14"/>
                <w:szCs w:val="14"/>
              </w:rPr>
              <w:t>By median household income (% of Total)</w:t>
            </w:r>
          </w:p>
        </w:tc>
        <w:tc>
          <w:tcPr>
            <w:tcW w:w="624" w:type="pct"/>
            <w:tcBorders>
              <w:top w:val="nil"/>
              <w:left w:val="nil"/>
              <w:bottom w:val="single" w:sz="8" w:space="0" w:color="auto"/>
              <w:right w:val="single" w:sz="8" w:space="0" w:color="auto"/>
            </w:tcBorders>
            <w:shd w:val="clear" w:color="auto" w:fill="auto"/>
            <w:vAlign w:val="center"/>
            <w:hideMark/>
          </w:tcPr>
          <w:p w14:paraId="17DC1138"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&lt;$20,000</w:t>
            </w:r>
          </w:p>
        </w:tc>
        <w:tc>
          <w:tcPr>
            <w:tcW w:w="467" w:type="pct"/>
            <w:tcBorders>
              <w:top w:val="nil"/>
              <w:left w:val="nil"/>
              <w:bottom w:val="single" w:sz="8" w:space="0" w:color="auto"/>
              <w:right w:val="single" w:sz="8" w:space="0" w:color="auto"/>
            </w:tcBorders>
            <w:shd w:val="clear" w:color="auto" w:fill="auto"/>
            <w:vAlign w:val="center"/>
            <w:hideMark/>
          </w:tcPr>
          <w:p w14:paraId="708D594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28,039 (4%)</w:t>
            </w:r>
          </w:p>
        </w:tc>
        <w:tc>
          <w:tcPr>
            <w:tcW w:w="468" w:type="pct"/>
            <w:tcBorders>
              <w:top w:val="nil"/>
              <w:left w:val="nil"/>
              <w:bottom w:val="single" w:sz="8" w:space="0" w:color="auto"/>
              <w:right w:val="single" w:sz="8" w:space="0" w:color="auto"/>
            </w:tcBorders>
            <w:shd w:val="clear" w:color="auto" w:fill="auto"/>
            <w:vAlign w:val="center"/>
            <w:hideMark/>
          </w:tcPr>
          <w:p w14:paraId="79A6BAA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5,834 (4%)</w:t>
            </w:r>
          </w:p>
        </w:tc>
        <w:tc>
          <w:tcPr>
            <w:tcW w:w="244" w:type="pct"/>
            <w:tcBorders>
              <w:top w:val="nil"/>
              <w:left w:val="nil"/>
              <w:bottom w:val="single" w:sz="8" w:space="0" w:color="auto"/>
              <w:right w:val="single" w:sz="8" w:space="0" w:color="auto"/>
            </w:tcBorders>
            <w:shd w:val="clear" w:color="auto" w:fill="auto"/>
            <w:vAlign w:val="center"/>
            <w:hideMark/>
          </w:tcPr>
          <w:p w14:paraId="0C538BF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C2E0B0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28,207 (4%)</w:t>
            </w:r>
          </w:p>
        </w:tc>
        <w:tc>
          <w:tcPr>
            <w:tcW w:w="468" w:type="pct"/>
            <w:tcBorders>
              <w:top w:val="nil"/>
              <w:left w:val="nil"/>
              <w:bottom w:val="single" w:sz="8" w:space="0" w:color="auto"/>
              <w:right w:val="single" w:sz="8" w:space="0" w:color="auto"/>
            </w:tcBorders>
            <w:shd w:val="clear" w:color="auto" w:fill="auto"/>
            <w:vAlign w:val="center"/>
            <w:hideMark/>
          </w:tcPr>
          <w:p w14:paraId="0D68F1A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5,892 (4%)</w:t>
            </w:r>
          </w:p>
        </w:tc>
        <w:tc>
          <w:tcPr>
            <w:tcW w:w="242" w:type="pct"/>
            <w:tcBorders>
              <w:top w:val="nil"/>
              <w:left w:val="nil"/>
              <w:bottom w:val="single" w:sz="8" w:space="0" w:color="auto"/>
              <w:right w:val="single" w:sz="8" w:space="0" w:color="auto"/>
            </w:tcBorders>
            <w:shd w:val="clear" w:color="auto" w:fill="auto"/>
            <w:vAlign w:val="center"/>
            <w:hideMark/>
          </w:tcPr>
          <w:p w14:paraId="0E0AF72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20.9%</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5B7323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-168</w:t>
            </w:r>
          </w:p>
        </w:tc>
        <w:tc>
          <w:tcPr>
            <w:tcW w:w="246" w:type="pct"/>
            <w:tcBorders>
              <w:top w:val="nil"/>
              <w:left w:val="nil"/>
              <w:bottom w:val="single" w:sz="8" w:space="0" w:color="auto"/>
              <w:right w:val="single" w:sz="8" w:space="0" w:color="auto"/>
            </w:tcBorders>
            <w:shd w:val="clear" w:color="auto" w:fill="auto"/>
            <w:vAlign w:val="center"/>
            <w:hideMark/>
          </w:tcPr>
          <w:p w14:paraId="700EF6B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w:t>
            </w:r>
          </w:p>
        </w:tc>
        <w:tc>
          <w:tcPr>
            <w:tcW w:w="231" w:type="pct"/>
            <w:tcBorders>
              <w:top w:val="nil"/>
              <w:left w:val="nil"/>
              <w:bottom w:val="single" w:sz="8" w:space="0" w:color="auto"/>
              <w:right w:val="single" w:sz="8" w:space="0" w:color="auto"/>
            </w:tcBorders>
            <w:shd w:val="clear" w:color="auto" w:fill="auto"/>
            <w:vAlign w:val="center"/>
            <w:hideMark/>
          </w:tcPr>
          <w:p w14:paraId="091AEEC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-0.1%</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6946C8D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-0.6%</w:t>
            </w:r>
          </w:p>
        </w:tc>
        <w:tc>
          <w:tcPr>
            <w:tcW w:w="231" w:type="pct"/>
            <w:tcBorders>
              <w:top w:val="nil"/>
              <w:left w:val="nil"/>
              <w:bottom w:val="single" w:sz="8" w:space="0" w:color="auto"/>
              <w:right w:val="single" w:sz="8" w:space="0" w:color="auto"/>
            </w:tcBorders>
            <w:shd w:val="clear" w:color="auto" w:fill="auto"/>
            <w:vAlign w:val="center"/>
            <w:hideMark/>
          </w:tcPr>
          <w:p w14:paraId="5B92DE2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-1.0%</w:t>
            </w:r>
          </w:p>
        </w:tc>
        <w:tc>
          <w:tcPr>
            <w:tcW w:w="253" w:type="pct"/>
            <w:tcBorders>
              <w:top w:val="nil"/>
              <w:left w:val="nil"/>
              <w:bottom w:val="single" w:sz="8" w:space="0" w:color="auto"/>
              <w:right w:val="single" w:sz="8" w:space="0" w:color="auto"/>
            </w:tcBorders>
            <w:shd w:val="clear" w:color="auto" w:fill="auto"/>
            <w:vAlign w:val="center"/>
            <w:hideMark/>
          </w:tcPr>
          <w:p w14:paraId="2C6265E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-0.4%</w:t>
            </w:r>
          </w:p>
        </w:tc>
      </w:tr>
      <w:tr w:rsidR="00E86628" w:rsidRPr="00E86628" w14:paraId="38EDF13B"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A780A9D"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4A3BFE01"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$20,000 to &lt;$35,000</w:t>
            </w:r>
          </w:p>
        </w:tc>
        <w:tc>
          <w:tcPr>
            <w:tcW w:w="467" w:type="pct"/>
            <w:tcBorders>
              <w:top w:val="nil"/>
              <w:left w:val="nil"/>
              <w:bottom w:val="single" w:sz="8" w:space="0" w:color="auto"/>
              <w:right w:val="single" w:sz="8" w:space="0" w:color="auto"/>
            </w:tcBorders>
            <w:shd w:val="clear" w:color="auto" w:fill="auto"/>
            <w:vAlign w:val="center"/>
            <w:hideMark/>
          </w:tcPr>
          <w:p w14:paraId="7A8C457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134,208 (18%)</w:t>
            </w:r>
          </w:p>
        </w:tc>
        <w:tc>
          <w:tcPr>
            <w:tcW w:w="468" w:type="pct"/>
            <w:tcBorders>
              <w:top w:val="nil"/>
              <w:left w:val="nil"/>
              <w:bottom w:val="single" w:sz="8" w:space="0" w:color="auto"/>
              <w:right w:val="single" w:sz="8" w:space="0" w:color="auto"/>
            </w:tcBorders>
            <w:shd w:val="clear" w:color="auto" w:fill="auto"/>
            <w:vAlign w:val="center"/>
            <w:hideMark/>
          </w:tcPr>
          <w:p w14:paraId="72514BD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24,906 (19%)</w:t>
            </w:r>
          </w:p>
        </w:tc>
        <w:tc>
          <w:tcPr>
            <w:tcW w:w="244" w:type="pct"/>
            <w:tcBorders>
              <w:top w:val="nil"/>
              <w:left w:val="nil"/>
              <w:bottom w:val="single" w:sz="8" w:space="0" w:color="auto"/>
              <w:right w:val="single" w:sz="8" w:space="0" w:color="auto"/>
            </w:tcBorders>
            <w:shd w:val="clear" w:color="auto" w:fill="auto"/>
            <w:vAlign w:val="center"/>
            <w:hideMark/>
          </w:tcPr>
          <w:p w14:paraId="33D7ECC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18.6%</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DA418A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137,765 (17%)</w:t>
            </w:r>
          </w:p>
        </w:tc>
        <w:tc>
          <w:tcPr>
            <w:tcW w:w="468" w:type="pct"/>
            <w:tcBorders>
              <w:top w:val="nil"/>
              <w:left w:val="nil"/>
              <w:bottom w:val="single" w:sz="8" w:space="0" w:color="auto"/>
              <w:right w:val="single" w:sz="8" w:space="0" w:color="auto"/>
            </w:tcBorders>
            <w:shd w:val="clear" w:color="auto" w:fill="auto"/>
            <w:vAlign w:val="center"/>
            <w:hideMark/>
          </w:tcPr>
          <w:p w14:paraId="1B53015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25,794 (18%)</w:t>
            </w:r>
          </w:p>
        </w:tc>
        <w:tc>
          <w:tcPr>
            <w:tcW w:w="242" w:type="pct"/>
            <w:tcBorders>
              <w:top w:val="nil"/>
              <w:left w:val="nil"/>
              <w:bottom w:val="single" w:sz="8" w:space="0" w:color="auto"/>
              <w:right w:val="single" w:sz="8" w:space="0" w:color="auto"/>
            </w:tcBorders>
            <w:shd w:val="clear" w:color="auto" w:fill="auto"/>
            <w:vAlign w:val="center"/>
            <w:hideMark/>
          </w:tcPr>
          <w:p w14:paraId="5A66F01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18.7%</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3A16B1B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-3,558</w:t>
            </w:r>
          </w:p>
        </w:tc>
        <w:tc>
          <w:tcPr>
            <w:tcW w:w="246" w:type="pct"/>
            <w:tcBorders>
              <w:top w:val="nil"/>
              <w:left w:val="nil"/>
              <w:bottom w:val="single" w:sz="8" w:space="0" w:color="auto"/>
              <w:right w:val="single" w:sz="8" w:space="0" w:color="auto"/>
            </w:tcBorders>
            <w:shd w:val="clear" w:color="auto" w:fill="auto"/>
            <w:vAlign w:val="center"/>
            <w:hideMark/>
          </w:tcPr>
          <w:p w14:paraId="13ACE59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-889</w:t>
            </w:r>
          </w:p>
        </w:tc>
        <w:tc>
          <w:tcPr>
            <w:tcW w:w="231" w:type="pct"/>
            <w:tcBorders>
              <w:top w:val="nil"/>
              <w:left w:val="nil"/>
              <w:bottom w:val="single" w:sz="8" w:space="0" w:color="auto"/>
              <w:right w:val="single" w:sz="8" w:space="0" w:color="auto"/>
            </w:tcBorders>
            <w:shd w:val="clear" w:color="auto" w:fill="auto"/>
            <w:vAlign w:val="center"/>
            <w:hideMark/>
          </w:tcPr>
          <w:p w14:paraId="6AF0B47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-0.2%</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2F47EE3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-2.6%</w:t>
            </w:r>
          </w:p>
        </w:tc>
        <w:tc>
          <w:tcPr>
            <w:tcW w:w="231" w:type="pct"/>
            <w:tcBorders>
              <w:top w:val="nil"/>
              <w:left w:val="nil"/>
              <w:bottom w:val="single" w:sz="8" w:space="0" w:color="auto"/>
              <w:right w:val="single" w:sz="8" w:space="0" w:color="auto"/>
            </w:tcBorders>
            <w:shd w:val="clear" w:color="auto" w:fill="auto"/>
            <w:vAlign w:val="center"/>
            <w:hideMark/>
          </w:tcPr>
          <w:p w14:paraId="758A2AE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-3.4%</w:t>
            </w:r>
          </w:p>
        </w:tc>
        <w:tc>
          <w:tcPr>
            <w:tcW w:w="253" w:type="pct"/>
            <w:tcBorders>
              <w:top w:val="nil"/>
              <w:left w:val="nil"/>
              <w:bottom w:val="single" w:sz="8" w:space="0" w:color="auto"/>
              <w:right w:val="single" w:sz="8" w:space="0" w:color="auto"/>
            </w:tcBorders>
            <w:shd w:val="clear" w:color="auto" w:fill="auto"/>
            <w:vAlign w:val="center"/>
            <w:hideMark/>
          </w:tcPr>
          <w:p w14:paraId="509D2DA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-0.9%</w:t>
            </w:r>
          </w:p>
        </w:tc>
      </w:tr>
      <w:tr w:rsidR="00E86628" w:rsidRPr="00E86628" w14:paraId="14230F6B"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1B4C44CB"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57F7E9D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$35,000 to &lt;$50,000</w:t>
            </w:r>
          </w:p>
        </w:tc>
        <w:tc>
          <w:tcPr>
            <w:tcW w:w="467" w:type="pct"/>
            <w:tcBorders>
              <w:top w:val="nil"/>
              <w:left w:val="nil"/>
              <w:bottom w:val="single" w:sz="8" w:space="0" w:color="auto"/>
              <w:right w:val="single" w:sz="8" w:space="0" w:color="auto"/>
            </w:tcBorders>
            <w:shd w:val="clear" w:color="auto" w:fill="auto"/>
            <w:vAlign w:val="center"/>
            <w:hideMark/>
          </w:tcPr>
          <w:p w14:paraId="5CD31C5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190,481 (25%)</w:t>
            </w:r>
          </w:p>
        </w:tc>
        <w:tc>
          <w:tcPr>
            <w:tcW w:w="468" w:type="pct"/>
            <w:tcBorders>
              <w:top w:val="nil"/>
              <w:left w:val="nil"/>
              <w:bottom w:val="single" w:sz="8" w:space="0" w:color="auto"/>
              <w:right w:val="single" w:sz="8" w:space="0" w:color="auto"/>
            </w:tcBorders>
            <w:shd w:val="clear" w:color="auto" w:fill="auto"/>
            <w:vAlign w:val="center"/>
            <w:hideMark/>
          </w:tcPr>
          <w:p w14:paraId="29F2649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32,369 (24%)</w:t>
            </w:r>
          </w:p>
        </w:tc>
        <w:tc>
          <w:tcPr>
            <w:tcW w:w="244" w:type="pct"/>
            <w:tcBorders>
              <w:top w:val="nil"/>
              <w:left w:val="nil"/>
              <w:bottom w:val="single" w:sz="8" w:space="0" w:color="auto"/>
              <w:right w:val="single" w:sz="8" w:space="0" w:color="auto"/>
            </w:tcBorders>
            <w:shd w:val="clear" w:color="auto" w:fill="auto"/>
            <w:vAlign w:val="center"/>
            <w:hideMark/>
          </w:tcPr>
          <w:p w14:paraId="530A80F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5501C0A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200,367 (25%)</w:t>
            </w:r>
          </w:p>
        </w:tc>
        <w:tc>
          <w:tcPr>
            <w:tcW w:w="468" w:type="pct"/>
            <w:tcBorders>
              <w:top w:val="nil"/>
              <w:left w:val="nil"/>
              <w:bottom w:val="single" w:sz="8" w:space="0" w:color="auto"/>
              <w:right w:val="single" w:sz="8" w:space="0" w:color="auto"/>
            </w:tcBorders>
            <w:shd w:val="clear" w:color="auto" w:fill="auto"/>
            <w:vAlign w:val="center"/>
            <w:hideMark/>
          </w:tcPr>
          <w:p w14:paraId="3F494A8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34,549 (24%)</w:t>
            </w:r>
          </w:p>
        </w:tc>
        <w:tc>
          <w:tcPr>
            <w:tcW w:w="242" w:type="pct"/>
            <w:tcBorders>
              <w:top w:val="nil"/>
              <w:left w:val="nil"/>
              <w:bottom w:val="single" w:sz="8" w:space="0" w:color="auto"/>
              <w:right w:val="single" w:sz="8" w:space="0" w:color="auto"/>
            </w:tcBorders>
            <w:shd w:val="clear" w:color="auto" w:fill="auto"/>
            <w:vAlign w:val="center"/>
            <w:hideMark/>
          </w:tcPr>
          <w:p w14:paraId="79BCA77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17.2%</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57116D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-9,885</w:t>
            </w:r>
          </w:p>
        </w:tc>
        <w:tc>
          <w:tcPr>
            <w:tcW w:w="246" w:type="pct"/>
            <w:tcBorders>
              <w:top w:val="nil"/>
              <w:left w:val="nil"/>
              <w:bottom w:val="single" w:sz="8" w:space="0" w:color="auto"/>
              <w:right w:val="single" w:sz="8" w:space="0" w:color="auto"/>
            </w:tcBorders>
            <w:shd w:val="clear" w:color="auto" w:fill="auto"/>
            <w:vAlign w:val="center"/>
            <w:hideMark/>
          </w:tcPr>
          <w:p w14:paraId="6E86CA5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-2,180</w:t>
            </w:r>
          </w:p>
        </w:tc>
        <w:tc>
          <w:tcPr>
            <w:tcW w:w="231" w:type="pct"/>
            <w:tcBorders>
              <w:top w:val="nil"/>
              <w:left w:val="nil"/>
              <w:bottom w:val="single" w:sz="8" w:space="0" w:color="auto"/>
              <w:right w:val="single" w:sz="8" w:space="0" w:color="auto"/>
            </w:tcBorders>
            <w:shd w:val="clear" w:color="auto" w:fill="auto"/>
            <w:vAlign w:val="center"/>
            <w:hideMark/>
          </w:tcPr>
          <w:p w14:paraId="440E46D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-0.2%</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72BFDC0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-4.9%</w:t>
            </w:r>
          </w:p>
        </w:tc>
        <w:tc>
          <w:tcPr>
            <w:tcW w:w="231" w:type="pct"/>
            <w:tcBorders>
              <w:top w:val="nil"/>
              <w:left w:val="nil"/>
              <w:bottom w:val="single" w:sz="8" w:space="0" w:color="auto"/>
              <w:right w:val="single" w:sz="8" w:space="0" w:color="auto"/>
            </w:tcBorders>
            <w:shd w:val="clear" w:color="auto" w:fill="auto"/>
            <w:vAlign w:val="center"/>
            <w:hideMark/>
          </w:tcPr>
          <w:p w14:paraId="4567D38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-6.3%</w:t>
            </w:r>
          </w:p>
        </w:tc>
        <w:tc>
          <w:tcPr>
            <w:tcW w:w="253" w:type="pct"/>
            <w:tcBorders>
              <w:top w:val="nil"/>
              <w:left w:val="nil"/>
              <w:bottom w:val="single" w:sz="8" w:space="0" w:color="auto"/>
              <w:right w:val="single" w:sz="8" w:space="0" w:color="auto"/>
            </w:tcBorders>
            <w:shd w:val="clear" w:color="auto" w:fill="auto"/>
            <w:vAlign w:val="center"/>
            <w:hideMark/>
          </w:tcPr>
          <w:p w14:paraId="3B2BA34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w:t>
            </w:r>
          </w:p>
        </w:tc>
      </w:tr>
      <w:tr w:rsidR="00E86628" w:rsidRPr="00E86628" w14:paraId="6CAA613C"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201339B0"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1C98E92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$50,000 to &lt;$75,000</w:t>
            </w:r>
          </w:p>
        </w:tc>
        <w:tc>
          <w:tcPr>
            <w:tcW w:w="467" w:type="pct"/>
            <w:tcBorders>
              <w:top w:val="nil"/>
              <w:left w:val="nil"/>
              <w:bottom w:val="single" w:sz="8" w:space="0" w:color="auto"/>
              <w:right w:val="single" w:sz="8" w:space="0" w:color="auto"/>
            </w:tcBorders>
            <w:shd w:val="clear" w:color="auto" w:fill="auto"/>
            <w:vAlign w:val="center"/>
            <w:hideMark/>
          </w:tcPr>
          <w:p w14:paraId="313583A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223,522 (30%)</w:t>
            </w:r>
          </w:p>
        </w:tc>
        <w:tc>
          <w:tcPr>
            <w:tcW w:w="468" w:type="pct"/>
            <w:tcBorders>
              <w:top w:val="nil"/>
              <w:left w:val="nil"/>
              <w:bottom w:val="single" w:sz="8" w:space="0" w:color="auto"/>
              <w:right w:val="single" w:sz="8" w:space="0" w:color="auto"/>
            </w:tcBorders>
            <w:shd w:val="clear" w:color="auto" w:fill="auto"/>
            <w:vAlign w:val="center"/>
            <w:hideMark/>
          </w:tcPr>
          <w:p w14:paraId="6D08EC5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37,559 (28%)</w:t>
            </w:r>
          </w:p>
        </w:tc>
        <w:tc>
          <w:tcPr>
            <w:tcW w:w="244" w:type="pct"/>
            <w:tcBorders>
              <w:top w:val="nil"/>
              <w:left w:val="nil"/>
              <w:bottom w:val="single" w:sz="8" w:space="0" w:color="auto"/>
              <w:right w:val="single" w:sz="8" w:space="0" w:color="auto"/>
            </w:tcBorders>
            <w:shd w:val="clear" w:color="auto" w:fill="auto"/>
            <w:vAlign w:val="center"/>
            <w:hideMark/>
          </w:tcPr>
          <w:p w14:paraId="0A5EDE4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16.8%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482378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236,827 (30%)</w:t>
            </w:r>
          </w:p>
        </w:tc>
        <w:tc>
          <w:tcPr>
            <w:tcW w:w="468" w:type="pct"/>
            <w:tcBorders>
              <w:top w:val="nil"/>
              <w:left w:val="nil"/>
              <w:bottom w:val="single" w:sz="8" w:space="0" w:color="auto"/>
              <w:right w:val="single" w:sz="8" w:space="0" w:color="auto"/>
            </w:tcBorders>
            <w:shd w:val="clear" w:color="auto" w:fill="auto"/>
            <w:vAlign w:val="center"/>
            <w:hideMark/>
          </w:tcPr>
          <w:p w14:paraId="429A6D1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40,540 (29%)</w:t>
            </w:r>
          </w:p>
        </w:tc>
        <w:tc>
          <w:tcPr>
            <w:tcW w:w="242" w:type="pct"/>
            <w:tcBorders>
              <w:top w:val="nil"/>
              <w:left w:val="nil"/>
              <w:bottom w:val="single" w:sz="8" w:space="0" w:color="auto"/>
              <w:right w:val="single" w:sz="8" w:space="0" w:color="auto"/>
            </w:tcBorders>
            <w:shd w:val="clear" w:color="auto" w:fill="auto"/>
            <w:vAlign w:val="center"/>
            <w:hideMark/>
          </w:tcPr>
          <w:p w14:paraId="395927F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17.1%</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2C5FD3B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-13,305</w:t>
            </w:r>
          </w:p>
        </w:tc>
        <w:tc>
          <w:tcPr>
            <w:tcW w:w="246" w:type="pct"/>
            <w:tcBorders>
              <w:top w:val="nil"/>
              <w:left w:val="nil"/>
              <w:bottom w:val="single" w:sz="8" w:space="0" w:color="auto"/>
              <w:right w:val="single" w:sz="8" w:space="0" w:color="auto"/>
            </w:tcBorders>
            <w:shd w:val="clear" w:color="auto" w:fill="auto"/>
            <w:vAlign w:val="center"/>
            <w:hideMark/>
          </w:tcPr>
          <w:p w14:paraId="73495C1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-2,981</w:t>
            </w:r>
          </w:p>
        </w:tc>
        <w:tc>
          <w:tcPr>
            <w:tcW w:w="231" w:type="pct"/>
            <w:tcBorders>
              <w:top w:val="nil"/>
              <w:left w:val="nil"/>
              <w:bottom w:val="single" w:sz="8" w:space="0" w:color="auto"/>
              <w:right w:val="single" w:sz="8" w:space="0" w:color="auto"/>
            </w:tcBorders>
            <w:shd w:val="clear" w:color="auto" w:fill="auto"/>
            <w:vAlign w:val="center"/>
            <w:hideMark/>
          </w:tcPr>
          <w:p w14:paraId="605F6F1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4835CC2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31" w:type="pct"/>
            <w:tcBorders>
              <w:top w:val="nil"/>
              <w:left w:val="nil"/>
              <w:bottom w:val="single" w:sz="8" w:space="0" w:color="auto"/>
              <w:right w:val="single" w:sz="8" w:space="0" w:color="auto"/>
            </w:tcBorders>
            <w:shd w:val="clear" w:color="auto" w:fill="auto"/>
            <w:vAlign w:val="center"/>
            <w:hideMark/>
          </w:tcPr>
          <w:p w14:paraId="52E5C53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-7.4%</w:t>
            </w:r>
          </w:p>
        </w:tc>
        <w:tc>
          <w:tcPr>
            <w:tcW w:w="253" w:type="pct"/>
            <w:tcBorders>
              <w:top w:val="nil"/>
              <w:left w:val="nil"/>
              <w:bottom w:val="single" w:sz="8" w:space="0" w:color="auto"/>
              <w:right w:val="single" w:sz="8" w:space="0" w:color="auto"/>
            </w:tcBorders>
            <w:shd w:val="clear" w:color="auto" w:fill="auto"/>
            <w:vAlign w:val="center"/>
            <w:hideMark/>
          </w:tcPr>
          <w:p w14:paraId="53CCA38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w:t>
            </w:r>
          </w:p>
        </w:tc>
      </w:tr>
      <w:tr w:rsidR="00E86628" w:rsidRPr="00E86628" w14:paraId="53639DD7"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F6129EA"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2D91DE3C"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≥$75,000</w:t>
            </w:r>
          </w:p>
        </w:tc>
        <w:tc>
          <w:tcPr>
            <w:tcW w:w="467" w:type="pct"/>
            <w:tcBorders>
              <w:top w:val="nil"/>
              <w:left w:val="nil"/>
              <w:bottom w:val="single" w:sz="8" w:space="0" w:color="auto"/>
              <w:right w:val="single" w:sz="8" w:space="0" w:color="auto"/>
            </w:tcBorders>
            <w:shd w:val="clear" w:color="auto" w:fill="auto"/>
            <w:vAlign w:val="center"/>
            <w:hideMark/>
          </w:tcPr>
          <w:p w14:paraId="500770A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178,497 (24%)</w:t>
            </w:r>
          </w:p>
        </w:tc>
        <w:tc>
          <w:tcPr>
            <w:tcW w:w="468" w:type="pct"/>
            <w:tcBorders>
              <w:top w:val="nil"/>
              <w:left w:val="nil"/>
              <w:bottom w:val="single" w:sz="8" w:space="0" w:color="auto"/>
              <w:right w:val="single" w:sz="8" w:space="0" w:color="auto"/>
            </w:tcBorders>
            <w:shd w:val="clear" w:color="auto" w:fill="auto"/>
            <w:vAlign w:val="center"/>
            <w:hideMark/>
          </w:tcPr>
          <w:p w14:paraId="487A5E4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32,133 (24%)</w:t>
            </w:r>
          </w:p>
        </w:tc>
        <w:tc>
          <w:tcPr>
            <w:tcW w:w="244" w:type="pct"/>
            <w:tcBorders>
              <w:top w:val="nil"/>
              <w:left w:val="nil"/>
              <w:bottom w:val="single" w:sz="8" w:space="0" w:color="auto"/>
              <w:right w:val="single" w:sz="8" w:space="0" w:color="auto"/>
            </w:tcBorders>
            <w:shd w:val="clear" w:color="auto" w:fill="auto"/>
            <w:vAlign w:val="center"/>
            <w:hideMark/>
          </w:tcPr>
          <w:p w14:paraId="197EF9C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3740D4B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191,621 (24%)</w:t>
            </w:r>
          </w:p>
        </w:tc>
        <w:tc>
          <w:tcPr>
            <w:tcW w:w="468" w:type="pct"/>
            <w:tcBorders>
              <w:top w:val="nil"/>
              <w:left w:val="nil"/>
              <w:bottom w:val="single" w:sz="8" w:space="0" w:color="auto"/>
              <w:right w:val="single" w:sz="8" w:space="0" w:color="auto"/>
            </w:tcBorders>
            <w:shd w:val="clear" w:color="auto" w:fill="auto"/>
            <w:vAlign w:val="center"/>
            <w:hideMark/>
          </w:tcPr>
          <w:p w14:paraId="4D2CEAE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35,128 (25%)</w:t>
            </w:r>
          </w:p>
        </w:tc>
        <w:tc>
          <w:tcPr>
            <w:tcW w:w="242" w:type="pct"/>
            <w:tcBorders>
              <w:top w:val="nil"/>
              <w:left w:val="nil"/>
              <w:bottom w:val="single" w:sz="8" w:space="0" w:color="auto"/>
              <w:right w:val="single" w:sz="8" w:space="0" w:color="auto"/>
            </w:tcBorders>
            <w:shd w:val="clear" w:color="auto" w:fill="auto"/>
            <w:vAlign w:val="center"/>
            <w:hideMark/>
          </w:tcPr>
          <w:p w14:paraId="4F3DC21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18.3%</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0F4BE27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-13,123</w:t>
            </w:r>
          </w:p>
        </w:tc>
        <w:tc>
          <w:tcPr>
            <w:tcW w:w="246" w:type="pct"/>
            <w:tcBorders>
              <w:top w:val="nil"/>
              <w:left w:val="nil"/>
              <w:bottom w:val="single" w:sz="8" w:space="0" w:color="auto"/>
              <w:right w:val="single" w:sz="8" w:space="0" w:color="auto"/>
            </w:tcBorders>
            <w:shd w:val="clear" w:color="auto" w:fill="auto"/>
            <w:vAlign w:val="center"/>
            <w:hideMark/>
          </w:tcPr>
          <w:p w14:paraId="6D3AED1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-2,994</w:t>
            </w:r>
          </w:p>
        </w:tc>
        <w:tc>
          <w:tcPr>
            <w:tcW w:w="231" w:type="pct"/>
            <w:tcBorders>
              <w:top w:val="nil"/>
              <w:left w:val="nil"/>
              <w:bottom w:val="single" w:sz="8" w:space="0" w:color="auto"/>
              <w:right w:val="single" w:sz="8" w:space="0" w:color="auto"/>
            </w:tcBorders>
            <w:shd w:val="clear" w:color="auto" w:fill="auto"/>
            <w:vAlign w:val="center"/>
            <w:hideMark/>
          </w:tcPr>
          <w:p w14:paraId="08A604E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6417472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-6.8%</w:t>
            </w:r>
          </w:p>
        </w:tc>
        <w:tc>
          <w:tcPr>
            <w:tcW w:w="231" w:type="pct"/>
            <w:tcBorders>
              <w:top w:val="nil"/>
              <w:left w:val="nil"/>
              <w:bottom w:val="single" w:sz="8" w:space="0" w:color="auto"/>
              <w:right w:val="single" w:sz="8" w:space="0" w:color="auto"/>
            </w:tcBorders>
            <w:shd w:val="clear" w:color="auto" w:fill="auto"/>
            <w:vAlign w:val="center"/>
            <w:hideMark/>
          </w:tcPr>
          <w:p w14:paraId="6C12255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-8.5%</w:t>
            </w:r>
          </w:p>
        </w:tc>
        <w:tc>
          <w:tcPr>
            <w:tcW w:w="253" w:type="pct"/>
            <w:tcBorders>
              <w:top w:val="nil"/>
              <w:left w:val="nil"/>
              <w:bottom w:val="single" w:sz="8" w:space="0" w:color="auto"/>
              <w:right w:val="single" w:sz="8" w:space="0" w:color="auto"/>
            </w:tcBorders>
            <w:shd w:val="clear" w:color="auto" w:fill="auto"/>
            <w:vAlign w:val="center"/>
            <w:hideMark/>
          </w:tcPr>
          <w:p w14:paraId="0F3084C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w:t>
            </w:r>
          </w:p>
        </w:tc>
      </w:tr>
    </w:tbl>
    <w:p w14:paraId="35FADB5B" w14:textId="77777777" w:rsidR="00265584" w:rsidRPr="00EC1FA9" w:rsidRDefault="00265584" w:rsidP="00265584">
      <w:pPr>
        <w:rPr>
          <w:b/>
          <w:bCs/>
          <w:sz w:val="16"/>
          <w:szCs w:val="16"/>
        </w:rPr>
      </w:pPr>
    </w:p>
    <w:p w14:paraId="4BC02C52" w14:textId="4AD3FAA1" w:rsidR="00EB260B" w:rsidRPr="00EC1FA9" w:rsidRDefault="00EB260B" w:rsidP="00E46AA9">
      <w:pPr>
        <w:pStyle w:val="Caption"/>
        <w:keepNext/>
        <w:rPr>
          <w:b/>
          <w:bCs/>
          <w:sz w:val="12"/>
          <w:szCs w:val="12"/>
        </w:rPr>
      </w:pPr>
      <w:r w:rsidRPr="00EC1FA9">
        <w:rPr>
          <w:b/>
          <w:bCs/>
          <w:sz w:val="12"/>
          <w:szCs w:val="12"/>
        </w:rPr>
        <w:br w:type="page"/>
      </w:r>
    </w:p>
    <w:p w14:paraId="4F11946A" w14:textId="77777777" w:rsidR="00F02363" w:rsidRPr="00EC1FA9" w:rsidRDefault="00F02363" w:rsidP="00E46AA9">
      <w:pPr>
        <w:pStyle w:val="Caption"/>
        <w:keepNext/>
        <w:rPr>
          <w:b/>
          <w:bCs/>
        </w:rPr>
        <w:sectPr w:rsidR="00F02363" w:rsidRPr="00EC1FA9" w:rsidSect="00EC1FA9">
          <w:pgSz w:w="15840" w:h="12240" w:orient="landscape" w:code="1"/>
          <w:pgMar w:top="1440" w:right="1440" w:bottom="1440" w:left="1440" w:header="720" w:footer="720" w:gutter="0"/>
          <w:cols w:space="720"/>
          <w:docGrid w:linePitch="360"/>
        </w:sectPr>
      </w:pPr>
    </w:p>
    <w:p w14:paraId="4562B46D" w14:textId="7EC4BDC3" w:rsidR="00E46AA9" w:rsidRPr="00EC1FA9" w:rsidRDefault="00E46AA9" w:rsidP="00E46AA9">
      <w:pPr>
        <w:pStyle w:val="Caption"/>
        <w:keepNext/>
      </w:pPr>
      <w:bookmarkStart w:id="763" w:name="_Ref9422501"/>
      <w:bookmarkStart w:id="764" w:name="_Ref9422494"/>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1</w:t>
      </w:r>
      <w:r w:rsidR="003A36B2">
        <w:rPr>
          <w:noProof/>
        </w:rPr>
        <w:fldChar w:fldCharType="end"/>
      </w:r>
      <w:bookmarkEnd w:id="763"/>
      <w:r w:rsidRPr="00EC1FA9">
        <w:t>: Childhood asthma incidence rate flow chart.</w:t>
      </w:r>
      <w:bookmarkEnd w:id="764"/>
    </w:p>
    <w:p w14:paraId="76B09741" w14:textId="1741D342" w:rsidR="00E46AA9" w:rsidRPr="00EC1FA9" w:rsidRDefault="00E4727A">
      <w:pPr>
        <w:spacing w:line="256" w:lineRule="auto"/>
        <w:rPr>
          <w:b/>
          <w:bCs/>
        </w:rPr>
      </w:pPr>
      <w:ins w:id="765" w:author="Alotaibi, Raed" w:date="2019-06-21T11:23:00Z">
        <w:r>
          <w:rPr>
            <w:b/>
            <w:bCs/>
            <w:noProof/>
          </w:rPr>
          <w:pict w14:anchorId="76DED8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532.8pt">
              <v:imagedata r:id="rId13" o:title="Asthma Flow Chart-Asthma incidente rate ver3"/>
            </v:shape>
          </w:pict>
        </w:r>
      </w:ins>
      <w:del w:id="766" w:author="Alotaibi, Raed" w:date="2019-06-21T11:13:00Z">
        <w:r>
          <w:rPr>
            <w:b/>
            <w:bCs/>
            <w:noProof/>
          </w:rPr>
          <w:pict w14:anchorId="423E5FE4">
            <v:shape id="_x0000_i1026" type="#_x0000_t75" style="width:467.4pt;height:613.2pt">
              <v:imagedata r:id="rId14" o:title="Asthma Flow Chart-Asthma incidente rate ver2"/>
            </v:shape>
          </w:pict>
        </w:r>
      </w:del>
      <w:r w:rsidR="007A750B">
        <w:rPr>
          <w:rStyle w:val="CommentReference"/>
        </w:rPr>
        <w:commentReference w:id="767"/>
      </w:r>
    </w:p>
    <w:p w14:paraId="6FA79AC3" w14:textId="75ECBCCF" w:rsidR="00E46AA9" w:rsidRPr="00EC1FA9" w:rsidRDefault="00E46AA9">
      <w:pPr>
        <w:pStyle w:val="Caption"/>
        <w:keepNext/>
      </w:pPr>
      <w:bookmarkStart w:id="768" w:name="_Ref9948937"/>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2</w:t>
      </w:r>
      <w:r w:rsidR="003A36B2">
        <w:rPr>
          <w:noProof/>
        </w:rPr>
        <w:fldChar w:fldCharType="end"/>
      </w:r>
      <w:bookmarkEnd w:id="768"/>
      <w:r w:rsidRPr="00EC1FA9">
        <w:t xml:space="preserve">: Attributable fraction by median income </w:t>
      </w:r>
      <w:r w:rsidR="008269F1" w:rsidRPr="00EC1FA9">
        <w:t>group</w:t>
      </w:r>
      <w:r w:rsidRPr="00EC1FA9">
        <w:t xml:space="preserve"> stratified into living location</w:t>
      </w:r>
    </w:p>
    <w:p w14:paraId="1246504B" w14:textId="77777777" w:rsidR="002079CC" w:rsidRDefault="004E11E3">
      <w:pPr>
        <w:spacing w:line="256" w:lineRule="auto"/>
        <w:rPr>
          <w:ins w:id="769" w:author="Alotaibi, Raed" w:date="2019-06-21T12:25:00Z"/>
          <w:noProof/>
        </w:rPr>
      </w:pPr>
      <w:ins w:id="770" w:author="Alotaibi, Raed" w:date="2019-06-21T11:32:00Z">
        <w:r>
          <w:rPr>
            <w:b/>
            <w:bCs/>
            <w:noProof/>
          </w:rPr>
          <w:drawing>
            <wp:inline distT="0" distB="0" distL="0" distR="0" wp14:anchorId="1A7D20DE" wp14:editId="526DE094">
              <wp:extent cx="5939790" cy="3752850"/>
              <wp:effectExtent l="0" t="0" r="3810" b="0"/>
              <wp:docPr id="2" name="Picture 2" descr="C:\Users\R-Alotaibi\AppData\Local\Microsoft\Windows\INetCache\Content.Word\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lotaibi\AppData\Local\Microsoft\Windows\INetCache\Content.Word\p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ins>
    </w:p>
    <w:p w14:paraId="0BE91850" w14:textId="3ADE93F1" w:rsidR="00E46AA9" w:rsidRPr="002079CC" w:rsidRDefault="002079CC">
      <w:pPr>
        <w:spacing w:line="256" w:lineRule="auto"/>
        <w:rPr>
          <w:i/>
          <w:iCs/>
          <w:color w:val="44546A" w:themeColor="text2"/>
          <w:sz w:val="16"/>
          <w:szCs w:val="16"/>
          <w:rPrChange w:id="771" w:author="Alotaibi, Raed" w:date="2019-06-21T12:26:00Z">
            <w:rPr>
              <w:b/>
              <w:bCs/>
            </w:rPr>
          </w:rPrChange>
        </w:rPr>
      </w:pPr>
      <w:ins w:id="772" w:author="Alotaibi, Raed" w:date="2019-06-21T12:25:00Z">
        <w:r w:rsidRPr="002079CC">
          <w:rPr>
            <w:i/>
            <w:iCs/>
            <w:noProof/>
            <w:sz w:val="18"/>
            <w:szCs w:val="18"/>
            <w:rPrChange w:id="773" w:author="Alotaibi, Raed" w:date="2019-06-21T12:26:00Z">
              <w:rPr>
                <w:noProof/>
              </w:rPr>
            </w:rPrChange>
          </w:rPr>
          <w:t>*</w:t>
        </w:r>
        <w:r w:rsidRPr="002079CC">
          <w:rPr>
            <w:i/>
            <w:iCs/>
            <w:noProof/>
            <w:sz w:val="18"/>
            <w:szCs w:val="18"/>
            <w:rPrChange w:id="774" w:author="Alotaibi, Raed" w:date="2019-06-21T12:26:00Z">
              <w:rPr>
                <w:i/>
                <w:iCs/>
                <w:noProof/>
              </w:rPr>
            </w:rPrChange>
          </w:rPr>
          <w:t xml:space="preserve">Red </w:t>
        </w:r>
      </w:ins>
      <w:ins w:id="775" w:author="Alotaibi, Raed" w:date="2019-06-21T12:26:00Z">
        <w:r w:rsidRPr="002079CC">
          <w:rPr>
            <w:i/>
            <w:iCs/>
            <w:noProof/>
            <w:sz w:val="18"/>
            <w:szCs w:val="18"/>
            <w:rPrChange w:id="776" w:author="Alotaibi, Raed" w:date="2019-06-21T12:26:00Z">
              <w:rPr>
                <w:i/>
                <w:iCs/>
                <w:noProof/>
              </w:rPr>
            </w:rPrChange>
          </w:rPr>
          <w:t>dot represents the mean value while the midline represents the median value</w:t>
        </w:r>
      </w:ins>
      <w:del w:id="777" w:author="Alotaibi, Raed" w:date="2019-06-21T11:32:00Z">
        <w:r w:rsidR="00E4727A">
          <w:rPr>
            <w:i/>
            <w:iCs/>
            <w:color w:val="44546A" w:themeColor="text2"/>
            <w:sz w:val="16"/>
            <w:szCs w:val="16"/>
            <w:rPrChange w:id="778" w:author="Alotaibi, Raed" w:date="2019-06-21T12:26:00Z">
              <w:rPr>
                <w:i/>
                <w:iCs/>
                <w:color w:val="44546A" w:themeColor="text2"/>
                <w:sz w:val="16"/>
                <w:szCs w:val="16"/>
              </w:rPr>
            </w:rPrChange>
          </w:rPr>
          <w:pict w14:anchorId="59A29542">
            <v:shape id="_x0000_i1027" type="#_x0000_t75" style="width:468pt;height:295.2pt">
              <v:imagedata r:id="rId16" o:title="p11"/>
            </v:shape>
          </w:pict>
        </w:r>
      </w:del>
    </w:p>
    <w:p w14:paraId="08567714" w14:textId="1AFA619F" w:rsidR="00E46AA9" w:rsidRPr="00EC1FA9" w:rsidRDefault="00E46AA9" w:rsidP="00E46AA9">
      <w:pPr>
        <w:pStyle w:val="Caption"/>
        <w:keepNext/>
      </w:pPr>
      <w:bookmarkStart w:id="779" w:name="_Ref9949011"/>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3</w:t>
      </w:r>
      <w:r w:rsidR="003A36B2">
        <w:rPr>
          <w:noProof/>
        </w:rPr>
        <w:fldChar w:fldCharType="end"/>
      </w:r>
      <w:bookmarkEnd w:id="779"/>
      <w:r w:rsidRPr="00EC1FA9">
        <w:t>: Attributable fraction by state</w:t>
      </w:r>
    </w:p>
    <w:p w14:paraId="7822EEB6" w14:textId="678BA000" w:rsidR="00E46AA9" w:rsidRPr="00EC1FA9" w:rsidRDefault="004E11E3">
      <w:pPr>
        <w:spacing w:line="256" w:lineRule="auto"/>
        <w:rPr>
          <w:b/>
          <w:bCs/>
        </w:rPr>
      </w:pPr>
      <w:ins w:id="780" w:author="Alotaibi, Raed" w:date="2019-06-21T11:32:00Z">
        <w:r>
          <w:rPr>
            <w:noProof/>
          </w:rPr>
          <w:drawing>
            <wp:inline distT="0" distB="0" distL="0" distR="0" wp14:anchorId="54365DF0" wp14:editId="5A38DB6C">
              <wp:extent cx="5939790" cy="3752850"/>
              <wp:effectExtent l="0" t="0" r="3810" b="0"/>
              <wp:docPr id="3" name="Picture 3" descr="C:\Users\R-Alotaibi\AppData\Local\Microsoft\Windows\INetCache\Content.Word\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lotaibi\AppData\Local\Microsoft\Windows\INetCache\Content.Word\p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ins>
      <w:del w:id="781" w:author="Alotaibi, Raed" w:date="2019-06-21T11:32:00Z">
        <w:r w:rsidR="00E4727A">
          <w:rPr>
            <w:noProof/>
          </w:rPr>
          <w:pict w14:anchorId="4982ECFC">
            <v:shape id="_x0000_i1028" type="#_x0000_t75" style="width:468pt;height:295.2pt">
              <v:imagedata r:id="rId18" o:title="p12"/>
            </v:shape>
          </w:pict>
        </w:r>
      </w:del>
    </w:p>
    <w:p w14:paraId="6F2CC203" w14:textId="4143F79E" w:rsidR="00E46AA9" w:rsidRPr="00EC1FA9" w:rsidRDefault="00E46AA9" w:rsidP="00E46AA9">
      <w:pPr>
        <w:pStyle w:val="Caption"/>
        <w:keepNext/>
      </w:pPr>
      <w:bookmarkStart w:id="782" w:name="_Ref9949029"/>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4</w:t>
      </w:r>
      <w:r w:rsidR="003A36B2">
        <w:rPr>
          <w:noProof/>
        </w:rPr>
        <w:fldChar w:fldCharType="end"/>
      </w:r>
      <w:bookmarkEnd w:id="782"/>
      <w:r w:rsidRPr="00EC1FA9">
        <w:t>: Attributable fraction by state and living location</w:t>
      </w:r>
    </w:p>
    <w:p w14:paraId="231BDDB6" w14:textId="305A28BB" w:rsidR="00E46AA9" w:rsidRPr="00EC1FA9" w:rsidRDefault="00E4727A" w:rsidP="00E46AA9">
      <w:pPr>
        <w:spacing w:line="256" w:lineRule="auto"/>
        <w:rPr>
          <w:b/>
          <w:bCs/>
        </w:rPr>
      </w:pPr>
      <w:del w:id="783" w:author="Alotaibi, Raed" w:date="2019-06-21T11:32:00Z">
        <w:r>
          <w:rPr>
            <w:noProof/>
          </w:rPr>
          <w:pict w14:anchorId="799F7722">
            <v:shape id="_x0000_i1029" type="#_x0000_t75" style="width:468pt;height:591pt">
              <v:imagedata r:id="rId19" o:title="p14"/>
            </v:shape>
          </w:pict>
        </w:r>
      </w:del>
      <w:ins w:id="784" w:author="Alotaibi, Raed" w:date="2019-06-21T11:32:00Z">
        <w:r>
          <w:rPr>
            <w:noProof/>
          </w:rPr>
          <w:pict w14:anchorId="0FEDF3CF">
            <v:shape id="_x0000_i1030" type="#_x0000_t75" style="width:468pt;height:591pt">
              <v:imagedata r:id="rId20" o:title="p14"/>
            </v:shape>
          </w:pict>
        </w:r>
      </w:ins>
    </w:p>
    <w:p w14:paraId="7F1542E4" w14:textId="3CBFB956" w:rsidR="00E46AA9" w:rsidRPr="00EC1FA9" w:rsidRDefault="00E46AA9" w:rsidP="00E46AA9">
      <w:pPr>
        <w:pStyle w:val="Caption"/>
        <w:keepNext/>
      </w:pPr>
      <w:bookmarkStart w:id="785" w:name="_Ref9949031"/>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5</w:t>
      </w:r>
      <w:r w:rsidR="003A36B2">
        <w:rPr>
          <w:noProof/>
        </w:rPr>
        <w:fldChar w:fldCharType="end"/>
      </w:r>
      <w:bookmarkEnd w:id="785"/>
      <w:r w:rsidRPr="00EC1FA9">
        <w:t>: Attributable fraction by state and median income group</w:t>
      </w:r>
    </w:p>
    <w:p w14:paraId="6DB4125F" w14:textId="1FEBC604" w:rsidR="00E46AA9" w:rsidRPr="00EC1FA9" w:rsidRDefault="00E4727A" w:rsidP="00E46AA9">
      <w:pPr>
        <w:spacing w:line="256" w:lineRule="auto"/>
        <w:rPr>
          <w:b/>
          <w:bCs/>
        </w:rPr>
      </w:pPr>
      <w:del w:id="786" w:author="Alotaibi, Raed" w:date="2019-06-21T11:34:00Z">
        <w:r>
          <w:rPr>
            <w:noProof/>
          </w:rPr>
          <w:pict w14:anchorId="31799526">
            <v:shape id="_x0000_i1031" type="#_x0000_t75" style="width:468pt;height:591pt">
              <v:imagedata r:id="rId21" o:title="p13"/>
            </v:shape>
          </w:pict>
        </w:r>
      </w:del>
      <w:ins w:id="787" w:author="Alotaibi, Raed" w:date="2019-06-21T11:34:00Z">
        <w:r>
          <w:rPr>
            <w:noProof/>
          </w:rPr>
          <w:pict w14:anchorId="5B4F68C2">
            <v:shape id="_x0000_i1032" type="#_x0000_t75" style="width:468pt;height:591pt">
              <v:imagedata r:id="rId22" o:title="p13"/>
            </v:shape>
          </w:pict>
        </w:r>
      </w:ins>
    </w:p>
    <w:p w14:paraId="698AC1BD" w14:textId="77777777" w:rsidR="00F74496" w:rsidRPr="00EC1FA9" w:rsidRDefault="00F74496" w:rsidP="00265584">
      <w:pPr>
        <w:rPr>
          <w:b/>
          <w:bCs/>
        </w:rPr>
      </w:pPr>
    </w:p>
    <w:p w14:paraId="6BB1B693" w14:textId="77777777" w:rsidR="00956C0F" w:rsidRPr="00956C0F" w:rsidRDefault="00E23ED3" w:rsidP="00956C0F">
      <w:pPr>
        <w:pStyle w:val="EndNoteBibliography"/>
        <w:spacing w:after="0"/>
        <w:ind w:left="720" w:hanging="720"/>
      </w:pPr>
      <w:r w:rsidRPr="00EC1FA9">
        <w:lastRenderedPageBreak/>
        <w:fldChar w:fldCharType="begin"/>
      </w:r>
      <w:r w:rsidRPr="00EC1FA9">
        <w:instrText xml:space="preserve"> ADDIN EN.REFLIST </w:instrText>
      </w:r>
      <w:r w:rsidRPr="00EC1FA9">
        <w:fldChar w:fldCharType="separate"/>
      </w:r>
      <w:r w:rsidR="00956C0F" w:rsidRPr="00956C0F">
        <w:t xml:space="preserve">Achakulwisut, P., Brauer, M., Hystad, P., &amp; Anenberg, S. C. (2019). Global, national, and urban burdens of paediatric asthma incidence attributable to ambient NO2 pollution: estimates from global datasets. </w:t>
      </w:r>
      <w:r w:rsidR="00956C0F" w:rsidRPr="00956C0F">
        <w:rPr>
          <w:i/>
        </w:rPr>
        <w:t>The Lancet Planetary Health, 3</w:t>
      </w:r>
      <w:r w:rsidR="00956C0F" w:rsidRPr="00956C0F">
        <w:t xml:space="preserve">(4), e166-e178. </w:t>
      </w:r>
    </w:p>
    <w:p w14:paraId="1B5D95A3" w14:textId="77777777" w:rsidR="00956C0F" w:rsidRPr="00956C0F" w:rsidRDefault="00956C0F" w:rsidP="00956C0F">
      <w:pPr>
        <w:pStyle w:val="EndNoteBibliography"/>
        <w:spacing w:after="0"/>
        <w:ind w:left="720" w:hanging="720"/>
      </w:pPr>
      <w:r w:rsidRPr="00956C0F">
        <w:t xml:space="preserve">Alotaibi, R., Bechle, M., Marshall, J. D., Ramani, T., Zietsman, J., Nieuwenhuijsen, M. J., &amp; Khreis, H. (2019). Traffic related air pollution and the burden of childhood asthma in the contiguous United States in 2000 and 2010. </w:t>
      </w:r>
      <w:r w:rsidRPr="00956C0F">
        <w:rPr>
          <w:i/>
        </w:rPr>
        <w:t>Environment international</w:t>
      </w:r>
      <w:r w:rsidRPr="00956C0F">
        <w:t xml:space="preserve">. </w:t>
      </w:r>
    </w:p>
    <w:p w14:paraId="2B28F0C1" w14:textId="77777777" w:rsidR="00956C0F" w:rsidRPr="00956C0F" w:rsidRDefault="00956C0F" w:rsidP="00956C0F">
      <w:pPr>
        <w:pStyle w:val="EndNoteBibliography"/>
        <w:spacing w:after="0"/>
        <w:ind w:left="720" w:hanging="720"/>
      </w:pPr>
      <w:r w:rsidRPr="00956C0F">
        <w:t xml:space="preserve">Bechle, M. J., Millet, D. B., &amp; Marshall, J. D. (2015). National spatiotemporal exposure surface for NO2: monthly scaling of a satellite-derived land-use regression, 2000–2010. </w:t>
      </w:r>
      <w:r w:rsidRPr="00956C0F">
        <w:rPr>
          <w:i/>
        </w:rPr>
        <w:t>Environmental science &amp; technology, 49</w:t>
      </w:r>
      <w:r w:rsidRPr="00956C0F">
        <w:t xml:space="preserve">(20), 12297-12305. </w:t>
      </w:r>
    </w:p>
    <w:p w14:paraId="5E3D5EEE" w14:textId="77777777" w:rsidR="00956C0F" w:rsidRPr="00956C0F" w:rsidRDefault="00956C0F" w:rsidP="00956C0F">
      <w:pPr>
        <w:pStyle w:val="EndNoteBibliography"/>
        <w:spacing w:after="0"/>
        <w:ind w:left="720" w:hanging="720"/>
      </w:pPr>
      <w:r w:rsidRPr="00956C0F">
        <w:t xml:space="preserve">Beelen, R., Hoek, G., Pebesma, E., Vienneau, D., de Hoogh, K., &amp; Briggs, D. J. (2009). Mapping of background air pollution at a fine spatial scale across the European Union. </w:t>
      </w:r>
      <w:r w:rsidRPr="00956C0F">
        <w:rPr>
          <w:i/>
        </w:rPr>
        <w:t>Science of the Total Environment, 407</w:t>
      </w:r>
      <w:r w:rsidRPr="00956C0F">
        <w:t xml:space="preserve">(6), 1852-1867. </w:t>
      </w:r>
    </w:p>
    <w:p w14:paraId="284D66DF" w14:textId="77777777" w:rsidR="00956C0F" w:rsidRPr="00956C0F" w:rsidRDefault="00956C0F" w:rsidP="00956C0F">
      <w:pPr>
        <w:pStyle w:val="EndNoteBibliography"/>
        <w:spacing w:after="0"/>
        <w:ind w:left="720" w:hanging="720"/>
      </w:pPr>
      <w:r w:rsidRPr="00956C0F">
        <w:t>CDC. (2009). Centers for Disease Control and Prevention. Behavioral Risk Factor Surveillance System Survey Data. Atlanta, Georgia: U.S. Department of Health and Human Services, Centers for Disease Control and Prevention, 2019.</w:t>
      </w:r>
    </w:p>
    <w:p w14:paraId="5A25B282" w14:textId="77777777" w:rsidR="00956C0F" w:rsidRPr="00956C0F" w:rsidRDefault="00956C0F" w:rsidP="00956C0F">
      <w:pPr>
        <w:pStyle w:val="EndNoteBibliography"/>
        <w:spacing w:after="0"/>
        <w:ind w:left="720" w:hanging="720"/>
      </w:pPr>
      <w:r w:rsidRPr="00956C0F">
        <w:t xml:space="preserve">CDC. (2011). </w:t>
      </w:r>
      <w:r w:rsidRPr="00956C0F">
        <w:rPr>
          <w:i/>
        </w:rPr>
        <w:t>Centers for Disease Control and Prevention. 2006-2008 ACBS Summary Data Qulaity Report. 2011</w:t>
      </w:r>
      <w:r w:rsidRPr="00956C0F">
        <w:t>. Retrieved from https://www.cdc.gov/brfss/acbs/2008 \_ documentation.htm</w:t>
      </w:r>
    </w:p>
    <w:p w14:paraId="79B921C2" w14:textId="77777777" w:rsidR="00956C0F" w:rsidRPr="00956C0F" w:rsidRDefault="00956C0F" w:rsidP="00956C0F">
      <w:pPr>
        <w:pStyle w:val="EndNoteBibliography"/>
        <w:spacing w:after="0"/>
        <w:ind w:left="720" w:hanging="720"/>
      </w:pPr>
      <w:r w:rsidRPr="00956C0F">
        <w:t xml:space="preserve">Clark, L. P., Millet, D. B., &amp; Marshall, J. D. (2017). Changes in transportation-related air pollution exposures by race-ethnicity and socioeconomic status: Outdoor nitrogen dioxide in the United States in 2000 and 2010. </w:t>
      </w:r>
      <w:r w:rsidRPr="00956C0F">
        <w:rPr>
          <w:i/>
        </w:rPr>
        <w:t>Environmental health perspectives, 125</w:t>
      </w:r>
      <w:r w:rsidRPr="00956C0F">
        <w:t>(9), 1--10. doi:10.1289/EHP959</w:t>
      </w:r>
    </w:p>
    <w:p w14:paraId="2D3895B8" w14:textId="77777777" w:rsidR="00956C0F" w:rsidRPr="00956C0F" w:rsidRDefault="00956C0F" w:rsidP="00956C0F">
      <w:pPr>
        <w:pStyle w:val="EndNoteBibliography"/>
        <w:spacing w:after="0"/>
        <w:ind w:left="720" w:hanging="720"/>
      </w:pPr>
      <w:r w:rsidRPr="00956C0F">
        <w:t xml:space="preserve">Garbe, P., Balluz, L. S., &amp; Chief, B. (2011). Behavioral Risk Factor Surveillance System Asthma Call-Back Survey History And Analysis Guidance. </w:t>
      </w:r>
    </w:p>
    <w:p w14:paraId="4AA0F2AD" w14:textId="77777777" w:rsidR="00956C0F" w:rsidRPr="00956C0F" w:rsidRDefault="00956C0F" w:rsidP="00956C0F">
      <w:pPr>
        <w:pStyle w:val="EndNoteBibliography"/>
        <w:spacing w:after="0"/>
        <w:ind w:left="720" w:hanging="720"/>
      </w:pPr>
      <w:r w:rsidRPr="00956C0F">
        <w:t xml:space="preserve">Hystad, P., Setton, E., Cervantes, A., Poplawski, K., Deschenes, S., Brauer, M., van Donkelaar, A., Lamsal, L., Martin, R., &amp; Jerrett, M. (2011). Creating national air pollution models for population exposure assessment in Canada. </w:t>
      </w:r>
      <w:r w:rsidRPr="00956C0F">
        <w:rPr>
          <w:i/>
        </w:rPr>
        <w:t>Environmental health perspectives, 119</w:t>
      </w:r>
      <w:r w:rsidRPr="00956C0F">
        <w:t xml:space="preserve">(8), 1123. </w:t>
      </w:r>
    </w:p>
    <w:p w14:paraId="33FF3238" w14:textId="77777777" w:rsidR="00956C0F" w:rsidRPr="00956C0F" w:rsidRDefault="00956C0F" w:rsidP="00956C0F">
      <w:pPr>
        <w:pStyle w:val="EndNoteBibliography"/>
        <w:spacing w:after="0"/>
        <w:ind w:left="720" w:hanging="720"/>
      </w:pPr>
      <w:r w:rsidRPr="00956C0F">
        <w:t xml:space="preserve">Khreis, H., de Hoogh, K., &amp; Nieuwenhuijsen, M. J. (2018). Full-chain health impact assessment of traffic-related air pollution and childhood asthma. </w:t>
      </w:r>
      <w:r w:rsidRPr="00956C0F">
        <w:rPr>
          <w:i/>
        </w:rPr>
        <w:t>Environment international, 114</w:t>
      </w:r>
      <w:r w:rsidRPr="00956C0F">
        <w:t xml:space="preserve">, 365-375. </w:t>
      </w:r>
    </w:p>
    <w:p w14:paraId="6C697B4B" w14:textId="77777777" w:rsidR="00956C0F" w:rsidRPr="00956C0F" w:rsidRDefault="00956C0F" w:rsidP="00956C0F">
      <w:pPr>
        <w:pStyle w:val="EndNoteBibliography"/>
        <w:spacing w:after="0"/>
        <w:ind w:left="720" w:hanging="720"/>
      </w:pPr>
      <w:r w:rsidRPr="00956C0F">
        <w:t xml:space="preserve">Khreis, H., Kelly, C., Tate, J., Parslow, R., Lucas, K., &amp; Nieuwenhuijsen, M. (2017). Exposure to traffic-related air pollution and risk of development of childhood asthma: a systematic review and meta-analysis. </w:t>
      </w:r>
      <w:r w:rsidRPr="00956C0F">
        <w:rPr>
          <w:i/>
        </w:rPr>
        <w:t>Environment international, 100</w:t>
      </w:r>
      <w:r w:rsidRPr="00956C0F">
        <w:t xml:space="preserve">, 1-31. </w:t>
      </w:r>
    </w:p>
    <w:p w14:paraId="55233D90" w14:textId="77777777" w:rsidR="00956C0F" w:rsidRPr="00956C0F" w:rsidRDefault="00956C0F" w:rsidP="00956C0F">
      <w:pPr>
        <w:pStyle w:val="EndNoteBibliography"/>
        <w:spacing w:after="0"/>
        <w:ind w:left="720" w:hanging="720"/>
      </w:pPr>
      <w:r w:rsidRPr="00956C0F">
        <w:t xml:space="preserve">Khreis, H., Ramani, T., de Hoogh, K., Mueller, N., Rojas-Rueda, D., Zietsman, J., &amp; Nieuwenhuijsen, M. J. (2018). Traffic-Related Air Pollution and the Local Burden of Childhood Asthma in Bradford, UK. </w:t>
      </w:r>
      <w:r w:rsidRPr="00956C0F">
        <w:rPr>
          <w:i/>
        </w:rPr>
        <w:t>International Journal of Transportation Science and Technology</w:t>
      </w:r>
      <w:r w:rsidRPr="00956C0F">
        <w:t xml:space="preserve">. </w:t>
      </w:r>
    </w:p>
    <w:p w14:paraId="463C0A20" w14:textId="77777777" w:rsidR="00956C0F" w:rsidRPr="00956C0F" w:rsidRDefault="00956C0F" w:rsidP="00956C0F">
      <w:pPr>
        <w:pStyle w:val="EndNoteBibliography"/>
        <w:spacing w:after="0"/>
        <w:ind w:left="720" w:hanging="720"/>
      </w:pPr>
      <w:r w:rsidRPr="00956C0F">
        <w:t xml:space="preserve">Korn, E. L., &amp; Graubard, B. I. (2011). </w:t>
      </w:r>
      <w:r w:rsidRPr="00956C0F">
        <w:rPr>
          <w:i/>
        </w:rPr>
        <w:t>Analysis of health surveys</w:t>
      </w:r>
      <w:r w:rsidRPr="00956C0F">
        <w:t xml:space="preserve"> (Vol. 323): John Wiley &amp; Sons.</w:t>
      </w:r>
    </w:p>
    <w:p w14:paraId="05752046" w14:textId="77777777" w:rsidR="00956C0F" w:rsidRPr="00956C0F" w:rsidRDefault="00956C0F" w:rsidP="00956C0F">
      <w:pPr>
        <w:pStyle w:val="EndNoteBibliography"/>
        <w:spacing w:after="0"/>
        <w:ind w:left="720" w:hanging="720"/>
      </w:pPr>
      <w:r w:rsidRPr="00956C0F">
        <w:t xml:space="preserve">Manson, S., Schroeder, J., Van Riper, D., &amp; Ruggles, S. (2018). </w:t>
      </w:r>
      <w:r w:rsidRPr="00956C0F">
        <w:rPr>
          <w:i/>
        </w:rPr>
        <w:t>IPUMS National Historical Geographic Information System: Version 13.0 [Database]. Minneapolis: University of Minnesota.</w:t>
      </w:r>
      <w:r w:rsidRPr="00956C0F">
        <w:t xml:space="preserve"> </w:t>
      </w:r>
    </w:p>
    <w:p w14:paraId="06E493DA" w14:textId="77777777" w:rsidR="00956C0F" w:rsidRPr="00956C0F" w:rsidRDefault="00956C0F" w:rsidP="00956C0F">
      <w:pPr>
        <w:pStyle w:val="EndNoteBibliography"/>
        <w:spacing w:after="0"/>
        <w:ind w:left="720" w:hanging="720"/>
      </w:pPr>
      <w:r w:rsidRPr="00956C0F">
        <w:t xml:space="preserve">Mausner, J., &amp; Kramer, S. (1985). Epidemiology: An Introductory Text. Phila-delphia. </w:t>
      </w:r>
      <w:r w:rsidRPr="00956C0F">
        <w:rPr>
          <w:i/>
        </w:rPr>
        <w:t>PA: Saunders</w:t>
      </w:r>
      <w:r w:rsidRPr="00956C0F">
        <w:t xml:space="preserve">. </w:t>
      </w:r>
    </w:p>
    <w:p w14:paraId="3161CF8C" w14:textId="77777777" w:rsidR="00956C0F" w:rsidRPr="00956C0F" w:rsidRDefault="00956C0F" w:rsidP="00956C0F">
      <w:pPr>
        <w:pStyle w:val="EndNoteBibliography"/>
        <w:spacing w:after="0"/>
        <w:ind w:left="720" w:hanging="720"/>
      </w:pPr>
      <w:r w:rsidRPr="00956C0F">
        <w:t xml:space="preserve">Novotny, E. V., Bechle, M. J., Millet, D. B., &amp; Marshall, J. D. (2011). National satellite-based land-use regression: NO2 in the United States. </w:t>
      </w:r>
      <w:r w:rsidRPr="00956C0F">
        <w:rPr>
          <w:i/>
        </w:rPr>
        <w:t>Environmental science &amp; technology, 45</w:t>
      </w:r>
      <w:r w:rsidRPr="00956C0F">
        <w:t xml:space="preserve">(10), 4407-4414. </w:t>
      </w:r>
    </w:p>
    <w:p w14:paraId="55F6FF7C" w14:textId="77777777" w:rsidR="00956C0F" w:rsidRPr="00956C0F" w:rsidRDefault="00956C0F" w:rsidP="00956C0F">
      <w:pPr>
        <w:pStyle w:val="EndNoteBibliography"/>
        <w:spacing w:after="0"/>
        <w:ind w:left="720" w:hanging="720"/>
      </w:pPr>
      <w:r w:rsidRPr="00956C0F">
        <w:t xml:space="preserve">Perez, L., Declercq, C., Iñiguez, C., Aguilera, I., Badaloni, C., Ballester, F., Bouland, C., Chanel, O., Cirarda, F. B., &amp; Forastiere, F. (2013). Chronic burden of near-roadway traffic pollution in 10 European cities (APHEKOM network). </w:t>
      </w:r>
      <w:r w:rsidRPr="00956C0F">
        <w:rPr>
          <w:i/>
        </w:rPr>
        <w:t>European Respiratory Journal</w:t>
      </w:r>
      <w:r w:rsidRPr="00956C0F">
        <w:t xml:space="preserve">, erj00311-02012. </w:t>
      </w:r>
    </w:p>
    <w:p w14:paraId="686EAA72" w14:textId="77777777" w:rsidR="00956C0F" w:rsidRPr="00956C0F" w:rsidRDefault="00956C0F" w:rsidP="00956C0F">
      <w:pPr>
        <w:pStyle w:val="EndNoteBibliography"/>
        <w:spacing w:after="0"/>
        <w:ind w:left="720" w:hanging="720"/>
      </w:pPr>
      <w:r w:rsidRPr="00956C0F">
        <w:t xml:space="preserve">Perez, L., Künzli, N., Avol, E., Hricko, A. M., Lurmann, F., Nicholas, E., Gilliland, F., Peters, J., &amp; McConnell, R. (2009). Global goods movement and the local burden of childhood asthma in southern California. </w:t>
      </w:r>
      <w:r w:rsidRPr="00956C0F">
        <w:rPr>
          <w:i/>
        </w:rPr>
        <w:t>American Journal of Public Health, 99</w:t>
      </w:r>
      <w:r w:rsidRPr="00956C0F">
        <w:t xml:space="preserve">(S3), S622-S628. </w:t>
      </w:r>
    </w:p>
    <w:p w14:paraId="51E2C9AB" w14:textId="77777777" w:rsidR="00956C0F" w:rsidRPr="00956C0F" w:rsidRDefault="00956C0F" w:rsidP="00956C0F">
      <w:pPr>
        <w:pStyle w:val="EndNoteBibliography"/>
        <w:spacing w:after="0"/>
        <w:ind w:left="720" w:hanging="720"/>
      </w:pPr>
      <w:r w:rsidRPr="00956C0F">
        <w:t>R Core Team. (2018). R: A Language and Environment for Statistical Computing: R Foundation for Statistical Computing. Retrieved from https://www.R-project.org/</w:t>
      </w:r>
    </w:p>
    <w:p w14:paraId="62620953" w14:textId="77777777" w:rsidR="00956C0F" w:rsidRPr="00956C0F" w:rsidRDefault="00956C0F" w:rsidP="00956C0F">
      <w:pPr>
        <w:pStyle w:val="EndNoteBibliography"/>
        <w:spacing w:after="0"/>
        <w:ind w:left="720" w:hanging="720"/>
      </w:pPr>
      <w:r w:rsidRPr="00956C0F">
        <w:t>US Census Bureau. (2010). American factfinder: US Census Bureau Washington, DC.</w:t>
      </w:r>
    </w:p>
    <w:p w14:paraId="0EBECAF1" w14:textId="77777777" w:rsidR="00956C0F" w:rsidRPr="00956C0F" w:rsidRDefault="00956C0F" w:rsidP="00956C0F">
      <w:pPr>
        <w:pStyle w:val="EndNoteBibliography"/>
        <w:ind w:left="720" w:hanging="720"/>
      </w:pPr>
      <w:r w:rsidRPr="00956C0F">
        <w:lastRenderedPageBreak/>
        <w:t>US Census Bureau. (2016, 2016, December 8</w:t>
      </w:r>
    </w:p>
    <w:p w14:paraId="2F82027A" w14:textId="77777777" w:rsidR="00956C0F" w:rsidRPr="00956C0F" w:rsidRDefault="00956C0F" w:rsidP="00956C0F">
      <w:pPr>
        <w:pStyle w:val="EndNoteBibliography"/>
        <w:spacing w:after="0"/>
        <w:ind w:left="720" w:hanging="720"/>
      </w:pPr>
      <w:r w:rsidRPr="00956C0F">
        <w:t>). Defining rural at the U.S. census bureau.   Retrieved from https://www.census.gov/library/publications/2016/acs/acsgeo-1.html</w:t>
      </w:r>
    </w:p>
    <w:p w14:paraId="4F675B7B" w14:textId="77777777" w:rsidR="00956C0F" w:rsidRPr="00956C0F" w:rsidRDefault="00956C0F" w:rsidP="00956C0F">
      <w:pPr>
        <w:pStyle w:val="EndNoteBibliography"/>
        <w:ind w:left="720" w:hanging="720"/>
      </w:pPr>
      <w:r w:rsidRPr="00956C0F">
        <w:t xml:space="preserve">Vienneau, D., De Hoogh, K., Bechle, M. J., Beelen, R., Van Donkelaar, A., Martin, R. V., Millet, D. B., Hoek, G., &amp; Marshall, J. D. (2013). Western European land use regression incorporating satellite-and ground-based measurements of NO2 and PM10. </w:t>
      </w:r>
      <w:r w:rsidRPr="00956C0F">
        <w:rPr>
          <w:i/>
        </w:rPr>
        <w:t>Environmental science &amp; technology, 47</w:t>
      </w:r>
      <w:r w:rsidRPr="00956C0F">
        <w:t xml:space="preserve">(23), 13555-13564. </w:t>
      </w:r>
    </w:p>
    <w:p w14:paraId="275AEC25" w14:textId="77777777" w:rsidR="00956C0F" w:rsidRPr="00956C0F" w:rsidRDefault="00956C0F" w:rsidP="00956C0F">
      <w:pPr>
        <w:pStyle w:val="EndNoteBibliography"/>
        <w:ind w:left="720" w:hanging="720"/>
      </w:pPr>
      <w:r w:rsidRPr="00956C0F">
        <w:t xml:space="preserve">WHO. (2005). </w:t>
      </w:r>
      <w:r w:rsidRPr="00956C0F">
        <w:rPr>
          <w:i/>
        </w:rPr>
        <w:t>Air Quality Guidlines Global Update 2005</w:t>
      </w:r>
      <w:r w:rsidRPr="00956C0F">
        <w:t>. Retrieved from www.euro.who.int</w:t>
      </w:r>
    </w:p>
    <w:p w14:paraId="4159A59D" w14:textId="77777777" w:rsidR="00956C0F" w:rsidRPr="00956C0F" w:rsidRDefault="00956C0F" w:rsidP="00956C0F">
      <w:pPr>
        <w:pStyle w:val="EndNoteBibliography"/>
        <w:ind w:left="720" w:hanging="720"/>
      </w:pPr>
      <w:r w:rsidRPr="00956C0F">
        <w:t xml:space="preserve">Winer, R. A., Qin, X., Harrington, T., Moorman, J., &amp; Zahran, H. (2012). Asthma incidence among children and adults: findings from the Behavioral Risk Factor Surveillance system asthma call-back survey—United States, 2006–2008. </w:t>
      </w:r>
      <w:r w:rsidRPr="00956C0F">
        <w:rPr>
          <w:i/>
        </w:rPr>
        <w:t>Journal of Asthma, 49</w:t>
      </w:r>
      <w:r w:rsidRPr="00956C0F">
        <w:t xml:space="preserve">(1), 16-22. </w:t>
      </w:r>
    </w:p>
    <w:p w14:paraId="6410C1AD" w14:textId="42C60279" w:rsidR="00996C2C" w:rsidRPr="00EC1FA9" w:rsidRDefault="00E23ED3" w:rsidP="00956C0F">
      <w:r w:rsidRPr="00EC1FA9">
        <w:fldChar w:fldCharType="end"/>
      </w:r>
    </w:p>
    <w:p w14:paraId="5F571F71" w14:textId="77777777" w:rsidR="00031704" w:rsidRPr="00EC1FA9" w:rsidRDefault="00031704">
      <w:pPr>
        <w:rPr>
          <w:b/>
          <w:bCs/>
        </w:rPr>
        <w:sectPr w:rsidR="00031704" w:rsidRPr="00EC1FA9" w:rsidSect="00EC1FA9">
          <w:pgSz w:w="12240" w:h="15840"/>
          <w:pgMar w:top="1440" w:right="1440" w:bottom="1440" w:left="1440" w:header="720" w:footer="720" w:gutter="0"/>
          <w:cols w:space="720"/>
          <w:docGrid w:linePitch="360"/>
        </w:sectPr>
      </w:pPr>
    </w:p>
    <w:p w14:paraId="52CD4F04" w14:textId="4A4BF732" w:rsidR="00703362" w:rsidRPr="00EC1FA9" w:rsidRDefault="00996C2C">
      <w:pPr>
        <w:rPr>
          <w:b/>
          <w:bCs/>
        </w:rPr>
      </w:pPr>
      <w:r w:rsidRPr="00EC1FA9">
        <w:rPr>
          <w:b/>
          <w:bCs/>
        </w:rPr>
        <w:lastRenderedPageBreak/>
        <w:t>Supplementary Material</w:t>
      </w:r>
      <w:r w:rsidR="00703362" w:rsidRPr="00EC1FA9">
        <w:rPr>
          <w:b/>
          <w:bCs/>
        </w:rPr>
        <w:t xml:space="preserve"> </w:t>
      </w:r>
    </w:p>
    <w:commentRangeStart w:id="788"/>
    <w:p w14:paraId="5F4A2EDE" w14:textId="428EBEA4" w:rsidR="00212BF3" w:rsidRDefault="004E4D3F">
      <w:pPr>
        <w:pStyle w:val="TableofFigures"/>
        <w:tabs>
          <w:tab w:val="right" w:leader="dot" w:pos="12950"/>
        </w:tabs>
        <w:rPr>
          <w:ins w:id="789" w:author="Raed Alotaibi" w:date="2019-06-23T14:29:00Z"/>
          <w:rFonts w:eastAsiaTheme="minorEastAsia"/>
          <w:noProof/>
        </w:rPr>
      </w:pPr>
      <w:r w:rsidRPr="00EC1FA9">
        <w:fldChar w:fldCharType="begin"/>
      </w:r>
      <w:r w:rsidRPr="00EC1FA9">
        <w:instrText xml:space="preserve"> TOC \h \z \c "Table S" </w:instrText>
      </w:r>
      <w:r w:rsidRPr="00EC1FA9">
        <w:fldChar w:fldCharType="separate"/>
      </w:r>
      <w:ins w:id="790" w:author="Raed Alotaibi" w:date="2019-06-23T14:29:00Z">
        <w:r w:rsidR="00212BF3" w:rsidRPr="00FC09A2">
          <w:rPr>
            <w:rStyle w:val="Hyperlink"/>
            <w:noProof/>
          </w:rPr>
          <w:fldChar w:fldCharType="begin"/>
        </w:r>
        <w:r w:rsidR="00212BF3" w:rsidRPr="00FC09A2">
          <w:rPr>
            <w:rStyle w:val="Hyperlink"/>
            <w:noProof/>
          </w:rPr>
          <w:instrText xml:space="preserve"> </w:instrText>
        </w:r>
        <w:r w:rsidR="00212BF3">
          <w:rPr>
            <w:noProof/>
          </w:rPr>
          <w:instrText>HYPERLINK \l "_Toc12192576"</w:instrText>
        </w:r>
        <w:r w:rsidR="00212BF3" w:rsidRPr="00FC09A2">
          <w:rPr>
            <w:rStyle w:val="Hyperlink"/>
            <w:noProof/>
          </w:rPr>
          <w:instrText xml:space="preserve"> </w:instrText>
        </w:r>
        <w:r w:rsidR="00212BF3" w:rsidRPr="00FC09A2">
          <w:rPr>
            <w:rStyle w:val="Hyperlink"/>
            <w:noProof/>
          </w:rPr>
        </w:r>
        <w:r w:rsidR="00212BF3" w:rsidRPr="00FC09A2">
          <w:rPr>
            <w:rStyle w:val="Hyperlink"/>
            <w:noProof/>
          </w:rPr>
          <w:fldChar w:fldCharType="separate"/>
        </w:r>
        <w:r w:rsidR="00212BF3" w:rsidRPr="00FC09A2">
          <w:rPr>
            <w:rStyle w:val="Hyperlink"/>
            <w:noProof/>
          </w:rPr>
          <w:t>Table S1: NO</w:t>
        </w:r>
        <w:r w:rsidR="00212BF3" w:rsidRPr="00FC09A2">
          <w:rPr>
            <w:rStyle w:val="Hyperlink"/>
            <w:noProof/>
            <w:vertAlign w:val="subscript"/>
          </w:rPr>
          <w:t>2</w:t>
        </w:r>
        <w:r w:rsidR="00212BF3" w:rsidRPr="00FC09A2">
          <w:rPr>
            <w:rStyle w:val="Hyperlink"/>
            <w:noProof/>
          </w:rPr>
          <w:t xml:space="preserve"> concentration (ug/m</w:t>
        </w:r>
        <w:r w:rsidR="00212BF3" w:rsidRPr="00FC09A2">
          <w:rPr>
            <w:rStyle w:val="Hyperlink"/>
            <w:noProof/>
            <w:vertAlign w:val="superscript"/>
          </w:rPr>
          <w:t>3</w:t>
        </w:r>
        <w:r w:rsidR="00212BF3" w:rsidRPr="00FC09A2">
          <w:rPr>
            <w:rStyle w:val="Hyperlink"/>
            <w:noProof/>
          </w:rPr>
          <w:t>) by state</w:t>
        </w:r>
        <w:r w:rsidR="00212BF3">
          <w:rPr>
            <w:noProof/>
            <w:webHidden/>
          </w:rPr>
          <w:tab/>
        </w:r>
        <w:r w:rsidR="00212BF3">
          <w:rPr>
            <w:noProof/>
            <w:webHidden/>
          </w:rPr>
          <w:fldChar w:fldCharType="begin"/>
        </w:r>
        <w:r w:rsidR="00212BF3">
          <w:rPr>
            <w:noProof/>
            <w:webHidden/>
          </w:rPr>
          <w:instrText xml:space="preserve"> PAGEREF _Toc12192576 \h </w:instrText>
        </w:r>
        <w:r w:rsidR="00212BF3">
          <w:rPr>
            <w:noProof/>
            <w:webHidden/>
          </w:rPr>
        </w:r>
      </w:ins>
      <w:r w:rsidR="00212BF3">
        <w:rPr>
          <w:noProof/>
          <w:webHidden/>
        </w:rPr>
        <w:fldChar w:fldCharType="separate"/>
      </w:r>
      <w:ins w:id="791" w:author="Raed Alotaibi" w:date="2019-06-23T14:29:00Z">
        <w:r w:rsidR="00212BF3">
          <w:rPr>
            <w:noProof/>
            <w:webHidden/>
          </w:rPr>
          <w:t>19</w:t>
        </w:r>
        <w:r w:rsidR="00212BF3">
          <w:rPr>
            <w:noProof/>
            <w:webHidden/>
          </w:rPr>
          <w:fldChar w:fldCharType="end"/>
        </w:r>
        <w:r w:rsidR="00212BF3" w:rsidRPr="00FC09A2">
          <w:rPr>
            <w:rStyle w:val="Hyperlink"/>
            <w:noProof/>
          </w:rPr>
          <w:fldChar w:fldCharType="end"/>
        </w:r>
      </w:ins>
    </w:p>
    <w:p w14:paraId="3BF4EB44" w14:textId="62CCF4B3" w:rsidR="00212BF3" w:rsidRDefault="00212BF3">
      <w:pPr>
        <w:pStyle w:val="TableofFigures"/>
        <w:tabs>
          <w:tab w:val="right" w:leader="dot" w:pos="12950"/>
        </w:tabs>
        <w:rPr>
          <w:ins w:id="792" w:author="Raed Alotaibi" w:date="2019-06-23T14:29:00Z"/>
          <w:rFonts w:eastAsiaTheme="minorEastAsia"/>
          <w:noProof/>
        </w:rPr>
      </w:pPr>
      <w:ins w:id="793" w:author="Raed Alotaibi" w:date="2019-06-23T14:29:00Z">
        <w:r w:rsidRPr="00FC09A2">
          <w:rPr>
            <w:rStyle w:val="Hyperlink"/>
            <w:noProof/>
          </w:rPr>
          <w:fldChar w:fldCharType="begin"/>
        </w:r>
        <w:r w:rsidRPr="00FC09A2">
          <w:rPr>
            <w:rStyle w:val="Hyperlink"/>
            <w:noProof/>
          </w:rPr>
          <w:instrText xml:space="preserve"> </w:instrText>
        </w:r>
        <w:r>
          <w:rPr>
            <w:noProof/>
          </w:rPr>
          <w:instrText>HYPERLINK \l "_Toc12192577"</w:instrText>
        </w:r>
        <w:r w:rsidRPr="00FC09A2">
          <w:rPr>
            <w:rStyle w:val="Hyperlink"/>
            <w:noProof/>
          </w:rPr>
          <w:instrText xml:space="preserve"> </w:instrText>
        </w:r>
        <w:r w:rsidRPr="00FC09A2">
          <w:rPr>
            <w:rStyle w:val="Hyperlink"/>
            <w:noProof/>
          </w:rPr>
        </w:r>
        <w:r w:rsidRPr="00FC09A2">
          <w:rPr>
            <w:rStyle w:val="Hyperlink"/>
            <w:noProof/>
          </w:rPr>
          <w:fldChar w:fldCharType="separate"/>
        </w:r>
        <w:r w:rsidRPr="00FC09A2">
          <w:rPr>
            <w:rStyle w:val="Hyperlink"/>
            <w:noProof/>
          </w:rPr>
          <w:t>Table S2: Available childhood asthma incidence rates by state and year</w:t>
        </w:r>
        <w:r>
          <w:rPr>
            <w:noProof/>
            <w:webHidden/>
          </w:rPr>
          <w:tab/>
        </w:r>
        <w:r>
          <w:rPr>
            <w:noProof/>
            <w:webHidden/>
          </w:rPr>
          <w:fldChar w:fldCharType="begin"/>
        </w:r>
        <w:r>
          <w:rPr>
            <w:noProof/>
            <w:webHidden/>
          </w:rPr>
          <w:instrText xml:space="preserve"> PAGEREF _Toc12192577 \h </w:instrText>
        </w:r>
        <w:r>
          <w:rPr>
            <w:noProof/>
            <w:webHidden/>
          </w:rPr>
        </w:r>
      </w:ins>
      <w:r>
        <w:rPr>
          <w:noProof/>
          <w:webHidden/>
        </w:rPr>
        <w:fldChar w:fldCharType="separate"/>
      </w:r>
      <w:ins w:id="794" w:author="Raed Alotaibi" w:date="2019-06-23T14:29:00Z">
        <w:r>
          <w:rPr>
            <w:noProof/>
            <w:webHidden/>
          </w:rPr>
          <w:t>21</w:t>
        </w:r>
        <w:r>
          <w:rPr>
            <w:noProof/>
            <w:webHidden/>
          </w:rPr>
          <w:fldChar w:fldCharType="end"/>
        </w:r>
        <w:r w:rsidRPr="00FC09A2">
          <w:rPr>
            <w:rStyle w:val="Hyperlink"/>
            <w:noProof/>
          </w:rPr>
          <w:fldChar w:fldCharType="end"/>
        </w:r>
      </w:ins>
    </w:p>
    <w:p w14:paraId="3DF269C4" w14:textId="2F6E69DC" w:rsidR="00212BF3" w:rsidRDefault="00212BF3">
      <w:pPr>
        <w:pStyle w:val="TableofFigures"/>
        <w:tabs>
          <w:tab w:val="right" w:leader="dot" w:pos="12950"/>
        </w:tabs>
        <w:rPr>
          <w:ins w:id="795" w:author="Raed Alotaibi" w:date="2019-06-23T14:29:00Z"/>
          <w:rFonts w:eastAsiaTheme="minorEastAsia"/>
          <w:noProof/>
        </w:rPr>
      </w:pPr>
      <w:ins w:id="796" w:author="Raed Alotaibi" w:date="2019-06-23T14:29:00Z">
        <w:r w:rsidRPr="00FC09A2">
          <w:rPr>
            <w:rStyle w:val="Hyperlink"/>
            <w:noProof/>
          </w:rPr>
          <w:fldChar w:fldCharType="begin"/>
        </w:r>
        <w:r w:rsidRPr="00FC09A2">
          <w:rPr>
            <w:rStyle w:val="Hyperlink"/>
            <w:noProof/>
          </w:rPr>
          <w:instrText xml:space="preserve"> </w:instrText>
        </w:r>
        <w:r>
          <w:rPr>
            <w:noProof/>
          </w:rPr>
          <w:instrText>HYPERLINK \l "_Toc12192578"</w:instrText>
        </w:r>
        <w:r w:rsidRPr="00FC09A2">
          <w:rPr>
            <w:rStyle w:val="Hyperlink"/>
            <w:noProof/>
          </w:rPr>
          <w:instrText xml:space="preserve"> </w:instrText>
        </w:r>
        <w:r w:rsidRPr="00FC09A2">
          <w:rPr>
            <w:rStyle w:val="Hyperlink"/>
            <w:noProof/>
          </w:rPr>
        </w:r>
        <w:r w:rsidRPr="00FC09A2">
          <w:rPr>
            <w:rStyle w:val="Hyperlink"/>
            <w:noProof/>
          </w:rPr>
          <w:fldChar w:fldCharType="separate"/>
        </w:r>
        <w:r w:rsidRPr="00FC09A2">
          <w:rPr>
            <w:rStyle w:val="Hyperlink"/>
            <w:noProof/>
          </w:rPr>
          <w:t>Table S3: Childhood asthma survey summary by state (Total of 2006-2010)</w:t>
        </w:r>
        <w:r>
          <w:rPr>
            <w:noProof/>
            <w:webHidden/>
          </w:rPr>
          <w:tab/>
        </w:r>
        <w:r>
          <w:rPr>
            <w:noProof/>
            <w:webHidden/>
          </w:rPr>
          <w:fldChar w:fldCharType="begin"/>
        </w:r>
        <w:r>
          <w:rPr>
            <w:noProof/>
            <w:webHidden/>
          </w:rPr>
          <w:instrText xml:space="preserve"> PAGEREF _Toc12192578 \h </w:instrText>
        </w:r>
        <w:r>
          <w:rPr>
            <w:noProof/>
            <w:webHidden/>
          </w:rPr>
        </w:r>
      </w:ins>
      <w:r>
        <w:rPr>
          <w:noProof/>
          <w:webHidden/>
        </w:rPr>
        <w:fldChar w:fldCharType="separate"/>
      </w:r>
      <w:ins w:id="797" w:author="Raed Alotaibi" w:date="2019-06-23T14:29:00Z">
        <w:r>
          <w:rPr>
            <w:noProof/>
            <w:webHidden/>
          </w:rPr>
          <w:t>23</w:t>
        </w:r>
        <w:r>
          <w:rPr>
            <w:noProof/>
            <w:webHidden/>
          </w:rPr>
          <w:fldChar w:fldCharType="end"/>
        </w:r>
        <w:r w:rsidRPr="00FC09A2">
          <w:rPr>
            <w:rStyle w:val="Hyperlink"/>
            <w:noProof/>
          </w:rPr>
          <w:fldChar w:fldCharType="end"/>
        </w:r>
      </w:ins>
    </w:p>
    <w:p w14:paraId="17D06AC8" w14:textId="0B72F29E" w:rsidR="00212BF3" w:rsidRDefault="00212BF3">
      <w:pPr>
        <w:pStyle w:val="TableofFigures"/>
        <w:tabs>
          <w:tab w:val="right" w:leader="dot" w:pos="12950"/>
        </w:tabs>
        <w:rPr>
          <w:ins w:id="798" w:author="Raed Alotaibi" w:date="2019-06-23T14:29:00Z"/>
          <w:rFonts w:eastAsiaTheme="minorEastAsia"/>
          <w:noProof/>
        </w:rPr>
      </w:pPr>
      <w:ins w:id="799" w:author="Raed Alotaibi" w:date="2019-06-23T14:29:00Z">
        <w:r w:rsidRPr="00FC09A2">
          <w:rPr>
            <w:rStyle w:val="Hyperlink"/>
            <w:noProof/>
          </w:rPr>
          <w:fldChar w:fldCharType="begin"/>
        </w:r>
        <w:r w:rsidRPr="00FC09A2">
          <w:rPr>
            <w:rStyle w:val="Hyperlink"/>
            <w:noProof/>
          </w:rPr>
          <w:instrText xml:space="preserve"> </w:instrText>
        </w:r>
        <w:r>
          <w:rPr>
            <w:noProof/>
          </w:rPr>
          <w:instrText>HYPERLINK \l "_Toc12192579"</w:instrText>
        </w:r>
        <w:r w:rsidRPr="00FC09A2">
          <w:rPr>
            <w:rStyle w:val="Hyperlink"/>
            <w:noProof/>
          </w:rPr>
          <w:instrText xml:space="preserve"> </w:instrText>
        </w:r>
        <w:r w:rsidRPr="00FC09A2">
          <w:rPr>
            <w:rStyle w:val="Hyperlink"/>
            <w:noProof/>
          </w:rPr>
        </w:r>
        <w:r w:rsidRPr="00FC09A2">
          <w:rPr>
            <w:rStyle w:val="Hyperlink"/>
            <w:noProof/>
          </w:rPr>
          <w:fldChar w:fldCharType="separate"/>
        </w:r>
        <w:r w:rsidRPr="00FC09A2">
          <w:rPr>
            <w:rStyle w:val="Hyperlink"/>
            <w:noProof/>
          </w:rPr>
          <w:t>Table S4: State results and comparison</w:t>
        </w:r>
        <w:r>
          <w:rPr>
            <w:noProof/>
            <w:webHidden/>
          </w:rPr>
          <w:tab/>
        </w:r>
        <w:r>
          <w:rPr>
            <w:noProof/>
            <w:webHidden/>
          </w:rPr>
          <w:fldChar w:fldCharType="begin"/>
        </w:r>
        <w:r>
          <w:rPr>
            <w:noProof/>
            <w:webHidden/>
          </w:rPr>
          <w:instrText xml:space="preserve"> PAGEREF _Toc12192579 \h </w:instrText>
        </w:r>
        <w:r>
          <w:rPr>
            <w:noProof/>
            <w:webHidden/>
          </w:rPr>
        </w:r>
      </w:ins>
      <w:r>
        <w:rPr>
          <w:noProof/>
          <w:webHidden/>
        </w:rPr>
        <w:fldChar w:fldCharType="separate"/>
      </w:r>
      <w:ins w:id="800" w:author="Raed Alotaibi" w:date="2019-06-23T14:29:00Z">
        <w:r>
          <w:rPr>
            <w:noProof/>
            <w:webHidden/>
          </w:rPr>
          <w:t>25</w:t>
        </w:r>
        <w:r>
          <w:rPr>
            <w:noProof/>
            <w:webHidden/>
          </w:rPr>
          <w:fldChar w:fldCharType="end"/>
        </w:r>
        <w:r w:rsidRPr="00FC09A2">
          <w:rPr>
            <w:rStyle w:val="Hyperlink"/>
            <w:noProof/>
          </w:rPr>
          <w:fldChar w:fldCharType="end"/>
        </w:r>
      </w:ins>
    </w:p>
    <w:p w14:paraId="319D47AF" w14:textId="7CC8A074" w:rsidR="00212BF3" w:rsidRDefault="00212BF3">
      <w:pPr>
        <w:pStyle w:val="TableofFigures"/>
        <w:tabs>
          <w:tab w:val="right" w:leader="dot" w:pos="12950"/>
        </w:tabs>
        <w:rPr>
          <w:ins w:id="801" w:author="Raed Alotaibi" w:date="2019-06-23T14:29:00Z"/>
          <w:rFonts w:eastAsiaTheme="minorEastAsia"/>
          <w:noProof/>
        </w:rPr>
      </w:pPr>
      <w:ins w:id="802" w:author="Raed Alotaibi" w:date="2019-06-23T14:29:00Z">
        <w:r w:rsidRPr="00FC09A2">
          <w:rPr>
            <w:rStyle w:val="Hyperlink"/>
            <w:noProof/>
          </w:rPr>
          <w:fldChar w:fldCharType="begin"/>
        </w:r>
        <w:r w:rsidRPr="00FC09A2">
          <w:rPr>
            <w:rStyle w:val="Hyperlink"/>
            <w:noProof/>
          </w:rPr>
          <w:instrText xml:space="preserve"> </w:instrText>
        </w:r>
        <w:r>
          <w:rPr>
            <w:noProof/>
          </w:rPr>
          <w:instrText>HYPERLINK \l "_Toc12192580"</w:instrText>
        </w:r>
        <w:r w:rsidRPr="00FC09A2">
          <w:rPr>
            <w:rStyle w:val="Hyperlink"/>
            <w:noProof/>
          </w:rPr>
          <w:instrText xml:space="preserve"> </w:instrText>
        </w:r>
        <w:r w:rsidRPr="00FC09A2">
          <w:rPr>
            <w:rStyle w:val="Hyperlink"/>
            <w:noProof/>
          </w:rPr>
        </w:r>
        <w:r w:rsidRPr="00FC09A2">
          <w:rPr>
            <w:rStyle w:val="Hyperlink"/>
            <w:noProof/>
          </w:rPr>
          <w:fldChar w:fldCharType="separate"/>
        </w:r>
        <w:r w:rsidRPr="00FC09A2">
          <w:rPr>
            <w:rStyle w:val="Hyperlink"/>
            <w:noProof/>
          </w:rPr>
          <w:t>Table S5: Comparing results by state</w:t>
        </w:r>
        <w:r>
          <w:rPr>
            <w:noProof/>
            <w:webHidden/>
          </w:rPr>
          <w:tab/>
        </w:r>
        <w:r>
          <w:rPr>
            <w:noProof/>
            <w:webHidden/>
          </w:rPr>
          <w:fldChar w:fldCharType="begin"/>
        </w:r>
        <w:r>
          <w:rPr>
            <w:noProof/>
            <w:webHidden/>
          </w:rPr>
          <w:instrText xml:space="preserve"> PAGEREF _Toc12192580 \h </w:instrText>
        </w:r>
        <w:r>
          <w:rPr>
            <w:noProof/>
            <w:webHidden/>
          </w:rPr>
        </w:r>
      </w:ins>
      <w:r>
        <w:rPr>
          <w:noProof/>
          <w:webHidden/>
        </w:rPr>
        <w:fldChar w:fldCharType="separate"/>
      </w:r>
      <w:ins w:id="803" w:author="Raed Alotaibi" w:date="2019-06-23T14:29:00Z">
        <w:r>
          <w:rPr>
            <w:noProof/>
            <w:webHidden/>
          </w:rPr>
          <w:t>27</w:t>
        </w:r>
        <w:r>
          <w:rPr>
            <w:noProof/>
            <w:webHidden/>
          </w:rPr>
          <w:fldChar w:fldCharType="end"/>
        </w:r>
        <w:r w:rsidRPr="00FC09A2">
          <w:rPr>
            <w:rStyle w:val="Hyperlink"/>
            <w:noProof/>
          </w:rPr>
          <w:fldChar w:fldCharType="end"/>
        </w:r>
      </w:ins>
    </w:p>
    <w:p w14:paraId="099ADED4" w14:textId="7BEA1C3C" w:rsidR="00091719" w:rsidDel="00212BF3" w:rsidRDefault="00091719">
      <w:pPr>
        <w:pStyle w:val="TableofFigures"/>
        <w:tabs>
          <w:tab w:val="right" w:leader="dot" w:pos="12950"/>
        </w:tabs>
        <w:rPr>
          <w:ins w:id="804" w:author="Alotaibi, Raed" w:date="2019-06-21T10:01:00Z"/>
          <w:del w:id="805" w:author="Raed Alotaibi" w:date="2019-06-23T14:29:00Z"/>
          <w:rFonts w:eastAsiaTheme="minorEastAsia"/>
          <w:noProof/>
        </w:rPr>
      </w:pPr>
      <w:ins w:id="806" w:author="Alotaibi, Raed" w:date="2019-06-21T10:01:00Z">
        <w:del w:id="807" w:author="Raed Alotaibi" w:date="2019-06-23T14:29:00Z">
          <w:r w:rsidRPr="00212BF3" w:rsidDel="00212BF3">
            <w:rPr>
              <w:rStyle w:val="Hyperlink"/>
              <w:noProof/>
              <w:rPrChange w:id="808" w:author="Raed Alotaibi" w:date="2019-06-23T14:29:00Z">
                <w:rPr>
                  <w:rStyle w:val="Hyperlink"/>
                  <w:noProof/>
                </w:rPr>
              </w:rPrChange>
            </w:rPr>
            <w:delText>Table S1: NO</w:delText>
          </w:r>
          <w:r w:rsidRPr="00212BF3" w:rsidDel="00212BF3">
            <w:rPr>
              <w:rStyle w:val="Hyperlink"/>
              <w:noProof/>
              <w:vertAlign w:val="subscript"/>
              <w:rPrChange w:id="809" w:author="Raed Alotaibi" w:date="2019-06-23T14:29:00Z">
                <w:rPr>
                  <w:rStyle w:val="Hyperlink"/>
                  <w:noProof/>
                  <w:vertAlign w:val="subscript"/>
                </w:rPr>
              </w:rPrChange>
            </w:rPr>
            <w:delText>2</w:delText>
          </w:r>
          <w:r w:rsidRPr="00212BF3" w:rsidDel="00212BF3">
            <w:rPr>
              <w:rStyle w:val="Hyperlink"/>
              <w:noProof/>
              <w:rPrChange w:id="810" w:author="Raed Alotaibi" w:date="2019-06-23T14:29:00Z">
                <w:rPr>
                  <w:rStyle w:val="Hyperlink"/>
                  <w:noProof/>
                </w:rPr>
              </w:rPrChange>
            </w:rPr>
            <w:delText xml:space="preserve"> concentration (ug/m</w:delText>
          </w:r>
          <w:r w:rsidRPr="00212BF3" w:rsidDel="00212BF3">
            <w:rPr>
              <w:rStyle w:val="Hyperlink"/>
              <w:noProof/>
              <w:vertAlign w:val="superscript"/>
              <w:rPrChange w:id="811" w:author="Raed Alotaibi" w:date="2019-06-23T14:29:00Z">
                <w:rPr>
                  <w:rStyle w:val="Hyperlink"/>
                  <w:noProof/>
                  <w:vertAlign w:val="superscript"/>
                </w:rPr>
              </w:rPrChange>
            </w:rPr>
            <w:delText>3</w:delText>
          </w:r>
          <w:r w:rsidRPr="00212BF3" w:rsidDel="00212BF3">
            <w:rPr>
              <w:rStyle w:val="Hyperlink"/>
              <w:noProof/>
              <w:rPrChange w:id="812" w:author="Raed Alotaibi" w:date="2019-06-23T14:29:00Z">
                <w:rPr>
                  <w:rStyle w:val="Hyperlink"/>
                  <w:noProof/>
                </w:rPr>
              </w:rPrChange>
            </w:rPr>
            <w:delText>) by state</w:delText>
          </w:r>
          <w:r w:rsidDel="00212BF3">
            <w:rPr>
              <w:noProof/>
              <w:webHidden/>
            </w:rPr>
            <w:tab/>
            <w:delText>18</w:delText>
          </w:r>
        </w:del>
      </w:ins>
    </w:p>
    <w:p w14:paraId="15631042" w14:textId="55D1A00E" w:rsidR="00091719" w:rsidDel="00212BF3" w:rsidRDefault="00091719">
      <w:pPr>
        <w:pStyle w:val="TableofFigures"/>
        <w:tabs>
          <w:tab w:val="right" w:leader="dot" w:pos="12950"/>
        </w:tabs>
        <w:rPr>
          <w:ins w:id="813" w:author="Alotaibi, Raed" w:date="2019-06-21T10:01:00Z"/>
          <w:del w:id="814" w:author="Raed Alotaibi" w:date="2019-06-23T14:29:00Z"/>
          <w:rFonts w:eastAsiaTheme="minorEastAsia"/>
          <w:noProof/>
        </w:rPr>
      </w:pPr>
      <w:ins w:id="815" w:author="Alotaibi, Raed" w:date="2019-06-21T10:01:00Z">
        <w:del w:id="816" w:author="Raed Alotaibi" w:date="2019-06-23T14:29:00Z">
          <w:r w:rsidRPr="00212BF3" w:rsidDel="00212BF3">
            <w:rPr>
              <w:rStyle w:val="Hyperlink"/>
              <w:noProof/>
              <w:rPrChange w:id="817" w:author="Raed Alotaibi" w:date="2019-06-23T14:29:00Z">
                <w:rPr>
                  <w:rStyle w:val="Hyperlink"/>
                  <w:noProof/>
                </w:rPr>
              </w:rPrChange>
            </w:rPr>
            <w:delText>Table S2: Available childhood asthma incidence rates by state and year</w:delText>
          </w:r>
          <w:r w:rsidDel="00212BF3">
            <w:rPr>
              <w:noProof/>
              <w:webHidden/>
            </w:rPr>
            <w:tab/>
            <w:delText>20</w:delText>
          </w:r>
        </w:del>
      </w:ins>
    </w:p>
    <w:p w14:paraId="14737205" w14:textId="4EE1EDA2" w:rsidR="00091719" w:rsidDel="00212BF3" w:rsidRDefault="00091719">
      <w:pPr>
        <w:pStyle w:val="TableofFigures"/>
        <w:tabs>
          <w:tab w:val="right" w:leader="dot" w:pos="12950"/>
        </w:tabs>
        <w:rPr>
          <w:ins w:id="818" w:author="Alotaibi, Raed" w:date="2019-06-21T10:01:00Z"/>
          <w:del w:id="819" w:author="Raed Alotaibi" w:date="2019-06-23T14:29:00Z"/>
          <w:rFonts w:eastAsiaTheme="minorEastAsia"/>
          <w:noProof/>
        </w:rPr>
      </w:pPr>
      <w:ins w:id="820" w:author="Alotaibi, Raed" w:date="2019-06-21T10:01:00Z">
        <w:del w:id="821" w:author="Raed Alotaibi" w:date="2019-06-23T14:29:00Z">
          <w:r w:rsidRPr="00212BF3" w:rsidDel="00212BF3">
            <w:rPr>
              <w:rStyle w:val="Hyperlink"/>
              <w:noProof/>
              <w:rPrChange w:id="822" w:author="Raed Alotaibi" w:date="2019-06-23T14:29:00Z">
                <w:rPr>
                  <w:rStyle w:val="Hyperlink"/>
                  <w:noProof/>
                </w:rPr>
              </w:rPrChange>
            </w:rPr>
            <w:delText>Table S3: Childhood asthma survey summary by state (Total of 2006-2010)</w:delText>
          </w:r>
          <w:r w:rsidDel="00212BF3">
            <w:rPr>
              <w:noProof/>
              <w:webHidden/>
            </w:rPr>
            <w:tab/>
            <w:delText>21</w:delText>
          </w:r>
        </w:del>
      </w:ins>
    </w:p>
    <w:p w14:paraId="2BE9EC94" w14:textId="680F849B" w:rsidR="00091719" w:rsidDel="00212BF3" w:rsidRDefault="00091719">
      <w:pPr>
        <w:pStyle w:val="TableofFigures"/>
        <w:tabs>
          <w:tab w:val="right" w:leader="dot" w:pos="12950"/>
        </w:tabs>
        <w:rPr>
          <w:ins w:id="823" w:author="Alotaibi, Raed" w:date="2019-06-21T10:01:00Z"/>
          <w:del w:id="824" w:author="Raed Alotaibi" w:date="2019-06-23T14:29:00Z"/>
          <w:rFonts w:eastAsiaTheme="minorEastAsia"/>
          <w:noProof/>
        </w:rPr>
      </w:pPr>
      <w:ins w:id="825" w:author="Alotaibi, Raed" w:date="2019-06-21T10:01:00Z">
        <w:del w:id="826" w:author="Raed Alotaibi" w:date="2019-06-23T14:29:00Z">
          <w:r w:rsidRPr="00212BF3" w:rsidDel="00212BF3">
            <w:rPr>
              <w:rStyle w:val="Hyperlink"/>
              <w:noProof/>
              <w:rPrChange w:id="827" w:author="Raed Alotaibi" w:date="2019-06-23T14:29:00Z">
                <w:rPr>
                  <w:rStyle w:val="Hyperlink"/>
                  <w:noProof/>
                </w:rPr>
              </w:rPrChange>
            </w:rPr>
            <w:delText>Table S4: State results and comparison</w:delText>
          </w:r>
          <w:r w:rsidDel="00212BF3">
            <w:rPr>
              <w:noProof/>
              <w:webHidden/>
            </w:rPr>
            <w:tab/>
            <w:delText>24</w:delText>
          </w:r>
        </w:del>
      </w:ins>
    </w:p>
    <w:p w14:paraId="4825BD89" w14:textId="66584604" w:rsidR="00091719" w:rsidDel="00212BF3" w:rsidRDefault="00091719">
      <w:pPr>
        <w:pStyle w:val="TableofFigures"/>
        <w:tabs>
          <w:tab w:val="right" w:leader="dot" w:pos="12950"/>
        </w:tabs>
        <w:rPr>
          <w:ins w:id="828" w:author="Alotaibi, Raed" w:date="2019-06-21T10:01:00Z"/>
          <w:del w:id="829" w:author="Raed Alotaibi" w:date="2019-06-23T14:29:00Z"/>
          <w:rFonts w:eastAsiaTheme="minorEastAsia"/>
          <w:noProof/>
        </w:rPr>
      </w:pPr>
      <w:ins w:id="830" w:author="Alotaibi, Raed" w:date="2019-06-21T10:01:00Z">
        <w:del w:id="831" w:author="Raed Alotaibi" w:date="2019-06-23T14:29:00Z">
          <w:r w:rsidRPr="00212BF3" w:rsidDel="00212BF3">
            <w:rPr>
              <w:rStyle w:val="Hyperlink"/>
              <w:noProof/>
              <w:rPrChange w:id="832" w:author="Raed Alotaibi" w:date="2019-06-23T14:29:00Z">
                <w:rPr>
                  <w:rStyle w:val="Hyperlink"/>
                  <w:noProof/>
                </w:rPr>
              </w:rPrChange>
            </w:rPr>
            <w:delText>Table S5: Comparing results by state</w:delText>
          </w:r>
          <w:r w:rsidDel="00212BF3">
            <w:rPr>
              <w:noProof/>
              <w:webHidden/>
            </w:rPr>
            <w:tab/>
            <w:delText>26</w:delText>
          </w:r>
        </w:del>
      </w:ins>
    </w:p>
    <w:p w14:paraId="444EAA02" w14:textId="2CE48CCC" w:rsidR="008A69EE" w:rsidDel="00212BF3" w:rsidRDefault="008A69EE">
      <w:pPr>
        <w:pStyle w:val="TableofFigures"/>
        <w:tabs>
          <w:tab w:val="right" w:leader="dot" w:pos="12950"/>
        </w:tabs>
        <w:rPr>
          <w:del w:id="833" w:author="Raed Alotaibi" w:date="2019-06-23T14:29:00Z"/>
          <w:rFonts w:eastAsiaTheme="minorEastAsia"/>
          <w:noProof/>
        </w:rPr>
      </w:pPr>
      <w:del w:id="834" w:author="Raed Alotaibi" w:date="2019-06-23T14:29:00Z">
        <w:r w:rsidRPr="00091719" w:rsidDel="00212BF3">
          <w:rPr>
            <w:rStyle w:val="Hyperlink"/>
            <w:noProof/>
          </w:rPr>
          <w:delText>Table S2: Available asthma incidence rate by state and year</w:delText>
        </w:r>
        <w:r w:rsidDel="00212BF3">
          <w:rPr>
            <w:noProof/>
            <w:webHidden/>
          </w:rPr>
          <w:tab/>
          <w:delText>20</w:delText>
        </w:r>
      </w:del>
    </w:p>
    <w:p w14:paraId="6CA81F48" w14:textId="586AC5E7" w:rsidR="00956C0F" w:rsidDel="00212BF3" w:rsidRDefault="00956C0F">
      <w:pPr>
        <w:pStyle w:val="TableofFigures"/>
        <w:tabs>
          <w:tab w:val="right" w:leader="dot" w:pos="12950"/>
        </w:tabs>
        <w:rPr>
          <w:del w:id="835" w:author="Raed Alotaibi" w:date="2019-06-23T14:29:00Z"/>
          <w:rFonts w:eastAsiaTheme="minorEastAsia"/>
          <w:noProof/>
        </w:rPr>
      </w:pPr>
      <w:del w:id="836" w:author="Raed Alotaibi" w:date="2019-06-23T14:29:00Z">
        <w:r w:rsidRPr="008A69EE" w:rsidDel="00212BF3">
          <w:rPr>
            <w:noProof/>
            <w:rPrChange w:id="837" w:author="Alotaibi, Raed" w:date="2019-06-19T11:56:00Z">
              <w:rPr>
                <w:rStyle w:val="Hyperlink"/>
                <w:noProof/>
              </w:rPr>
            </w:rPrChange>
          </w:rPr>
          <w:delText>Table S1: NO</w:delText>
        </w:r>
        <w:r w:rsidRPr="008A69EE" w:rsidDel="00212BF3">
          <w:rPr>
            <w:noProof/>
            <w:rPrChange w:id="838" w:author="Alotaibi, Raed" w:date="2019-06-19T11:56:00Z">
              <w:rPr>
                <w:rStyle w:val="Hyperlink"/>
                <w:noProof/>
                <w:vertAlign w:val="subscript"/>
              </w:rPr>
            </w:rPrChange>
          </w:rPr>
          <w:delText>2</w:delText>
        </w:r>
        <w:r w:rsidRPr="008A69EE" w:rsidDel="00212BF3">
          <w:rPr>
            <w:noProof/>
            <w:rPrChange w:id="839" w:author="Alotaibi, Raed" w:date="2019-06-19T11:56:00Z">
              <w:rPr>
                <w:rStyle w:val="Hyperlink"/>
                <w:noProof/>
              </w:rPr>
            </w:rPrChange>
          </w:rPr>
          <w:delText xml:space="preserve"> concentration (ug/m</w:delText>
        </w:r>
        <w:r w:rsidRPr="008A69EE" w:rsidDel="00212BF3">
          <w:rPr>
            <w:noProof/>
            <w:rPrChange w:id="840" w:author="Alotaibi, Raed" w:date="2019-06-19T11:56:00Z">
              <w:rPr>
                <w:rStyle w:val="Hyperlink"/>
                <w:noProof/>
                <w:vertAlign w:val="superscript"/>
              </w:rPr>
            </w:rPrChange>
          </w:rPr>
          <w:delText>3</w:delText>
        </w:r>
        <w:r w:rsidRPr="008A69EE" w:rsidDel="00212BF3">
          <w:rPr>
            <w:noProof/>
            <w:rPrChange w:id="841" w:author="Alotaibi, Raed" w:date="2019-06-19T11:56:00Z">
              <w:rPr>
                <w:rStyle w:val="Hyperlink"/>
                <w:noProof/>
              </w:rPr>
            </w:rPrChange>
          </w:rPr>
          <w:delText>) by state</w:delText>
        </w:r>
        <w:r w:rsidDel="00212BF3">
          <w:rPr>
            <w:noProof/>
            <w:webHidden/>
          </w:rPr>
          <w:tab/>
          <w:delText>18</w:delText>
        </w:r>
      </w:del>
    </w:p>
    <w:p w14:paraId="08C50BCA" w14:textId="3F03ADA7" w:rsidR="00956C0F" w:rsidDel="00212BF3" w:rsidRDefault="00956C0F">
      <w:pPr>
        <w:pStyle w:val="TableofFigures"/>
        <w:tabs>
          <w:tab w:val="right" w:leader="dot" w:pos="12950"/>
        </w:tabs>
        <w:rPr>
          <w:del w:id="842" w:author="Raed Alotaibi" w:date="2019-06-23T14:29:00Z"/>
          <w:rFonts w:eastAsiaTheme="minorEastAsia"/>
          <w:noProof/>
        </w:rPr>
      </w:pPr>
      <w:del w:id="843" w:author="Raed Alotaibi" w:date="2019-06-23T14:29:00Z">
        <w:r w:rsidRPr="008A69EE" w:rsidDel="00212BF3">
          <w:rPr>
            <w:noProof/>
            <w:rPrChange w:id="844" w:author="Alotaibi, Raed" w:date="2019-06-19T11:56:00Z">
              <w:rPr>
                <w:rStyle w:val="Hyperlink"/>
                <w:noProof/>
              </w:rPr>
            </w:rPrChange>
          </w:rPr>
          <w:delText>Table S2: Childhood asthma survey summary by state (Total of 2006-2010)</w:delText>
        </w:r>
        <w:r w:rsidDel="00212BF3">
          <w:rPr>
            <w:noProof/>
            <w:webHidden/>
          </w:rPr>
          <w:tab/>
          <w:delText>20</w:delText>
        </w:r>
      </w:del>
    </w:p>
    <w:p w14:paraId="0A61F6F7" w14:textId="4898EE79" w:rsidR="00956C0F" w:rsidDel="00212BF3" w:rsidRDefault="00956C0F">
      <w:pPr>
        <w:pStyle w:val="TableofFigures"/>
        <w:tabs>
          <w:tab w:val="right" w:leader="dot" w:pos="12950"/>
        </w:tabs>
        <w:rPr>
          <w:del w:id="845" w:author="Raed Alotaibi" w:date="2019-06-23T14:29:00Z"/>
          <w:rFonts w:eastAsiaTheme="minorEastAsia"/>
          <w:noProof/>
        </w:rPr>
      </w:pPr>
      <w:del w:id="846" w:author="Raed Alotaibi" w:date="2019-06-23T14:29:00Z">
        <w:r w:rsidRPr="008A69EE" w:rsidDel="00212BF3">
          <w:rPr>
            <w:noProof/>
            <w:rPrChange w:id="847" w:author="Alotaibi, Raed" w:date="2019-06-19T11:56:00Z">
              <w:rPr>
                <w:rStyle w:val="Hyperlink"/>
                <w:noProof/>
              </w:rPr>
            </w:rPrChange>
          </w:rPr>
          <w:delText>Table S3: State results and comparison</w:delText>
        </w:r>
        <w:r w:rsidDel="00212BF3">
          <w:rPr>
            <w:noProof/>
            <w:webHidden/>
          </w:rPr>
          <w:tab/>
          <w:delText>22</w:delText>
        </w:r>
      </w:del>
    </w:p>
    <w:p w14:paraId="6B4C0625" w14:textId="197EAF4A" w:rsidR="00956C0F" w:rsidDel="00212BF3" w:rsidRDefault="00956C0F">
      <w:pPr>
        <w:pStyle w:val="TableofFigures"/>
        <w:tabs>
          <w:tab w:val="right" w:leader="dot" w:pos="12950"/>
        </w:tabs>
        <w:rPr>
          <w:del w:id="848" w:author="Raed Alotaibi" w:date="2019-06-23T14:29:00Z"/>
          <w:rFonts w:eastAsiaTheme="minorEastAsia"/>
          <w:noProof/>
        </w:rPr>
      </w:pPr>
      <w:del w:id="849" w:author="Raed Alotaibi" w:date="2019-06-23T14:29:00Z">
        <w:r w:rsidRPr="008A69EE" w:rsidDel="00212BF3">
          <w:rPr>
            <w:noProof/>
            <w:rPrChange w:id="850" w:author="Alotaibi, Raed" w:date="2019-06-19T11:56:00Z">
              <w:rPr>
                <w:rStyle w:val="Hyperlink"/>
                <w:noProof/>
              </w:rPr>
            </w:rPrChange>
          </w:rPr>
          <w:delText>Table S4: Comparing results by state</w:delText>
        </w:r>
        <w:r w:rsidDel="00212BF3">
          <w:rPr>
            <w:noProof/>
            <w:webHidden/>
          </w:rPr>
          <w:tab/>
          <w:delText>26</w:delText>
        </w:r>
      </w:del>
    </w:p>
    <w:p w14:paraId="26D2097E" w14:textId="7F7DACFC" w:rsidR="00212BF3" w:rsidRDefault="004E4D3F">
      <w:pPr>
        <w:pStyle w:val="TableofFigures"/>
        <w:tabs>
          <w:tab w:val="right" w:leader="dot" w:pos="12950"/>
        </w:tabs>
        <w:rPr>
          <w:ins w:id="851" w:author="Raed Alotaibi" w:date="2019-06-23T14:29:00Z"/>
          <w:rFonts w:eastAsiaTheme="minorEastAsia"/>
          <w:noProof/>
        </w:rPr>
      </w:pPr>
      <w:r w:rsidRPr="00EC1FA9">
        <w:fldChar w:fldCharType="end"/>
      </w:r>
      <w:commentRangeEnd w:id="788"/>
      <w:r w:rsidR="00940645">
        <w:rPr>
          <w:rStyle w:val="CommentReference"/>
        </w:rPr>
        <w:commentReference w:id="788"/>
      </w:r>
      <w:r w:rsidRPr="00EC1FA9">
        <w:fldChar w:fldCharType="begin"/>
      </w:r>
      <w:r w:rsidRPr="00EC1FA9">
        <w:instrText xml:space="preserve"> TOC \h \z \c "Figure S" </w:instrText>
      </w:r>
      <w:r w:rsidRPr="00EC1FA9">
        <w:fldChar w:fldCharType="separate"/>
      </w:r>
      <w:ins w:id="852" w:author="Raed Alotaibi" w:date="2019-06-23T14:29:00Z">
        <w:r w:rsidR="00212BF3" w:rsidRPr="004E2995">
          <w:rPr>
            <w:rStyle w:val="Hyperlink"/>
            <w:noProof/>
          </w:rPr>
          <w:fldChar w:fldCharType="begin"/>
        </w:r>
        <w:r w:rsidR="00212BF3" w:rsidRPr="004E2995">
          <w:rPr>
            <w:rStyle w:val="Hyperlink"/>
            <w:noProof/>
          </w:rPr>
          <w:instrText xml:space="preserve"> </w:instrText>
        </w:r>
        <w:r w:rsidR="00212BF3">
          <w:rPr>
            <w:noProof/>
          </w:rPr>
          <w:instrText>HYPERLINK \l "_Toc12192581"</w:instrText>
        </w:r>
        <w:r w:rsidR="00212BF3" w:rsidRPr="004E2995">
          <w:rPr>
            <w:rStyle w:val="Hyperlink"/>
            <w:noProof/>
          </w:rPr>
          <w:instrText xml:space="preserve"> </w:instrText>
        </w:r>
        <w:r w:rsidR="00212BF3" w:rsidRPr="004E2995">
          <w:rPr>
            <w:rStyle w:val="Hyperlink"/>
            <w:noProof/>
          </w:rPr>
        </w:r>
        <w:r w:rsidR="00212BF3" w:rsidRPr="004E2995">
          <w:rPr>
            <w:rStyle w:val="Hyperlink"/>
            <w:noProof/>
          </w:rPr>
          <w:fldChar w:fldCharType="separate"/>
        </w:r>
        <w:r w:rsidR="00212BF3" w:rsidRPr="004E2995">
          <w:rPr>
            <w:rStyle w:val="Hyperlink"/>
            <w:noProof/>
          </w:rPr>
          <w:t>Figure S1: NO</w:t>
        </w:r>
        <w:r w:rsidR="00212BF3" w:rsidRPr="004E2995">
          <w:rPr>
            <w:rStyle w:val="Hyperlink"/>
            <w:noProof/>
            <w:vertAlign w:val="subscript"/>
          </w:rPr>
          <w:t>2</w:t>
        </w:r>
        <w:r w:rsidR="00212BF3" w:rsidRPr="004E2995">
          <w:rPr>
            <w:rStyle w:val="Hyperlink"/>
            <w:noProof/>
          </w:rPr>
          <w:t xml:space="preserve"> concentration (ug/m</w:t>
        </w:r>
        <w:r w:rsidR="00212BF3" w:rsidRPr="004E2995">
          <w:rPr>
            <w:rStyle w:val="Hyperlink"/>
            <w:noProof/>
            <w:vertAlign w:val="superscript"/>
          </w:rPr>
          <w:t>3</w:t>
        </w:r>
        <w:r w:rsidR="00212BF3" w:rsidRPr="004E2995">
          <w:rPr>
            <w:rStyle w:val="Hyperlink"/>
            <w:noProof/>
          </w:rPr>
          <w:t>) by living location</w:t>
        </w:r>
        <w:r w:rsidR="00212BF3">
          <w:rPr>
            <w:noProof/>
            <w:webHidden/>
          </w:rPr>
          <w:tab/>
        </w:r>
        <w:r w:rsidR="00212BF3">
          <w:rPr>
            <w:noProof/>
            <w:webHidden/>
          </w:rPr>
          <w:fldChar w:fldCharType="begin"/>
        </w:r>
        <w:r w:rsidR="00212BF3">
          <w:rPr>
            <w:noProof/>
            <w:webHidden/>
          </w:rPr>
          <w:instrText xml:space="preserve"> PAGEREF _Toc12192581 \h </w:instrText>
        </w:r>
        <w:r w:rsidR="00212BF3">
          <w:rPr>
            <w:noProof/>
            <w:webHidden/>
          </w:rPr>
        </w:r>
      </w:ins>
      <w:r w:rsidR="00212BF3">
        <w:rPr>
          <w:noProof/>
          <w:webHidden/>
        </w:rPr>
        <w:fldChar w:fldCharType="separate"/>
      </w:r>
      <w:ins w:id="853" w:author="Raed Alotaibi" w:date="2019-06-23T14:29:00Z">
        <w:r w:rsidR="00212BF3">
          <w:rPr>
            <w:noProof/>
            <w:webHidden/>
          </w:rPr>
          <w:t>29</w:t>
        </w:r>
        <w:r w:rsidR="00212BF3">
          <w:rPr>
            <w:noProof/>
            <w:webHidden/>
          </w:rPr>
          <w:fldChar w:fldCharType="end"/>
        </w:r>
        <w:r w:rsidR="00212BF3" w:rsidRPr="004E2995">
          <w:rPr>
            <w:rStyle w:val="Hyperlink"/>
            <w:noProof/>
          </w:rPr>
          <w:fldChar w:fldCharType="end"/>
        </w:r>
      </w:ins>
    </w:p>
    <w:p w14:paraId="62C2ECE8" w14:textId="06981CD1" w:rsidR="00212BF3" w:rsidRDefault="00212BF3">
      <w:pPr>
        <w:pStyle w:val="TableofFigures"/>
        <w:tabs>
          <w:tab w:val="right" w:leader="dot" w:pos="12950"/>
        </w:tabs>
        <w:rPr>
          <w:ins w:id="854" w:author="Raed Alotaibi" w:date="2019-06-23T14:29:00Z"/>
          <w:rFonts w:eastAsiaTheme="minorEastAsia"/>
          <w:noProof/>
        </w:rPr>
      </w:pPr>
      <w:ins w:id="855"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"_Toc12192582"</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S2: NO</w:t>
        </w:r>
        <w:r w:rsidRPr="004E2995">
          <w:rPr>
            <w:rStyle w:val="Hyperlink"/>
            <w:noProof/>
            <w:vertAlign w:val="subscript"/>
          </w:rPr>
          <w:t>2</w:t>
        </w:r>
        <w:r w:rsidRPr="004E2995">
          <w:rPr>
            <w:rStyle w:val="Hyperlink"/>
            <w:noProof/>
          </w:rPr>
          <w:t xml:space="preserve"> concentration (ug/m</w:t>
        </w:r>
        <w:r w:rsidRPr="004E2995">
          <w:rPr>
            <w:rStyle w:val="Hyperlink"/>
            <w:noProof/>
            <w:vertAlign w:val="superscript"/>
          </w:rPr>
          <w:t>3</w:t>
        </w:r>
        <w:r w:rsidRPr="004E2995">
          <w:rPr>
            <w:rStyle w:val="Hyperlink"/>
            <w:noProof/>
          </w:rPr>
          <w:t>) by median income group</w:t>
        </w:r>
        <w:r>
          <w:rPr>
            <w:noProof/>
            <w:webHidden/>
          </w:rPr>
          <w:tab/>
        </w:r>
        <w:r>
          <w:rPr>
            <w:noProof/>
            <w:webHidden/>
          </w:rPr>
          <w:fldChar w:fldCharType="begin"/>
        </w:r>
        <w:r>
          <w:rPr>
            <w:noProof/>
            <w:webHidden/>
          </w:rPr>
          <w:instrText xml:space="preserve"> PAGEREF _Toc12192582 \h </w:instrText>
        </w:r>
        <w:r>
          <w:rPr>
            <w:noProof/>
            <w:webHidden/>
          </w:rPr>
        </w:r>
      </w:ins>
      <w:r>
        <w:rPr>
          <w:noProof/>
          <w:webHidden/>
        </w:rPr>
        <w:fldChar w:fldCharType="separate"/>
      </w:r>
      <w:ins w:id="856" w:author="Raed Alotaibi" w:date="2019-06-23T14:29:00Z">
        <w:r>
          <w:rPr>
            <w:noProof/>
            <w:webHidden/>
          </w:rPr>
          <w:t>30</w:t>
        </w:r>
        <w:r>
          <w:rPr>
            <w:noProof/>
            <w:webHidden/>
          </w:rPr>
          <w:fldChar w:fldCharType="end"/>
        </w:r>
        <w:r w:rsidRPr="004E2995">
          <w:rPr>
            <w:rStyle w:val="Hyperlink"/>
            <w:noProof/>
          </w:rPr>
          <w:fldChar w:fldCharType="end"/>
        </w:r>
      </w:ins>
    </w:p>
    <w:p w14:paraId="6B075AB8" w14:textId="302C59D6" w:rsidR="00212BF3" w:rsidRDefault="00212BF3">
      <w:pPr>
        <w:pStyle w:val="TableofFigures"/>
        <w:tabs>
          <w:tab w:val="right" w:leader="dot" w:pos="12950"/>
        </w:tabs>
        <w:rPr>
          <w:ins w:id="857" w:author="Raed Alotaibi" w:date="2019-06-23T14:29:00Z"/>
          <w:rFonts w:eastAsiaTheme="minorEastAsia"/>
          <w:noProof/>
        </w:rPr>
      </w:pPr>
      <w:ins w:id="858"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"_Toc12192583"</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S3: NO</w:t>
        </w:r>
        <w:r w:rsidRPr="004E2995">
          <w:rPr>
            <w:rStyle w:val="Hyperlink"/>
            <w:noProof/>
            <w:vertAlign w:val="subscript"/>
          </w:rPr>
          <w:t>2</w:t>
        </w:r>
        <w:r w:rsidRPr="004E2995">
          <w:rPr>
            <w:rStyle w:val="Hyperlink"/>
            <w:noProof/>
          </w:rPr>
          <w:t xml:space="preserve"> concentration (ug/m</w:t>
        </w:r>
        <w:r w:rsidRPr="004E2995">
          <w:rPr>
            <w:rStyle w:val="Hyperlink"/>
            <w:noProof/>
            <w:vertAlign w:val="superscript"/>
          </w:rPr>
          <w:t>3</w:t>
        </w:r>
        <w:r w:rsidRPr="004E2995">
          <w:rPr>
            <w:rStyle w:val="Hyperlink"/>
            <w:noProof/>
          </w:rPr>
          <w:t>) by living location stratified into median income group</w:t>
        </w:r>
        <w:r>
          <w:rPr>
            <w:noProof/>
            <w:webHidden/>
          </w:rPr>
          <w:tab/>
        </w:r>
        <w:r>
          <w:rPr>
            <w:noProof/>
            <w:webHidden/>
          </w:rPr>
          <w:fldChar w:fldCharType="begin"/>
        </w:r>
        <w:r>
          <w:rPr>
            <w:noProof/>
            <w:webHidden/>
          </w:rPr>
          <w:instrText xml:space="preserve"> PAGEREF _Toc12192583 \h </w:instrText>
        </w:r>
        <w:r>
          <w:rPr>
            <w:noProof/>
            <w:webHidden/>
          </w:rPr>
        </w:r>
      </w:ins>
      <w:r>
        <w:rPr>
          <w:noProof/>
          <w:webHidden/>
        </w:rPr>
        <w:fldChar w:fldCharType="separate"/>
      </w:r>
      <w:ins w:id="859" w:author="Raed Alotaibi" w:date="2019-06-23T14:29:00Z">
        <w:r>
          <w:rPr>
            <w:noProof/>
            <w:webHidden/>
          </w:rPr>
          <w:t>30</w:t>
        </w:r>
        <w:r>
          <w:rPr>
            <w:noProof/>
            <w:webHidden/>
          </w:rPr>
          <w:fldChar w:fldCharType="end"/>
        </w:r>
        <w:r w:rsidRPr="004E2995">
          <w:rPr>
            <w:rStyle w:val="Hyperlink"/>
            <w:noProof/>
          </w:rPr>
          <w:fldChar w:fldCharType="end"/>
        </w:r>
      </w:ins>
    </w:p>
    <w:p w14:paraId="143027E7" w14:textId="6598382A" w:rsidR="00212BF3" w:rsidRDefault="00212BF3">
      <w:pPr>
        <w:pStyle w:val="TableofFigures"/>
        <w:tabs>
          <w:tab w:val="right" w:leader="dot" w:pos="12950"/>
        </w:tabs>
        <w:rPr>
          <w:ins w:id="860" w:author="Raed Alotaibi" w:date="2019-06-23T14:29:00Z"/>
          <w:rFonts w:eastAsiaTheme="minorEastAsia"/>
          <w:noProof/>
        </w:rPr>
      </w:pPr>
      <w:ins w:id="861"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"_Toc12192584"</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S4: NO</w:t>
        </w:r>
        <w:r w:rsidRPr="004E2995">
          <w:rPr>
            <w:rStyle w:val="Hyperlink"/>
            <w:noProof/>
            <w:vertAlign w:val="subscript"/>
          </w:rPr>
          <w:t>2</w:t>
        </w:r>
        <w:r w:rsidRPr="004E2995">
          <w:rPr>
            <w:rStyle w:val="Hyperlink"/>
            <w:noProof/>
          </w:rPr>
          <w:t xml:space="preserve"> concentration (ug/m</w:t>
        </w:r>
        <w:r w:rsidRPr="004E2995">
          <w:rPr>
            <w:rStyle w:val="Hyperlink"/>
            <w:noProof/>
            <w:vertAlign w:val="superscript"/>
          </w:rPr>
          <w:t>3</w:t>
        </w:r>
        <w:r w:rsidRPr="004E2995">
          <w:rPr>
            <w:rStyle w:val="Hyperlink"/>
            <w:noProof/>
          </w:rPr>
          <w:t>) by median income group stratified into living location</w:t>
        </w:r>
        <w:r>
          <w:rPr>
            <w:noProof/>
            <w:webHidden/>
          </w:rPr>
          <w:tab/>
        </w:r>
        <w:r>
          <w:rPr>
            <w:noProof/>
            <w:webHidden/>
          </w:rPr>
          <w:fldChar w:fldCharType="begin"/>
        </w:r>
        <w:r>
          <w:rPr>
            <w:noProof/>
            <w:webHidden/>
          </w:rPr>
          <w:instrText xml:space="preserve"> PAGEREF _Toc12192584 \h </w:instrText>
        </w:r>
        <w:r>
          <w:rPr>
            <w:noProof/>
            <w:webHidden/>
          </w:rPr>
        </w:r>
      </w:ins>
      <w:r>
        <w:rPr>
          <w:noProof/>
          <w:webHidden/>
        </w:rPr>
        <w:fldChar w:fldCharType="separate"/>
      </w:r>
      <w:ins w:id="862" w:author="Raed Alotaibi" w:date="2019-06-23T14:29:00Z">
        <w:r>
          <w:rPr>
            <w:noProof/>
            <w:webHidden/>
          </w:rPr>
          <w:t>31</w:t>
        </w:r>
        <w:r>
          <w:rPr>
            <w:noProof/>
            <w:webHidden/>
          </w:rPr>
          <w:fldChar w:fldCharType="end"/>
        </w:r>
        <w:r w:rsidRPr="004E2995">
          <w:rPr>
            <w:rStyle w:val="Hyperlink"/>
            <w:noProof/>
          </w:rPr>
          <w:fldChar w:fldCharType="end"/>
        </w:r>
      </w:ins>
    </w:p>
    <w:p w14:paraId="1677817E" w14:textId="3BACA87B" w:rsidR="00212BF3" w:rsidRDefault="00212BF3">
      <w:pPr>
        <w:pStyle w:val="TableofFigures"/>
        <w:tabs>
          <w:tab w:val="right" w:leader="dot" w:pos="12950"/>
        </w:tabs>
        <w:rPr>
          <w:ins w:id="863" w:author="Raed Alotaibi" w:date="2019-06-23T14:29:00Z"/>
          <w:rFonts w:eastAsiaTheme="minorEastAsia"/>
          <w:noProof/>
        </w:rPr>
      </w:pPr>
      <w:ins w:id="864"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"_Toc12192585"</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S5: NO</w:t>
        </w:r>
        <w:r w:rsidRPr="004E2995">
          <w:rPr>
            <w:rStyle w:val="Hyperlink"/>
            <w:noProof/>
            <w:vertAlign w:val="subscript"/>
          </w:rPr>
          <w:t>2</w:t>
        </w:r>
        <w:r w:rsidRPr="004E2995">
          <w:rPr>
            <w:rStyle w:val="Hyperlink"/>
            <w:noProof/>
          </w:rPr>
          <w:t xml:space="preserve"> concentration (ug/m</w:t>
        </w:r>
        <w:r w:rsidRPr="004E2995">
          <w:rPr>
            <w:rStyle w:val="Hyperlink"/>
            <w:noProof/>
            <w:vertAlign w:val="superscript"/>
          </w:rPr>
          <w:t>3</w:t>
        </w:r>
        <w:r w:rsidRPr="004E2995">
          <w:rPr>
            <w:rStyle w:val="Hyperlink"/>
            <w:noProof/>
          </w:rPr>
          <w:t>) by state</w:t>
        </w:r>
        <w:r>
          <w:rPr>
            <w:noProof/>
            <w:webHidden/>
          </w:rPr>
          <w:tab/>
        </w:r>
        <w:r>
          <w:rPr>
            <w:noProof/>
            <w:webHidden/>
          </w:rPr>
          <w:fldChar w:fldCharType="begin"/>
        </w:r>
        <w:r>
          <w:rPr>
            <w:noProof/>
            <w:webHidden/>
          </w:rPr>
          <w:instrText xml:space="preserve"> PAGEREF _Toc12192585 \h </w:instrText>
        </w:r>
        <w:r>
          <w:rPr>
            <w:noProof/>
            <w:webHidden/>
          </w:rPr>
        </w:r>
      </w:ins>
      <w:r>
        <w:rPr>
          <w:noProof/>
          <w:webHidden/>
        </w:rPr>
        <w:fldChar w:fldCharType="separate"/>
      </w:r>
      <w:ins w:id="865" w:author="Raed Alotaibi" w:date="2019-06-23T14:29:00Z">
        <w:r>
          <w:rPr>
            <w:noProof/>
            <w:webHidden/>
          </w:rPr>
          <w:t>31</w:t>
        </w:r>
        <w:r>
          <w:rPr>
            <w:noProof/>
            <w:webHidden/>
          </w:rPr>
          <w:fldChar w:fldCharType="end"/>
        </w:r>
        <w:r w:rsidRPr="004E2995">
          <w:rPr>
            <w:rStyle w:val="Hyperlink"/>
            <w:noProof/>
          </w:rPr>
          <w:fldChar w:fldCharType="end"/>
        </w:r>
      </w:ins>
    </w:p>
    <w:p w14:paraId="01AF7793" w14:textId="7E526B55" w:rsidR="00212BF3" w:rsidRDefault="00212BF3">
      <w:pPr>
        <w:pStyle w:val="TableofFigures"/>
        <w:tabs>
          <w:tab w:val="right" w:leader="dot" w:pos="12950"/>
        </w:tabs>
        <w:rPr>
          <w:ins w:id="866" w:author="Raed Alotaibi" w:date="2019-06-23T14:29:00Z"/>
          <w:rFonts w:eastAsiaTheme="minorEastAsia"/>
          <w:noProof/>
        </w:rPr>
      </w:pPr>
      <w:ins w:id="867"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"_Toc12192586"</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S6: NO</w:t>
        </w:r>
        <w:r w:rsidRPr="004E2995">
          <w:rPr>
            <w:rStyle w:val="Hyperlink"/>
            <w:noProof/>
            <w:vertAlign w:val="subscript"/>
          </w:rPr>
          <w:t>2</w:t>
        </w:r>
        <w:r w:rsidRPr="004E2995">
          <w:rPr>
            <w:rStyle w:val="Hyperlink"/>
            <w:noProof/>
          </w:rPr>
          <w:t xml:space="preserve"> concentration (ug/m</w:t>
        </w:r>
        <w:r w:rsidRPr="004E2995">
          <w:rPr>
            <w:rStyle w:val="Hyperlink"/>
            <w:noProof/>
            <w:vertAlign w:val="superscript"/>
          </w:rPr>
          <w:t>3</w:t>
        </w:r>
        <w:r w:rsidRPr="004E2995">
          <w:rPr>
            <w:rStyle w:val="Hyperlink"/>
            <w:noProof/>
          </w:rPr>
          <w:t>) by state and median income group</w:t>
        </w:r>
        <w:r>
          <w:rPr>
            <w:noProof/>
            <w:webHidden/>
          </w:rPr>
          <w:tab/>
        </w:r>
        <w:r>
          <w:rPr>
            <w:noProof/>
            <w:webHidden/>
          </w:rPr>
          <w:fldChar w:fldCharType="begin"/>
        </w:r>
        <w:r>
          <w:rPr>
            <w:noProof/>
            <w:webHidden/>
          </w:rPr>
          <w:instrText xml:space="preserve"> PAGEREF _Toc12192586 \h </w:instrText>
        </w:r>
        <w:r>
          <w:rPr>
            <w:noProof/>
            <w:webHidden/>
          </w:rPr>
        </w:r>
      </w:ins>
      <w:r>
        <w:rPr>
          <w:noProof/>
          <w:webHidden/>
        </w:rPr>
        <w:fldChar w:fldCharType="separate"/>
      </w:r>
      <w:ins w:id="868" w:author="Raed Alotaibi" w:date="2019-06-23T14:29:00Z">
        <w:r>
          <w:rPr>
            <w:noProof/>
            <w:webHidden/>
          </w:rPr>
          <w:t>32</w:t>
        </w:r>
        <w:r>
          <w:rPr>
            <w:noProof/>
            <w:webHidden/>
          </w:rPr>
          <w:fldChar w:fldCharType="end"/>
        </w:r>
        <w:r w:rsidRPr="004E2995">
          <w:rPr>
            <w:rStyle w:val="Hyperlink"/>
            <w:noProof/>
          </w:rPr>
          <w:fldChar w:fldCharType="end"/>
        </w:r>
      </w:ins>
    </w:p>
    <w:p w14:paraId="438AE9BD" w14:textId="0874EB2D" w:rsidR="00212BF3" w:rsidRDefault="00212BF3">
      <w:pPr>
        <w:pStyle w:val="TableofFigures"/>
        <w:tabs>
          <w:tab w:val="right" w:leader="dot" w:pos="12950"/>
        </w:tabs>
        <w:rPr>
          <w:ins w:id="869" w:author="Raed Alotaibi" w:date="2019-06-23T14:29:00Z"/>
          <w:rFonts w:eastAsiaTheme="minorEastAsia"/>
          <w:noProof/>
        </w:rPr>
      </w:pPr>
      <w:ins w:id="870"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"_Toc12192587"</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S7: NO</w:t>
        </w:r>
        <w:r w:rsidRPr="004E2995">
          <w:rPr>
            <w:rStyle w:val="Hyperlink"/>
            <w:noProof/>
            <w:vertAlign w:val="subscript"/>
          </w:rPr>
          <w:t>2</w:t>
        </w:r>
        <w:r w:rsidRPr="004E2995">
          <w:rPr>
            <w:rStyle w:val="Hyperlink"/>
            <w:noProof/>
          </w:rPr>
          <w:t xml:space="preserve"> concentration (ug/m</w:t>
        </w:r>
        <w:r w:rsidRPr="004E2995">
          <w:rPr>
            <w:rStyle w:val="Hyperlink"/>
            <w:noProof/>
            <w:vertAlign w:val="superscript"/>
          </w:rPr>
          <w:t>3</w:t>
        </w:r>
        <w:r w:rsidRPr="004E2995">
          <w:rPr>
            <w:rStyle w:val="Hyperlink"/>
            <w:noProof/>
          </w:rPr>
          <w:t>) by state and living location</w:t>
        </w:r>
        <w:r>
          <w:rPr>
            <w:noProof/>
            <w:webHidden/>
          </w:rPr>
          <w:tab/>
        </w:r>
        <w:r>
          <w:rPr>
            <w:noProof/>
            <w:webHidden/>
          </w:rPr>
          <w:fldChar w:fldCharType="begin"/>
        </w:r>
        <w:r>
          <w:rPr>
            <w:noProof/>
            <w:webHidden/>
          </w:rPr>
          <w:instrText xml:space="preserve"> PAGEREF _Toc12192587 \h </w:instrText>
        </w:r>
        <w:r>
          <w:rPr>
            <w:noProof/>
            <w:webHidden/>
          </w:rPr>
        </w:r>
      </w:ins>
      <w:r>
        <w:rPr>
          <w:noProof/>
          <w:webHidden/>
        </w:rPr>
        <w:fldChar w:fldCharType="separate"/>
      </w:r>
      <w:ins w:id="871" w:author="Raed Alotaibi" w:date="2019-06-23T14:29:00Z">
        <w:r>
          <w:rPr>
            <w:noProof/>
            <w:webHidden/>
          </w:rPr>
          <w:t>33</w:t>
        </w:r>
        <w:r>
          <w:rPr>
            <w:noProof/>
            <w:webHidden/>
          </w:rPr>
          <w:fldChar w:fldCharType="end"/>
        </w:r>
        <w:r w:rsidRPr="004E2995">
          <w:rPr>
            <w:rStyle w:val="Hyperlink"/>
            <w:noProof/>
          </w:rPr>
          <w:fldChar w:fldCharType="end"/>
        </w:r>
      </w:ins>
    </w:p>
    <w:p w14:paraId="4335DF5D" w14:textId="7182934B" w:rsidR="00212BF3" w:rsidRDefault="00212BF3">
      <w:pPr>
        <w:pStyle w:val="TableofFigures"/>
        <w:tabs>
          <w:tab w:val="right" w:leader="dot" w:pos="12950"/>
        </w:tabs>
        <w:rPr>
          <w:ins w:id="872" w:author="Raed Alotaibi" w:date="2019-06-23T14:29:00Z"/>
          <w:rFonts w:eastAsiaTheme="minorEastAsia"/>
          <w:noProof/>
        </w:rPr>
      </w:pPr>
      <w:ins w:id="873"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"_Toc12192588"</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S8: Attributable Fraction by living location</w:t>
        </w:r>
        <w:r>
          <w:rPr>
            <w:noProof/>
            <w:webHidden/>
          </w:rPr>
          <w:tab/>
        </w:r>
        <w:r>
          <w:rPr>
            <w:noProof/>
            <w:webHidden/>
          </w:rPr>
          <w:fldChar w:fldCharType="begin"/>
        </w:r>
        <w:r>
          <w:rPr>
            <w:noProof/>
            <w:webHidden/>
          </w:rPr>
          <w:instrText xml:space="preserve"> PAGEREF _Toc12192588 \h </w:instrText>
        </w:r>
        <w:r>
          <w:rPr>
            <w:noProof/>
            <w:webHidden/>
          </w:rPr>
        </w:r>
      </w:ins>
      <w:r>
        <w:rPr>
          <w:noProof/>
          <w:webHidden/>
        </w:rPr>
        <w:fldChar w:fldCharType="separate"/>
      </w:r>
      <w:ins w:id="874" w:author="Raed Alotaibi" w:date="2019-06-23T14:29:00Z">
        <w:r>
          <w:rPr>
            <w:noProof/>
            <w:webHidden/>
          </w:rPr>
          <w:t>34</w:t>
        </w:r>
        <w:r>
          <w:rPr>
            <w:noProof/>
            <w:webHidden/>
          </w:rPr>
          <w:fldChar w:fldCharType="end"/>
        </w:r>
        <w:r w:rsidRPr="004E2995">
          <w:rPr>
            <w:rStyle w:val="Hyperlink"/>
            <w:noProof/>
          </w:rPr>
          <w:fldChar w:fldCharType="end"/>
        </w:r>
      </w:ins>
    </w:p>
    <w:p w14:paraId="04C6CC41" w14:textId="590C797C" w:rsidR="00212BF3" w:rsidRDefault="00212BF3">
      <w:pPr>
        <w:pStyle w:val="TableofFigures"/>
        <w:tabs>
          <w:tab w:val="right" w:leader="dot" w:pos="12950"/>
        </w:tabs>
        <w:rPr>
          <w:ins w:id="875" w:author="Raed Alotaibi" w:date="2019-06-23T14:29:00Z"/>
          <w:rFonts w:eastAsiaTheme="minorEastAsia"/>
          <w:noProof/>
        </w:rPr>
      </w:pPr>
      <w:ins w:id="876"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"_Toc12192589"</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S9: Attributable Fraction by median income group</w:t>
        </w:r>
        <w:r>
          <w:rPr>
            <w:noProof/>
            <w:webHidden/>
          </w:rPr>
          <w:tab/>
        </w:r>
        <w:r>
          <w:rPr>
            <w:noProof/>
            <w:webHidden/>
          </w:rPr>
          <w:fldChar w:fldCharType="begin"/>
        </w:r>
        <w:r>
          <w:rPr>
            <w:noProof/>
            <w:webHidden/>
          </w:rPr>
          <w:instrText xml:space="preserve"> PAGEREF _Toc12192589 \h </w:instrText>
        </w:r>
        <w:r>
          <w:rPr>
            <w:noProof/>
            <w:webHidden/>
          </w:rPr>
        </w:r>
      </w:ins>
      <w:r>
        <w:rPr>
          <w:noProof/>
          <w:webHidden/>
        </w:rPr>
        <w:fldChar w:fldCharType="separate"/>
      </w:r>
      <w:ins w:id="877" w:author="Raed Alotaibi" w:date="2019-06-23T14:29:00Z">
        <w:r>
          <w:rPr>
            <w:noProof/>
            <w:webHidden/>
          </w:rPr>
          <w:t>34</w:t>
        </w:r>
        <w:r>
          <w:rPr>
            <w:noProof/>
            <w:webHidden/>
          </w:rPr>
          <w:fldChar w:fldCharType="end"/>
        </w:r>
        <w:r w:rsidRPr="004E2995">
          <w:rPr>
            <w:rStyle w:val="Hyperlink"/>
            <w:noProof/>
          </w:rPr>
          <w:fldChar w:fldCharType="end"/>
        </w:r>
      </w:ins>
    </w:p>
    <w:p w14:paraId="59968871" w14:textId="4BF3E37D" w:rsidR="00212BF3" w:rsidRDefault="00212BF3">
      <w:pPr>
        <w:pStyle w:val="TableofFigures"/>
        <w:tabs>
          <w:tab w:val="right" w:leader="dot" w:pos="12950"/>
        </w:tabs>
        <w:rPr>
          <w:ins w:id="878" w:author="Raed Alotaibi" w:date="2019-06-23T14:29:00Z"/>
          <w:rFonts w:eastAsiaTheme="minorEastAsia"/>
          <w:noProof/>
        </w:rPr>
      </w:pPr>
      <w:ins w:id="879" w:author="Raed Alotaibi" w:date="2019-06-23T14:29:00Z">
        <w:r w:rsidRPr="004E2995">
          <w:rPr>
            <w:rStyle w:val="Hyperlink"/>
            <w:noProof/>
          </w:rPr>
          <w:fldChar w:fldCharType="begin"/>
        </w:r>
        <w:r w:rsidRPr="004E2995">
          <w:rPr>
            <w:rStyle w:val="Hyperlink"/>
            <w:noProof/>
          </w:rPr>
          <w:instrText xml:space="preserve"> </w:instrText>
        </w:r>
        <w:r>
          <w:rPr>
            <w:noProof/>
          </w:rPr>
          <w:instrText>HYPERLINK \l "_Toc12192590"</w:instrText>
        </w:r>
        <w:r w:rsidRPr="004E2995">
          <w:rPr>
            <w:rStyle w:val="Hyperlink"/>
            <w:noProof/>
          </w:rPr>
          <w:instrText xml:space="preserve"> </w:instrText>
        </w:r>
        <w:r w:rsidRPr="004E2995">
          <w:rPr>
            <w:rStyle w:val="Hyperlink"/>
            <w:noProof/>
          </w:rPr>
        </w:r>
        <w:r w:rsidRPr="004E2995">
          <w:rPr>
            <w:rStyle w:val="Hyperlink"/>
            <w:noProof/>
          </w:rPr>
          <w:fldChar w:fldCharType="separate"/>
        </w:r>
        <w:r w:rsidRPr="004E2995">
          <w:rPr>
            <w:rStyle w:val="Hyperlink"/>
            <w:noProof/>
          </w:rPr>
          <w:t>Figure S10: Attributable Fraction by median income group stratified into living location</w:t>
        </w:r>
        <w:r>
          <w:rPr>
            <w:noProof/>
            <w:webHidden/>
          </w:rPr>
          <w:tab/>
        </w:r>
        <w:r>
          <w:rPr>
            <w:noProof/>
            <w:webHidden/>
          </w:rPr>
          <w:fldChar w:fldCharType="begin"/>
        </w:r>
        <w:r>
          <w:rPr>
            <w:noProof/>
            <w:webHidden/>
          </w:rPr>
          <w:instrText xml:space="preserve"> PAGEREF _Toc12192590 \h </w:instrText>
        </w:r>
        <w:r>
          <w:rPr>
            <w:noProof/>
            <w:webHidden/>
          </w:rPr>
        </w:r>
      </w:ins>
      <w:r>
        <w:rPr>
          <w:noProof/>
          <w:webHidden/>
        </w:rPr>
        <w:fldChar w:fldCharType="separate"/>
      </w:r>
      <w:ins w:id="880" w:author="Raed Alotaibi" w:date="2019-06-23T14:29:00Z">
        <w:r>
          <w:rPr>
            <w:noProof/>
            <w:webHidden/>
          </w:rPr>
          <w:t>35</w:t>
        </w:r>
        <w:r>
          <w:rPr>
            <w:noProof/>
            <w:webHidden/>
          </w:rPr>
          <w:fldChar w:fldCharType="end"/>
        </w:r>
        <w:r w:rsidRPr="004E2995">
          <w:rPr>
            <w:rStyle w:val="Hyperlink"/>
            <w:noProof/>
          </w:rPr>
          <w:fldChar w:fldCharType="end"/>
        </w:r>
      </w:ins>
    </w:p>
    <w:p w14:paraId="658AE5B5" w14:textId="77777777" w:rsidR="00212BF3" w:rsidDel="00212BF3" w:rsidRDefault="00212BF3">
      <w:pPr>
        <w:pStyle w:val="TableofFigures"/>
        <w:tabs>
          <w:tab w:val="right" w:leader="dot" w:pos="12950"/>
        </w:tabs>
        <w:rPr>
          <w:del w:id="881" w:author="Raed Alotaibi" w:date="2019-06-23T14:29:00Z"/>
          <w:noProof/>
        </w:rPr>
      </w:pPr>
    </w:p>
    <w:p w14:paraId="6344B6BC" w14:textId="5D65D610" w:rsidR="002079CC" w:rsidDel="00212BF3" w:rsidRDefault="002079CC">
      <w:pPr>
        <w:pStyle w:val="TableofFigures"/>
        <w:tabs>
          <w:tab w:val="right" w:leader="dot" w:pos="12950"/>
        </w:tabs>
        <w:rPr>
          <w:ins w:id="882" w:author="Alotaibi, Raed" w:date="2019-06-21T12:23:00Z"/>
          <w:del w:id="883" w:author="Raed Alotaibi" w:date="2019-06-23T14:29:00Z"/>
          <w:rFonts w:eastAsiaTheme="minorEastAsia"/>
          <w:noProof/>
        </w:rPr>
      </w:pPr>
      <w:ins w:id="884" w:author="Alotaibi, Raed" w:date="2019-06-21T12:23:00Z">
        <w:del w:id="885" w:author="Raed Alotaibi" w:date="2019-06-23T14:29:00Z">
          <w:r w:rsidRPr="00212BF3" w:rsidDel="00212BF3">
            <w:rPr>
              <w:rStyle w:val="Hyperlink"/>
              <w:noProof/>
              <w:rPrChange w:id="886" w:author="Raed Alotaibi" w:date="2019-06-23T14:29:00Z">
                <w:rPr>
                  <w:rStyle w:val="Hyperlink"/>
                  <w:noProof/>
                </w:rPr>
              </w:rPrChange>
            </w:rPr>
            <w:delText>Figure S1: NO</w:delText>
          </w:r>
          <w:r w:rsidRPr="00212BF3" w:rsidDel="00212BF3">
            <w:rPr>
              <w:rStyle w:val="Hyperlink"/>
              <w:noProof/>
              <w:vertAlign w:val="subscript"/>
              <w:rPrChange w:id="887" w:author="Raed Alotaibi" w:date="2019-06-23T14:29:00Z">
                <w:rPr>
                  <w:rStyle w:val="Hyperlink"/>
                  <w:noProof/>
                  <w:vertAlign w:val="subscript"/>
                </w:rPr>
              </w:rPrChange>
            </w:rPr>
            <w:delText>2</w:delText>
          </w:r>
          <w:r w:rsidRPr="00212BF3" w:rsidDel="00212BF3">
            <w:rPr>
              <w:rStyle w:val="Hyperlink"/>
              <w:noProof/>
              <w:rPrChange w:id="888" w:author="Raed Alotaibi" w:date="2019-06-23T14:29:00Z">
                <w:rPr>
                  <w:rStyle w:val="Hyperlink"/>
                  <w:noProof/>
                </w:rPr>
              </w:rPrChange>
            </w:rPr>
            <w:delText xml:space="preserve"> concentration (ug/m</w:delText>
          </w:r>
          <w:r w:rsidRPr="00212BF3" w:rsidDel="00212BF3">
            <w:rPr>
              <w:rStyle w:val="Hyperlink"/>
              <w:noProof/>
              <w:vertAlign w:val="superscript"/>
              <w:rPrChange w:id="889" w:author="Raed Alotaibi" w:date="2019-06-23T14:29:00Z">
                <w:rPr>
                  <w:rStyle w:val="Hyperlink"/>
                  <w:noProof/>
                  <w:vertAlign w:val="superscript"/>
                </w:rPr>
              </w:rPrChange>
            </w:rPr>
            <w:delText>3</w:delText>
          </w:r>
          <w:r w:rsidRPr="00212BF3" w:rsidDel="00212BF3">
            <w:rPr>
              <w:rStyle w:val="Hyperlink"/>
              <w:noProof/>
              <w:rPrChange w:id="890" w:author="Raed Alotaibi" w:date="2019-06-23T14:29:00Z">
                <w:rPr>
                  <w:rStyle w:val="Hyperlink"/>
                  <w:noProof/>
                </w:rPr>
              </w:rPrChange>
            </w:rPr>
            <w:delText>) by living location</w:delText>
          </w:r>
          <w:r w:rsidDel="00212BF3">
            <w:rPr>
              <w:noProof/>
              <w:webHidden/>
            </w:rPr>
            <w:tab/>
            <w:delText>28</w:delText>
          </w:r>
        </w:del>
      </w:ins>
    </w:p>
    <w:p w14:paraId="5E234182" w14:textId="0F740EB2" w:rsidR="002079CC" w:rsidDel="00212BF3" w:rsidRDefault="002079CC">
      <w:pPr>
        <w:pStyle w:val="TableofFigures"/>
        <w:tabs>
          <w:tab w:val="right" w:leader="dot" w:pos="12950"/>
        </w:tabs>
        <w:rPr>
          <w:ins w:id="891" w:author="Alotaibi, Raed" w:date="2019-06-21T12:23:00Z"/>
          <w:del w:id="892" w:author="Raed Alotaibi" w:date="2019-06-23T14:29:00Z"/>
          <w:rFonts w:eastAsiaTheme="minorEastAsia"/>
          <w:noProof/>
        </w:rPr>
      </w:pPr>
      <w:ins w:id="893" w:author="Alotaibi, Raed" w:date="2019-06-21T12:23:00Z">
        <w:del w:id="894" w:author="Raed Alotaibi" w:date="2019-06-23T14:29:00Z">
          <w:r w:rsidRPr="00212BF3" w:rsidDel="00212BF3">
            <w:rPr>
              <w:rStyle w:val="Hyperlink"/>
              <w:noProof/>
              <w:rPrChange w:id="895" w:author="Raed Alotaibi" w:date="2019-06-23T14:29:00Z">
                <w:rPr>
                  <w:rStyle w:val="Hyperlink"/>
                  <w:noProof/>
                </w:rPr>
              </w:rPrChange>
            </w:rPr>
            <w:delText>Figure S2: NO</w:delText>
          </w:r>
          <w:r w:rsidRPr="00212BF3" w:rsidDel="00212BF3">
            <w:rPr>
              <w:rStyle w:val="Hyperlink"/>
              <w:noProof/>
              <w:vertAlign w:val="subscript"/>
              <w:rPrChange w:id="896" w:author="Raed Alotaibi" w:date="2019-06-23T14:29:00Z">
                <w:rPr>
                  <w:rStyle w:val="Hyperlink"/>
                  <w:noProof/>
                  <w:vertAlign w:val="subscript"/>
                </w:rPr>
              </w:rPrChange>
            </w:rPr>
            <w:delText>2</w:delText>
          </w:r>
          <w:r w:rsidRPr="00212BF3" w:rsidDel="00212BF3">
            <w:rPr>
              <w:rStyle w:val="Hyperlink"/>
              <w:noProof/>
              <w:rPrChange w:id="897" w:author="Raed Alotaibi" w:date="2019-06-23T14:29:00Z">
                <w:rPr>
                  <w:rStyle w:val="Hyperlink"/>
                  <w:noProof/>
                </w:rPr>
              </w:rPrChange>
            </w:rPr>
            <w:delText xml:space="preserve"> concentration (ug/m</w:delText>
          </w:r>
          <w:r w:rsidRPr="00212BF3" w:rsidDel="00212BF3">
            <w:rPr>
              <w:rStyle w:val="Hyperlink"/>
              <w:noProof/>
              <w:vertAlign w:val="superscript"/>
              <w:rPrChange w:id="898" w:author="Raed Alotaibi" w:date="2019-06-23T14:29:00Z">
                <w:rPr>
                  <w:rStyle w:val="Hyperlink"/>
                  <w:noProof/>
                  <w:vertAlign w:val="superscript"/>
                </w:rPr>
              </w:rPrChange>
            </w:rPr>
            <w:delText>3</w:delText>
          </w:r>
          <w:r w:rsidRPr="00212BF3" w:rsidDel="00212BF3">
            <w:rPr>
              <w:rStyle w:val="Hyperlink"/>
              <w:noProof/>
              <w:rPrChange w:id="899" w:author="Raed Alotaibi" w:date="2019-06-23T14:29:00Z">
                <w:rPr>
                  <w:rStyle w:val="Hyperlink"/>
                  <w:noProof/>
                </w:rPr>
              </w:rPrChange>
            </w:rPr>
            <w:delText>) by median income group</w:delText>
          </w:r>
          <w:r w:rsidDel="00212BF3">
            <w:rPr>
              <w:noProof/>
              <w:webHidden/>
            </w:rPr>
            <w:tab/>
            <w:delText>28</w:delText>
          </w:r>
        </w:del>
      </w:ins>
    </w:p>
    <w:p w14:paraId="0994F1B2" w14:textId="0CC830A7" w:rsidR="002079CC" w:rsidDel="00212BF3" w:rsidRDefault="002079CC">
      <w:pPr>
        <w:pStyle w:val="TableofFigures"/>
        <w:tabs>
          <w:tab w:val="right" w:leader="dot" w:pos="12950"/>
        </w:tabs>
        <w:rPr>
          <w:ins w:id="900" w:author="Alotaibi, Raed" w:date="2019-06-21T12:23:00Z"/>
          <w:del w:id="901" w:author="Raed Alotaibi" w:date="2019-06-23T14:29:00Z"/>
          <w:rFonts w:eastAsiaTheme="minorEastAsia"/>
          <w:noProof/>
        </w:rPr>
      </w:pPr>
      <w:ins w:id="902" w:author="Alotaibi, Raed" w:date="2019-06-21T12:23:00Z">
        <w:del w:id="903" w:author="Raed Alotaibi" w:date="2019-06-23T14:29:00Z">
          <w:r w:rsidRPr="00212BF3" w:rsidDel="00212BF3">
            <w:rPr>
              <w:rStyle w:val="Hyperlink"/>
              <w:noProof/>
              <w:rPrChange w:id="904" w:author="Raed Alotaibi" w:date="2019-06-23T14:29:00Z">
                <w:rPr>
                  <w:rStyle w:val="Hyperlink"/>
                  <w:noProof/>
                </w:rPr>
              </w:rPrChange>
            </w:rPr>
            <w:delText>Figure S3: NO</w:delText>
          </w:r>
          <w:r w:rsidRPr="00212BF3" w:rsidDel="00212BF3">
            <w:rPr>
              <w:rStyle w:val="Hyperlink"/>
              <w:noProof/>
              <w:vertAlign w:val="subscript"/>
              <w:rPrChange w:id="905" w:author="Raed Alotaibi" w:date="2019-06-23T14:29:00Z">
                <w:rPr>
                  <w:rStyle w:val="Hyperlink"/>
                  <w:noProof/>
                  <w:vertAlign w:val="subscript"/>
                </w:rPr>
              </w:rPrChange>
            </w:rPr>
            <w:delText>2</w:delText>
          </w:r>
          <w:r w:rsidRPr="00212BF3" w:rsidDel="00212BF3">
            <w:rPr>
              <w:rStyle w:val="Hyperlink"/>
              <w:noProof/>
              <w:rPrChange w:id="906" w:author="Raed Alotaibi" w:date="2019-06-23T14:29:00Z">
                <w:rPr>
                  <w:rStyle w:val="Hyperlink"/>
                  <w:noProof/>
                </w:rPr>
              </w:rPrChange>
            </w:rPr>
            <w:delText xml:space="preserve"> concentration (ug/m</w:delText>
          </w:r>
          <w:r w:rsidRPr="00212BF3" w:rsidDel="00212BF3">
            <w:rPr>
              <w:rStyle w:val="Hyperlink"/>
              <w:noProof/>
              <w:vertAlign w:val="superscript"/>
              <w:rPrChange w:id="907" w:author="Raed Alotaibi" w:date="2019-06-23T14:29:00Z">
                <w:rPr>
                  <w:rStyle w:val="Hyperlink"/>
                  <w:noProof/>
                  <w:vertAlign w:val="superscript"/>
                </w:rPr>
              </w:rPrChange>
            </w:rPr>
            <w:delText>3</w:delText>
          </w:r>
          <w:r w:rsidRPr="00212BF3" w:rsidDel="00212BF3">
            <w:rPr>
              <w:rStyle w:val="Hyperlink"/>
              <w:noProof/>
              <w:rPrChange w:id="908" w:author="Raed Alotaibi" w:date="2019-06-23T14:29:00Z">
                <w:rPr>
                  <w:rStyle w:val="Hyperlink"/>
                  <w:noProof/>
                </w:rPr>
              </w:rPrChange>
            </w:rPr>
            <w:delText>) by living location stratified into median income group</w:delText>
          </w:r>
          <w:r w:rsidDel="00212BF3">
            <w:rPr>
              <w:noProof/>
              <w:webHidden/>
            </w:rPr>
            <w:tab/>
            <w:delText>29</w:delText>
          </w:r>
        </w:del>
      </w:ins>
    </w:p>
    <w:p w14:paraId="3208E87F" w14:textId="298C14F9" w:rsidR="002079CC" w:rsidDel="00212BF3" w:rsidRDefault="002079CC">
      <w:pPr>
        <w:pStyle w:val="TableofFigures"/>
        <w:tabs>
          <w:tab w:val="right" w:leader="dot" w:pos="12950"/>
        </w:tabs>
        <w:rPr>
          <w:ins w:id="909" w:author="Alotaibi, Raed" w:date="2019-06-21T12:23:00Z"/>
          <w:del w:id="910" w:author="Raed Alotaibi" w:date="2019-06-23T14:29:00Z"/>
          <w:rFonts w:eastAsiaTheme="minorEastAsia"/>
          <w:noProof/>
        </w:rPr>
      </w:pPr>
      <w:ins w:id="911" w:author="Alotaibi, Raed" w:date="2019-06-21T12:23:00Z">
        <w:del w:id="912" w:author="Raed Alotaibi" w:date="2019-06-23T14:29:00Z">
          <w:r w:rsidRPr="00212BF3" w:rsidDel="00212BF3">
            <w:rPr>
              <w:rStyle w:val="Hyperlink"/>
              <w:noProof/>
              <w:rPrChange w:id="913" w:author="Raed Alotaibi" w:date="2019-06-23T14:29:00Z">
                <w:rPr>
                  <w:rStyle w:val="Hyperlink"/>
                  <w:noProof/>
                </w:rPr>
              </w:rPrChange>
            </w:rPr>
            <w:delText>Figure S4: NO</w:delText>
          </w:r>
          <w:r w:rsidRPr="00212BF3" w:rsidDel="00212BF3">
            <w:rPr>
              <w:rStyle w:val="Hyperlink"/>
              <w:noProof/>
              <w:vertAlign w:val="subscript"/>
              <w:rPrChange w:id="914" w:author="Raed Alotaibi" w:date="2019-06-23T14:29:00Z">
                <w:rPr>
                  <w:rStyle w:val="Hyperlink"/>
                  <w:noProof/>
                  <w:vertAlign w:val="subscript"/>
                </w:rPr>
              </w:rPrChange>
            </w:rPr>
            <w:delText>2</w:delText>
          </w:r>
          <w:r w:rsidRPr="00212BF3" w:rsidDel="00212BF3">
            <w:rPr>
              <w:rStyle w:val="Hyperlink"/>
              <w:noProof/>
              <w:rPrChange w:id="915" w:author="Raed Alotaibi" w:date="2019-06-23T14:29:00Z">
                <w:rPr>
                  <w:rStyle w:val="Hyperlink"/>
                  <w:noProof/>
                </w:rPr>
              </w:rPrChange>
            </w:rPr>
            <w:delText xml:space="preserve"> concentration (ug/m</w:delText>
          </w:r>
          <w:r w:rsidRPr="00212BF3" w:rsidDel="00212BF3">
            <w:rPr>
              <w:rStyle w:val="Hyperlink"/>
              <w:noProof/>
              <w:vertAlign w:val="superscript"/>
              <w:rPrChange w:id="916" w:author="Raed Alotaibi" w:date="2019-06-23T14:29:00Z">
                <w:rPr>
                  <w:rStyle w:val="Hyperlink"/>
                  <w:noProof/>
                  <w:vertAlign w:val="superscript"/>
                </w:rPr>
              </w:rPrChange>
            </w:rPr>
            <w:delText>3</w:delText>
          </w:r>
          <w:r w:rsidRPr="00212BF3" w:rsidDel="00212BF3">
            <w:rPr>
              <w:rStyle w:val="Hyperlink"/>
              <w:noProof/>
              <w:rPrChange w:id="917" w:author="Raed Alotaibi" w:date="2019-06-23T14:29:00Z">
                <w:rPr>
                  <w:rStyle w:val="Hyperlink"/>
                  <w:noProof/>
                </w:rPr>
              </w:rPrChange>
            </w:rPr>
            <w:delText>) by median income group stratified into living location</w:delText>
          </w:r>
          <w:r w:rsidDel="00212BF3">
            <w:rPr>
              <w:noProof/>
              <w:webHidden/>
            </w:rPr>
            <w:tab/>
            <w:delText>29</w:delText>
          </w:r>
        </w:del>
      </w:ins>
    </w:p>
    <w:p w14:paraId="1ACC17C5" w14:textId="55050CFF" w:rsidR="002079CC" w:rsidDel="00212BF3" w:rsidRDefault="002079CC">
      <w:pPr>
        <w:pStyle w:val="TableofFigures"/>
        <w:tabs>
          <w:tab w:val="right" w:leader="dot" w:pos="12950"/>
        </w:tabs>
        <w:rPr>
          <w:ins w:id="918" w:author="Alotaibi, Raed" w:date="2019-06-21T12:23:00Z"/>
          <w:del w:id="919" w:author="Raed Alotaibi" w:date="2019-06-23T14:29:00Z"/>
          <w:rFonts w:eastAsiaTheme="minorEastAsia"/>
          <w:noProof/>
        </w:rPr>
      </w:pPr>
      <w:ins w:id="920" w:author="Alotaibi, Raed" w:date="2019-06-21T12:23:00Z">
        <w:del w:id="921" w:author="Raed Alotaibi" w:date="2019-06-23T14:29:00Z">
          <w:r w:rsidRPr="00212BF3" w:rsidDel="00212BF3">
            <w:rPr>
              <w:rStyle w:val="Hyperlink"/>
              <w:noProof/>
              <w:rPrChange w:id="922" w:author="Raed Alotaibi" w:date="2019-06-23T14:29:00Z">
                <w:rPr>
                  <w:rStyle w:val="Hyperlink"/>
                  <w:noProof/>
                </w:rPr>
              </w:rPrChange>
            </w:rPr>
            <w:delText>Figure S5: NO</w:delText>
          </w:r>
          <w:r w:rsidRPr="00212BF3" w:rsidDel="00212BF3">
            <w:rPr>
              <w:rStyle w:val="Hyperlink"/>
              <w:noProof/>
              <w:vertAlign w:val="subscript"/>
              <w:rPrChange w:id="923" w:author="Raed Alotaibi" w:date="2019-06-23T14:29:00Z">
                <w:rPr>
                  <w:rStyle w:val="Hyperlink"/>
                  <w:noProof/>
                  <w:vertAlign w:val="subscript"/>
                </w:rPr>
              </w:rPrChange>
            </w:rPr>
            <w:delText>2</w:delText>
          </w:r>
          <w:r w:rsidRPr="00212BF3" w:rsidDel="00212BF3">
            <w:rPr>
              <w:rStyle w:val="Hyperlink"/>
              <w:noProof/>
              <w:rPrChange w:id="924" w:author="Raed Alotaibi" w:date="2019-06-23T14:29:00Z">
                <w:rPr>
                  <w:rStyle w:val="Hyperlink"/>
                  <w:noProof/>
                </w:rPr>
              </w:rPrChange>
            </w:rPr>
            <w:delText xml:space="preserve"> concentration (ug/m</w:delText>
          </w:r>
          <w:r w:rsidRPr="00212BF3" w:rsidDel="00212BF3">
            <w:rPr>
              <w:rStyle w:val="Hyperlink"/>
              <w:noProof/>
              <w:vertAlign w:val="superscript"/>
              <w:rPrChange w:id="925" w:author="Raed Alotaibi" w:date="2019-06-23T14:29:00Z">
                <w:rPr>
                  <w:rStyle w:val="Hyperlink"/>
                  <w:noProof/>
                  <w:vertAlign w:val="superscript"/>
                </w:rPr>
              </w:rPrChange>
            </w:rPr>
            <w:delText>3</w:delText>
          </w:r>
          <w:r w:rsidRPr="00212BF3" w:rsidDel="00212BF3">
            <w:rPr>
              <w:rStyle w:val="Hyperlink"/>
              <w:noProof/>
              <w:rPrChange w:id="926" w:author="Raed Alotaibi" w:date="2019-06-23T14:29:00Z">
                <w:rPr>
                  <w:rStyle w:val="Hyperlink"/>
                  <w:noProof/>
                </w:rPr>
              </w:rPrChange>
            </w:rPr>
            <w:delText>) by state</w:delText>
          </w:r>
          <w:r w:rsidDel="00212BF3">
            <w:rPr>
              <w:noProof/>
              <w:webHidden/>
            </w:rPr>
            <w:tab/>
            <w:delText>30</w:delText>
          </w:r>
        </w:del>
      </w:ins>
    </w:p>
    <w:p w14:paraId="22B8ACEC" w14:textId="5D977EE4" w:rsidR="002079CC" w:rsidDel="00212BF3" w:rsidRDefault="002079CC">
      <w:pPr>
        <w:pStyle w:val="TableofFigures"/>
        <w:tabs>
          <w:tab w:val="right" w:leader="dot" w:pos="12950"/>
        </w:tabs>
        <w:rPr>
          <w:ins w:id="927" w:author="Alotaibi, Raed" w:date="2019-06-21T12:23:00Z"/>
          <w:del w:id="928" w:author="Raed Alotaibi" w:date="2019-06-23T14:29:00Z"/>
          <w:rFonts w:eastAsiaTheme="minorEastAsia"/>
          <w:noProof/>
        </w:rPr>
      </w:pPr>
      <w:ins w:id="929" w:author="Alotaibi, Raed" w:date="2019-06-21T12:23:00Z">
        <w:del w:id="930" w:author="Raed Alotaibi" w:date="2019-06-23T14:29:00Z">
          <w:r w:rsidRPr="00212BF3" w:rsidDel="00212BF3">
            <w:rPr>
              <w:rStyle w:val="Hyperlink"/>
              <w:noProof/>
              <w:rPrChange w:id="931" w:author="Raed Alotaibi" w:date="2019-06-23T14:29:00Z">
                <w:rPr>
                  <w:rStyle w:val="Hyperlink"/>
                  <w:noProof/>
                </w:rPr>
              </w:rPrChange>
            </w:rPr>
            <w:delText>Figure S6: NO</w:delText>
          </w:r>
          <w:r w:rsidRPr="00212BF3" w:rsidDel="00212BF3">
            <w:rPr>
              <w:rStyle w:val="Hyperlink"/>
              <w:noProof/>
              <w:vertAlign w:val="subscript"/>
              <w:rPrChange w:id="932" w:author="Raed Alotaibi" w:date="2019-06-23T14:29:00Z">
                <w:rPr>
                  <w:rStyle w:val="Hyperlink"/>
                  <w:noProof/>
                  <w:vertAlign w:val="subscript"/>
                </w:rPr>
              </w:rPrChange>
            </w:rPr>
            <w:delText>2</w:delText>
          </w:r>
          <w:r w:rsidRPr="00212BF3" w:rsidDel="00212BF3">
            <w:rPr>
              <w:rStyle w:val="Hyperlink"/>
              <w:noProof/>
              <w:rPrChange w:id="933" w:author="Raed Alotaibi" w:date="2019-06-23T14:29:00Z">
                <w:rPr>
                  <w:rStyle w:val="Hyperlink"/>
                  <w:noProof/>
                </w:rPr>
              </w:rPrChange>
            </w:rPr>
            <w:delText xml:space="preserve"> concentration (ug/m</w:delText>
          </w:r>
          <w:r w:rsidRPr="00212BF3" w:rsidDel="00212BF3">
            <w:rPr>
              <w:rStyle w:val="Hyperlink"/>
              <w:noProof/>
              <w:vertAlign w:val="superscript"/>
              <w:rPrChange w:id="934" w:author="Raed Alotaibi" w:date="2019-06-23T14:29:00Z">
                <w:rPr>
                  <w:rStyle w:val="Hyperlink"/>
                  <w:noProof/>
                  <w:vertAlign w:val="superscript"/>
                </w:rPr>
              </w:rPrChange>
            </w:rPr>
            <w:delText>3</w:delText>
          </w:r>
          <w:r w:rsidRPr="00212BF3" w:rsidDel="00212BF3">
            <w:rPr>
              <w:rStyle w:val="Hyperlink"/>
              <w:noProof/>
              <w:rPrChange w:id="935" w:author="Raed Alotaibi" w:date="2019-06-23T14:29:00Z">
                <w:rPr>
                  <w:rStyle w:val="Hyperlink"/>
                  <w:noProof/>
                </w:rPr>
              </w:rPrChange>
            </w:rPr>
            <w:delText>) by state and median income group</w:delText>
          </w:r>
          <w:r w:rsidDel="00212BF3">
            <w:rPr>
              <w:noProof/>
              <w:webHidden/>
            </w:rPr>
            <w:tab/>
            <w:delText>31</w:delText>
          </w:r>
        </w:del>
      </w:ins>
    </w:p>
    <w:p w14:paraId="21CE90BC" w14:textId="2DFDE496" w:rsidR="002079CC" w:rsidDel="00212BF3" w:rsidRDefault="002079CC">
      <w:pPr>
        <w:pStyle w:val="TableofFigures"/>
        <w:tabs>
          <w:tab w:val="right" w:leader="dot" w:pos="12950"/>
        </w:tabs>
        <w:rPr>
          <w:ins w:id="936" w:author="Alotaibi, Raed" w:date="2019-06-21T12:23:00Z"/>
          <w:del w:id="937" w:author="Raed Alotaibi" w:date="2019-06-23T14:29:00Z"/>
          <w:rFonts w:eastAsiaTheme="minorEastAsia"/>
          <w:noProof/>
        </w:rPr>
      </w:pPr>
      <w:ins w:id="938" w:author="Alotaibi, Raed" w:date="2019-06-21T12:23:00Z">
        <w:del w:id="939" w:author="Raed Alotaibi" w:date="2019-06-23T14:29:00Z">
          <w:r w:rsidRPr="00212BF3" w:rsidDel="00212BF3">
            <w:rPr>
              <w:rStyle w:val="Hyperlink"/>
              <w:noProof/>
              <w:rPrChange w:id="940" w:author="Raed Alotaibi" w:date="2019-06-23T14:29:00Z">
                <w:rPr>
                  <w:rStyle w:val="Hyperlink"/>
                  <w:noProof/>
                </w:rPr>
              </w:rPrChange>
            </w:rPr>
            <w:delText>Figure S7: NO</w:delText>
          </w:r>
          <w:r w:rsidRPr="00212BF3" w:rsidDel="00212BF3">
            <w:rPr>
              <w:rStyle w:val="Hyperlink"/>
              <w:noProof/>
              <w:vertAlign w:val="subscript"/>
              <w:rPrChange w:id="941" w:author="Raed Alotaibi" w:date="2019-06-23T14:29:00Z">
                <w:rPr>
                  <w:rStyle w:val="Hyperlink"/>
                  <w:noProof/>
                  <w:vertAlign w:val="subscript"/>
                </w:rPr>
              </w:rPrChange>
            </w:rPr>
            <w:delText>2</w:delText>
          </w:r>
          <w:r w:rsidRPr="00212BF3" w:rsidDel="00212BF3">
            <w:rPr>
              <w:rStyle w:val="Hyperlink"/>
              <w:noProof/>
              <w:rPrChange w:id="942" w:author="Raed Alotaibi" w:date="2019-06-23T14:29:00Z">
                <w:rPr>
                  <w:rStyle w:val="Hyperlink"/>
                  <w:noProof/>
                </w:rPr>
              </w:rPrChange>
            </w:rPr>
            <w:delText xml:space="preserve"> concentration (ug/m</w:delText>
          </w:r>
          <w:r w:rsidRPr="00212BF3" w:rsidDel="00212BF3">
            <w:rPr>
              <w:rStyle w:val="Hyperlink"/>
              <w:noProof/>
              <w:vertAlign w:val="superscript"/>
              <w:rPrChange w:id="943" w:author="Raed Alotaibi" w:date="2019-06-23T14:29:00Z">
                <w:rPr>
                  <w:rStyle w:val="Hyperlink"/>
                  <w:noProof/>
                  <w:vertAlign w:val="superscript"/>
                </w:rPr>
              </w:rPrChange>
            </w:rPr>
            <w:delText>3</w:delText>
          </w:r>
          <w:r w:rsidRPr="00212BF3" w:rsidDel="00212BF3">
            <w:rPr>
              <w:rStyle w:val="Hyperlink"/>
              <w:noProof/>
              <w:rPrChange w:id="944" w:author="Raed Alotaibi" w:date="2019-06-23T14:29:00Z">
                <w:rPr>
                  <w:rStyle w:val="Hyperlink"/>
                  <w:noProof/>
                </w:rPr>
              </w:rPrChange>
            </w:rPr>
            <w:delText>) by state and living location</w:delText>
          </w:r>
          <w:r w:rsidDel="00212BF3">
            <w:rPr>
              <w:noProof/>
              <w:webHidden/>
            </w:rPr>
            <w:tab/>
            <w:delText>32</w:delText>
          </w:r>
        </w:del>
      </w:ins>
    </w:p>
    <w:p w14:paraId="0C933C37" w14:textId="030DA8B8" w:rsidR="002079CC" w:rsidDel="00212BF3" w:rsidRDefault="002079CC">
      <w:pPr>
        <w:pStyle w:val="TableofFigures"/>
        <w:tabs>
          <w:tab w:val="right" w:leader="dot" w:pos="12950"/>
        </w:tabs>
        <w:rPr>
          <w:ins w:id="945" w:author="Alotaibi, Raed" w:date="2019-06-21T12:23:00Z"/>
          <w:del w:id="946" w:author="Raed Alotaibi" w:date="2019-06-23T14:29:00Z"/>
          <w:rFonts w:eastAsiaTheme="minorEastAsia"/>
          <w:noProof/>
        </w:rPr>
      </w:pPr>
      <w:ins w:id="947" w:author="Alotaibi, Raed" w:date="2019-06-21T12:23:00Z">
        <w:del w:id="948" w:author="Raed Alotaibi" w:date="2019-06-23T14:29:00Z">
          <w:r w:rsidRPr="00212BF3" w:rsidDel="00212BF3">
            <w:rPr>
              <w:rStyle w:val="Hyperlink"/>
              <w:noProof/>
              <w:rPrChange w:id="949" w:author="Raed Alotaibi" w:date="2019-06-23T14:29:00Z">
                <w:rPr>
                  <w:rStyle w:val="Hyperlink"/>
                  <w:noProof/>
                </w:rPr>
              </w:rPrChange>
            </w:rPr>
            <w:delText>Figure S8: Attributable Fraction by living location</w:delText>
          </w:r>
          <w:r w:rsidDel="00212BF3">
            <w:rPr>
              <w:noProof/>
              <w:webHidden/>
            </w:rPr>
            <w:tab/>
            <w:delText>33</w:delText>
          </w:r>
        </w:del>
      </w:ins>
    </w:p>
    <w:p w14:paraId="0779BB23" w14:textId="2125F62F" w:rsidR="002079CC" w:rsidDel="00212BF3" w:rsidRDefault="002079CC">
      <w:pPr>
        <w:pStyle w:val="TableofFigures"/>
        <w:tabs>
          <w:tab w:val="right" w:leader="dot" w:pos="12950"/>
        </w:tabs>
        <w:rPr>
          <w:ins w:id="950" w:author="Alotaibi, Raed" w:date="2019-06-21T12:23:00Z"/>
          <w:del w:id="951" w:author="Raed Alotaibi" w:date="2019-06-23T14:29:00Z"/>
          <w:rFonts w:eastAsiaTheme="minorEastAsia"/>
          <w:noProof/>
        </w:rPr>
      </w:pPr>
      <w:ins w:id="952" w:author="Alotaibi, Raed" w:date="2019-06-21T12:23:00Z">
        <w:del w:id="953" w:author="Raed Alotaibi" w:date="2019-06-23T14:29:00Z">
          <w:r w:rsidRPr="00212BF3" w:rsidDel="00212BF3">
            <w:rPr>
              <w:rStyle w:val="Hyperlink"/>
              <w:noProof/>
              <w:rPrChange w:id="954" w:author="Raed Alotaibi" w:date="2019-06-23T14:29:00Z">
                <w:rPr>
                  <w:rStyle w:val="Hyperlink"/>
                  <w:noProof/>
                </w:rPr>
              </w:rPrChange>
            </w:rPr>
            <w:delText>Figure S9: Attributable Fraction by median income group</w:delText>
          </w:r>
          <w:r w:rsidDel="00212BF3">
            <w:rPr>
              <w:noProof/>
              <w:webHidden/>
            </w:rPr>
            <w:tab/>
            <w:delText>33</w:delText>
          </w:r>
        </w:del>
      </w:ins>
    </w:p>
    <w:p w14:paraId="640CE72F" w14:textId="012C5A58" w:rsidR="002079CC" w:rsidDel="00212BF3" w:rsidRDefault="002079CC">
      <w:pPr>
        <w:pStyle w:val="TableofFigures"/>
        <w:tabs>
          <w:tab w:val="right" w:leader="dot" w:pos="12950"/>
        </w:tabs>
        <w:rPr>
          <w:ins w:id="955" w:author="Alotaibi, Raed" w:date="2019-06-21T12:23:00Z"/>
          <w:del w:id="956" w:author="Raed Alotaibi" w:date="2019-06-23T14:29:00Z"/>
          <w:rFonts w:eastAsiaTheme="minorEastAsia"/>
          <w:noProof/>
        </w:rPr>
      </w:pPr>
      <w:ins w:id="957" w:author="Alotaibi, Raed" w:date="2019-06-21T12:23:00Z">
        <w:del w:id="958" w:author="Raed Alotaibi" w:date="2019-06-23T14:29:00Z">
          <w:r w:rsidRPr="00212BF3" w:rsidDel="00212BF3">
            <w:rPr>
              <w:rStyle w:val="Hyperlink"/>
              <w:noProof/>
              <w:rPrChange w:id="959" w:author="Raed Alotaibi" w:date="2019-06-23T14:29:00Z">
                <w:rPr>
                  <w:rStyle w:val="Hyperlink"/>
                  <w:noProof/>
                </w:rPr>
              </w:rPrChange>
            </w:rPr>
            <w:delText>Figure S10: Attributable Fraction by median income group stratified into living location</w:delText>
          </w:r>
          <w:r w:rsidDel="00212BF3">
            <w:rPr>
              <w:noProof/>
              <w:webHidden/>
            </w:rPr>
            <w:tab/>
            <w:delText>34</w:delText>
          </w:r>
        </w:del>
      </w:ins>
    </w:p>
    <w:p w14:paraId="759EA5BF" w14:textId="77777777" w:rsidR="002079CC" w:rsidDel="00212BF3" w:rsidRDefault="002079CC">
      <w:pPr>
        <w:pStyle w:val="TableofFigures"/>
        <w:tabs>
          <w:tab w:val="right" w:leader="dot" w:pos="12950"/>
        </w:tabs>
        <w:rPr>
          <w:del w:id="960" w:author="Raed Alotaibi" w:date="2019-06-23T14:29:00Z"/>
          <w:noProof/>
        </w:rPr>
      </w:pPr>
    </w:p>
    <w:p w14:paraId="70C2B4D5" w14:textId="4B2A9F5F" w:rsidR="00091719" w:rsidDel="00212BF3" w:rsidRDefault="00091719">
      <w:pPr>
        <w:pStyle w:val="TableofFigures"/>
        <w:tabs>
          <w:tab w:val="right" w:leader="dot" w:pos="12950"/>
        </w:tabs>
        <w:rPr>
          <w:del w:id="961" w:author="Raed Alotaibi" w:date="2019-06-23T14:29:00Z"/>
          <w:rFonts w:eastAsiaTheme="minorEastAsia"/>
          <w:noProof/>
        </w:rPr>
      </w:pPr>
      <w:del w:id="962" w:author="Raed Alotaibi" w:date="2019-06-23T14:29:00Z">
        <w:r w:rsidRPr="002079CC" w:rsidDel="00212BF3">
          <w:rPr>
            <w:rStyle w:val="Hyperlink"/>
            <w:noProof/>
          </w:rPr>
          <w:delText>Figure S10: Attributable Fraction by living location stratified into median income group</w:delText>
        </w:r>
        <w:r w:rsidDel="00212BF3">
          <w:rPr>
            <w:noProof/>
            <w:webHidden/>
          </w:rPr>
          <w:tab/>
          <w:delText>34</w:delText>
        </w:r>
      </w:del>
    </w:p>
    <w:p w14:paraId="17AEA2EE" w14:textId="77777777" w:rsidR="00091719" w:rsidDel="00212BF3" w:rsidRDefault="00091719">
      <w:pPr>
        <w:pStyle w:val="TableofFigures"/>
        <w:tabs>
          <w:tab w:val="right" w:leader="dot" w:pos="12950"/>
        </w:tabs>
        <w:rPr>
          <w:del w:id="963" w:author="Raed Alotaibi" w:date="2019-06-23T14:29:00Z"/>
          <w:noProof/>
        </w:rPr>
      </w:pPr>
    </w:p>
    <w:p w14:paraId="4448CE3B" w14:textId="77777777" w:rsidR="008A69EE" w:rsidDel="00212BF3" w:rsidRDefault="008A69EE" w:rsidP="007C1756">
      <w:pPr>
        <w:pStyle w:val="TableofFigures"/>
        <w:tabs>
          <w:tab w:val="right" w:leader="dot" w:pos="12950"/>
        </w:tabs>
        <w:rPr>
          <w:del w:id="964" w:author="Raed Alotaibi" w:date="2019-06-23T14:29:00Z"/>
          <w:noProof/>
        </w:rPr>
      </w:pPr>
    </w:p>
    <w:p w14:paraId="472BE032" w14:textId="4495DCEA" w:rsidR="00956C0F" w:rsidDel="00212BF3" w:rsidRDefault="00956C0F" w:rsidP="009B00C1">
      <w:pPr>
        <w:pStyle w:val="TableofFigures"/>
        <w:tabs>
          <w:tab w:val="right" w:leader="dot" w:pos="12950"/>
        </w:tabs>
        <w:rPr>
          <w:del w:id="965" w:author="Raed Alotaibi" w:date="2019-06-23T14:29:00Z"/>
          <w:noProof/>
        </w:rPr>
      </w:pPr>
    </w:p>
    <w:p w14:paraId="7944BC32" w14:textId="71905D91" w:rsidR="00956C0F" w:rsidDel="00212BF3" w:rsidRDefault="00956C0F" w:rsidP="007C1756">
      <w:pPr>
        <w:pStyle w:val="TableofFigures"/>
        <w:tabs>
          <w:tab w:val="right" w:leader="dot" w:pos="12950"/>
        </w:tabs>
        <w:rPr>
          <w:del w:id="966" w:author="Raed Alotaibi" w:date="2019-06-23T14:29:00Z"/>
          <w:rFonts w:eastAsiaTheme="minorEastAsia"/>
          <w:noProof/>
        </w:rPr>
      </w:pPr>
      <w:del w:id="967" w:author="Raed Alotaibi" w:date="2019-06-23T14:29:00Z">
        <w:r w:rsidRPr="008A69EE" w:rsidDel="00212BF3">
          <w:rPr>
            <w:noProof/>
            <w:rPrChange w:id="968" w:author="Alotaibi, Raed" w:date="2019-06-19T11:56:00Z">
              <w:rPr>
                <w:rStyle w:val="Hyperlink"/>
                <w:noProof/>
              </w:rPr>
            </w:rPrChange>
          </w:rPr>
          <w:delText>Figure S1: NO</w:delText>
        </w:r>
        <w:r w:rsidRPr="008A69EE" w:rsidDel="00212BF3">
          <w:rPr>
            <w:noProof/>
            <w:rPrChange w:id="969" w:author="Alotaibi, Raed" w:date="2019-06-19T11:56:00Z">
              <w:rPr>
                <w:rStyle w:val="Hyperlink"/>
                <w:noProof/>
                <w:vertAlign w:val="subscript"/>
              </w:rPr>
            </w:rPrChange>
          </w:rPr>
          <w:delText>2</w:delText>
        </w:r>
        <w:r w:rsidRPr="008A69EE" w:rsidDel="00212BF3">
          <w:rPr>
            <w:noProof/>
            <w:rPrChange w:id="970" w:author="Alotaibi, Raed" w:date="2019-06-19T11:56:00Z">
              <w:rPr>
                <w:rStyle w:val="Hyperlink"/>
                <w:noProof/>
              </w:rPr>
            </w:rPrChange>
          </w:rPr>
          <w:delText xml:space="preserve"> concentration (ug/m</w:delText>
        </w:r>
        <w:r w:rsidRPr="008A69EE" w:rsidDel="00212BF3">
          <w:rPr>
            <w:noProof/>
            <w:rPrChange w:id="971" w:author="Alotaibi, Raed" w:date="2019-06-19T11:56:00Z">
              <w:rPr>
                <w:rStyle w:val="Hyperlink"/>
                <w:noProof/>
                <w:vertAlign w:val="superscript"/>
              </w:rPr>
            </w:rPrChange>
          </w:rPr>
          <w:delText>3</w:delText>
        </w:r>
        <w:r w:rsidRPr="008A69EE" w:rsidDel="00212BF3">
          <w:rPr>
            <w:noProof/>
            <w:rPrChange w:id="972" w:author="Alotaibi, Raed" w:date="2019-06-19T11:56:00Z">
              <w:rPr>
                <w:rStyle w:val="Hyperlink"/>
                <w:noProof/>
              </w:rPr>
            </w:rPrChange>
          </w:rPr>
          <w:delText>) by living location</w:delText>
        </w:r>
        <w:r w:rsidDel="00212BF3">
          <w:rPr>
            <w:noProof/>
            <w:webHidden/>
          </w:rPr>
          <w:tab/>
          <w:delText>28</w:delText>
        </w:r>
      </w:del>
    </w:p>
    <w:p w14:paraId="5CF4C8CB" w14:textId="21CE84AC" w:rsidR="00956C0F" w:rsidDel="00212BF3" w:rsidRDefault="00956C0F">
      <w:pPr>
        <w:pStyle w:val="TableofFigures"/>
        <w:tabs>
          <w:tab w:val="right" w:leader="dot" w:pos="12950"/>
        </w:tabs>
        <w:rPr>
          <w:del w:id="973" w:author="Raed Alotaibi" w:date="2019-06-23T14:29:00Z"/>
          <w:rFonts w:eastAsiaTheme="minorEastAsia"/>
          <w:noProof/>
        </w:rPr>
      </w:pPr>
      <w:del w:id="974" w:author="Raed Alotaibi" w:date="2019-06-23T14:29:00Z">
        <w:r w:rsidRPr="008A69EE" w:rsidDel="00212BF3">
          <w:rPr>
            <w:noProof/>
            <w:rPrChange w:id="975" w:author="Alotaibi, Raed" w:date="2019-06-19T11:56:00Z">
              <w:rPr>
                <w:rStyle w:val="Hyperlink"/>
                <w:noProof/>
              </w:rPr>
            </w:rPrChange>
          </w:rPr>
          <w:delText>Figure S2: NO</w:delText>
        </w:r>
        <w:r w:rsidRPr="008A69EE" w:rsidDel="00212BF3">
          <w:rPr>
            <w:noProof/>
            <w:rPrChange w:id="976" w:author="Alotaibi, Raed" w:date="2019-06-19T11:56:00Z">
              <w:rPr>
                <w:rStyle w:val="Hyperlink"/>
                <w:noProof/>
                <w:vertAlign w:val="subscript"/>
              </w:rPr>
            </w:rPrChange>
          </w:rPr>
          <w:delText>2</w:delText>
        </w:r>
        <w:r w:rsidRPr="008A69EE" w:rsidDel="00212BF3">
          <w:rPr>
            <w:noProof/>
            <w:rPrChange w:id="977" w:author="Alotaibi, Raed" w:date="2019-06-19T11:56:00Z">
              <w:rPr>
                <w:rStyle w:val="Hyperlink"/>
                <w:noProof/>
              </w:rPr>
            </w:rPrChange>
          </w:rPr>
          <w:delText xml:space="preserve"> concentration (ug/m</w:delText>
        </w:r>
        <w:r w:rsidRPr="008A69EE" w:rsidDel="00212BF3">
          <w:rPr>
            <w:noProof/>
            <w:rPrChange w:id="978" w:author="Alotaibi, Raed" w:date="2019-06-19T11:56:00Z">
              <w:rPr>
                <w:rStyle w:val="Hyperlink"/>
                <w:noProof/>
                <w:vertAlign w:val="superscript"/>
              </w:rPr>
            </w:rPrChange>
          </w:rPr>
          <w:delText>3</w:delText>
        </w:r>
        <w:r w:rsidRPr="008A69EE" w:rsidDel="00212BF3">
          <w:rPr>
            <w:noProof/>
            <w:rPrChange w:id="979" w:author="Alotaibi, Raed" w:date="2019-06-19T11:56:00Z">
              <w:rPr>
                <w:rStyle w:val="Hyperlink"/>
                <w:noProof/>
              </w:rPr>
            </w:rPrChange>
          </w:rPr>
          <w:delText>) by median income group</w:delText>
        </w:r>
        <w:r w:rsidDel="00212BF3">
          <w:rPr>
            <w:noProof/>
            <w:webHidden/>
          </w:rPr>
          <w:tab/>
          <w:delText>28</w:delText>
        </w:r>
      </w:del>
    </w:p>
    <w:p w14:paraId="35C7ECB0" w14:textId="5A93C494" w:rsidR="00956C0F" w:rsidDel="00212BF3" w:rsidRDefault="00956C0F">
      <w:pPr>
        <w:pStyle w:val="TableofFigures"/>
        <w:tabs>
          <w:tab w:val="right" w:leader="dot" w:pos="12950"/>
        </w:tabs>
        <w:rPr>
          <w:del w:id="980" w:author="Raed Alotaibi" w:date="2019-06-23T14:29:00Z"/>
          <w:rFonts w:eastAsiaTheme="minorEastAsia"/>
          <w:noProof/>
        </w:rPr>
      </w:pPr>
      <w:del w:id="981" w:author="Raed Alotaibi" w:date="2019-06-23T14:29:00Z">
        <w:r w:rsidRPr="008A69EE" w:rsidDel="00212BF3">
          <w:rPr>
            <w:noProof/>
            <w:rPrChange w:id="982" w:author="Alotaibi, Raed" w:date="2019-06-19T11:56:00Z">
              <w:rPr>
                <w:rStyle w:val="Hyperlink"/>
                <w:noProof/>
              </w:rPr>
            </w:rPrChange>
          </w:rPr>
          <w:delText>Figure S3: NO</w:delText>
        </w:r>
        <w:r w:rsidRPr="008A69EE" w:rsidDel="00212BF3">
          <w:rPr>
            <w:noProof/>
            <w:rPrChange w:id="983" w:author="Alotaibi, Raed" w:date="2019-06-19T11:56:00Z">
              <w:rPr>
                <w:rStyle w:val="Hyperlink"/>
                <w:noProof/>
                <w:vertAlign w:val="subscript"/>
              </w:rPr>
            </w:rPrChange>
          </w:rPr>
          <w:delText>2</w:delText>
        </w:r>
        <w:r w:rsidRPr="008A69EE" w:rsidDel="00212BF3">
          <w:rPr>
            <w:noProof/>
            <w:rPrChange w:id="984" w:author="Alotaibi, Raed" w:date="2019-06-19T11:56:00Z">
              <w:rPr>
                <w:rStyle w:val="Hyperlink"/>
                <w:noProof/>
              </w:rPr>
            </w:rPrChange>
          </w:rPr>
          <w:delText xml:space="preserve"> concentration (ug/m</w:delText>
        </w:r>
        <w:r w:rsidRPr="008A69EE" w:rsidDel="00212BF3">
          <w:rPr>
            <w:noProof/>
            <w:rPrChange w:id="985" w:author="Alotaibi, Raed" w:date="2019-06-19T11:56:00Z">
              <w:rPr>
                <w:rStyle w:val="Hyperlink"/>
                <w:noProof/>
                <w:vertAlign w:val="superscript"/>
              </w:rPr>
            </w:rPrChange>
          </w:rPr>
          <w:delText>3</w:delText>
        </w:r>
        <w:r w:rsidRPr="008A69EE" w:rsidDel="00212BF3">
          <w:rPr>
            <w:noProof/>
            <w:rPrChange w:id="986" w:author="Alotaibi, Raed" w:date="2019-06-19T11:56:00Z">
              <w:rPr>
                <w:rStyle w:val="Hyperlink"/>
                <w:noProof/>
              </w:rPr>
            </w:rPrChange>
          </w:rPr>
          <w:delText>) by living location stratified into median income group</w:delText>
        </w:r>
        <w:r w:rsidDel="00212BF3">
          <w:rPr>
            <w:noProof/>
            <w:webHidden/>
          </w:rPr>
          <w:tab/>
          <w:delText>29</w:delText>
        </w:r>
      </w:del>
    </w:p>
    <w:p w14:paraId="51CFE6B7" w14:textId="20B94EA8" w:rsidR="00956C0F" w:rsidDel="00212BF3" w:rsidRDefault="00956C0F">
      <w:pPr>
        <w:pStyle w:val="TableofFigures"/>
        <w:tabs>
          <w:tab w:val="right" w:leader="dot" w:pos="12950"/>
        </w:tabs>
        <w:rPr>
          <w:del w:id="987" w:author="Raed Alotaibi" w:date="2019-06-23T14:29:00Z"/>
          <w:rFonts w:eastAsiaTheme="minorEastAsia"/>
          <w:noProof/>
        </w:rPr>
      </w:pPr>
      <w:del w:id="988" w:author="Raed Alotaibi" w:date="2019-06-23T14:29:00Z">
        <w:r w:rsidRPr="008A69EE" w:rsidDel="00212BF3">
          <w:rPr>
            <w:noProof/>
            <w:rPrChange w:id="989" w:author="Alotaibi, Raed" w:date="2019-06-19T11:56:00Z">
              <w:rPr>
                <w:rStyle w:val="Hyperlink"/>
                <w:noProof/>
              </w:rPr>
            </w:rPrChange>
          </w:rPr>
          <w:delText>Figure S4: NO</w:delText>
        </w:r>
        <w:r w:rsidRPr="008A69EE" w:rsidDel="00212BF3">
          <w:rPr>
            <w:noProof/>
            <w:rPrChange w:id="990" w:author="Alotaibi, Raed" w:date="2019-06-19T11:56:00Z">
              <w:rPr>
                <w:rStyle w:val="Hyperlink"/>
                <w:noProof/>
                <w:vertAlign w:val="subscript"/>
              </w:rPr>
            </w:rPrChange>
          </w:rPr>
          <w:delText>2</w:delText>
        </w:r>
        <w:r w:rsidRPr="008A69EE" w:rsidDel="00212BF3">
          <w:rPr>
            <w:noProof/>
            <w:rPrChange w:id="991" w:author="Alotaibi, Raed" w:date="2019-06-19T11:56:00Z">
              <w:rPr>
                <w:rStyle w:val="Hyperlink"/>
                <w:noProof/>
              </w:rPr>
            </w:rPrChange>
          </w:rPr>
          <w:delText xml:space="preserve"> concentration (ug/m</w:delText>
        </w:r>
        <w:r w:rsidRPr="008A69EE" w:rsidDel="00212BF3">
          <w:rPr>
            <w:noProof/>
            <w:rPrChange w:id="992" w:author="Alotaibi, Raed" w:date="2019-06-19T11:56:00Z">
              <w:rPr>
                <w:rStyle w:val="Hyperlink"/>
                <w:noProof/>
                <w:vertAlign w:val="superscript"/>
              </w:rPr>
            </w:rPrChange>
          </w:rPr>
          <w:delText>3</w:delText>
        </w:r>
        <w:r w:rsidRPr="008A69EE" w:rsidDel="00212BF3">
          <w:rPr>
            <w:noProof/>
            <w:rPrChange w:id="993" w:author="Alotaibi, Raed" w:date="2019-06-19T11:56:00Z">
              <w:rPr>
                <w:rStyle w:val="Hyperlink"/>
                <w:noProof/>
              </w:rPr>
            </w:rPrChange>
          </w:rPr>
          <w:delText>) by median income group stratified into living location</w:delText>
        </w:r>
        <w:r w:rsidDel="00212BF3">
          <w:rPr>
            <w:noProof/>
            <w:webHidden/>
          </w:rPr>
          <w:tab/>
          <w:delText>29</w:delText>
        </w:r>
      </w:del>
    </w:p>
    <w:p w14:paraId="2FD2DEF6" w14:textId="6FE65632" w:rsidR="00956C0F" w:rsidDel="00212BF3" w:rsidRDefault="00956C0F">
      <w:pPr>
        <w:pStyle w:val="TableofFigures"/>
        <w:tabs>
          <w:tab w:val="right" w:leader="dot" w:pos="12950"/>
        </w:tabs>
        <w:rPr>
          <w:del w:id="994" w:author="Raed Alotaibi" w:date="2019-06-23T14:29:00Z"/>
          <w:rFonts w:eastAsiaTheme="minorEastAsia"/>
          <w:noProof/>
        </w:rPr>
      </w:pPr>
      <w:del w:id="995" w:author="Raed Alotaibi" w:date="2019-06-23T14:29:00Z">
        <w:r w:rsidRPr="008A69EE" w:rsidDel="00212BF3">
          <w:rPr>
            <w:noProof/>
            <w:rPrChange w:id="996" w:author="Alotaibi, Raed" w:date="2019-06-19T11:56:00Z">
              <w:rPr>
                <w:rStyle w:val="Hyperlink"/>
                <w:noProof/>
              </w:rPr>
            </w:rPrChange>
          </w:rPr>
          <w:delText>Figure S5: NO</w:delText>
        </w:r>
        <w:r w:rsidRPr="008A69EE" w:rsidDel="00212BF3">
          <w:rPr>
            <w:noProof/>
            <w:rPrChange w:id="997" w:author="Alotaibi, Raed" w:date="2019-06-19T11:56:00Z">
              <w:rPr>
                <w:rStyle w:val="Hyperlink"/>
                <w:noProof/>
                <w:vertAlign w:val="subscript"/>
              </w:rPr>
            </w:rPrChange>
          </w:rPr>
          <w:delText>2</w:delText>
        </w:r>
        <w:r w:rsidRPr="008A69EE" w:rsidDel="00212BF3">
          <w:rPr>
            <w:noProof/>
            <w:rPrChange w:id="998" w:author="Alotaibi, Raed" w:date="2019-06-19T11:56:00Z">
              <w:rPr>
                <w:rStyle w:val="Hyperlink"/>
                <w:noProof/>
              </w:rPr>
            </w:rPrChange>
          </w:rPr>
          <w:delText xml:space="preserve"> concentration (ug/m</w:delText>
        </w:r>
        <w:r w:rsidRPr="008A69EE" w:rsidDel="00212BF3">
          <w:rPr>
            <w:noProof/>
            <w:rPrChange w:id="999" w:author="Alotaibi, Raed" w:date="2019-06-19T11:56:00Z">
              <w:rPr>
                <w:rStyle w:val="Hyperlink"/>
                <w:noProof/>
                <w:vertAlign w:val="superscript"/>
              </w:rPr>
            </w:rPrChange>
          </w:rPr>
          <w:delText>3</w:delText>
        </w:r>
        <w:r w:rsidRPr="008A69EE" w:rsidDel="00212BF3">
          <w:rPr>
            <w:noProof/>
            <w:rPrChange w:id="1000" w:author="Alotaibi, Raed" w:date="2019-06-19T11:56:00Z">
              <w:rPr>
                <w:rStyle w:val="Hyperlink"/>
                <w:noProof/>
              </w:rPr>
            </w:rPrChange>
          </w:rPr>
          <w:delText>) by state</w:delText>
        </w:r>
        <w:r w:rsidDel="00212BF3">
          <w:rPr>
            <w:noProof/>
            <w:webHidden/>
          </w:rPr>
          <w:tab/>
          <w:delText>30</w:delText>
        </w:r>
      </w:del>
    </w:p>
    <w:p w14:paraId="47C04D19" w14:textId="61CE85A3" w:rsidR="00956C0F" w:rsidDel="00212BF3" w:rsidRDefault="00956C0F">
      <w:pPr>
        <w:pStyle w:val="TableofFigures"/>
        <w:tabs>
          <w:tab w:val="right" w:leader="dot" w:pos="12950"/>
        </w:tabs>
        <w:rPr>
          <w:del w:id="1001" w:author="Raed Alotaibi" w:date="2019-06-23T14:29:00Z"/>
          <w:rFonts w:eastAsiaTheme="minorEastAsia"/>
          <w:noProof/>
        </w:rPr>
      </w:pPr>
      <w:del w:id="1002" w:author="Raed Alotaibi" w:date="2019-06-23T14:29:00Z">
        <w:r w:rsidRPr="008A69EE" w:rsidDel="00212BF3">
          <w:rPr>
            <w:noProof/>
            <w:rPrChange w:id="1003" w:author="Alotaibi, Raed" w:date="2019-06-19T11:56:00Z">
              <w:rPr>
                <w:rStyle w:val="Hyperlink"/>
                <w:noProof/>
              </w:rPr>
            </w:rPrChange>
          </w:rPr>
          <w:delText>Figure S6: NO</w:delText>
        </w:r>
        <w:r w:rsidRPr="008A69EE" w:rsidDel="00212BF3">
          <w:rPr>
            <w:noProof/>
            <w:rPrChange w:id="1004" w:author="Alotaibi, Raed" w:date="2019-06-19T11:56:00Z">
              <w:rPr>
                <w:rStyle w:val="Hyperlink"/>
                <w:noProof/>
                <w:vertAlign w:val="subscript"/>
              </w:rPr>
            </w:rPrChange>
          </w:rPr>
          <w:delText>2</w:delText>
        </w:r>
        <w:r w:rsidRPr="008A69EE" w:rsidDel="00212BF3">
          <w:rPr>
            <w:noProof/>
            <w:rPrChange w:id="1005" w:author="Alotaibi, Raed" w:date="2019-06-19T11:56:00Z">
              <w:rPr>
                <w:rStyle w:val="Hyperlink"/>
                <w:noProof/>
              </w:rPr>
            </w:rPrChange>
          </w:rPr>
          <w:delText xml:space="preserve"> concentration (ug/m</w:delText>
        </w:r>
        <w:r w:rsidRPr="008A69EE" w:rsidDel="00212BF3">
          <w:rPr>
            <w:noProof/>
            <w:rPrChange w:id="1006" w:author="Alotaibi, Raed" w:date="2019-06-19T11:56:00Z">
              <w:rPr>
                <w:rStyle w:val="Hyperlink"/>
                <w:noProof/>
                <w:vertAlign w:val="superscript"/>
              </w:rPr>
            </w:rPrChange>
          </w:rPr>
          <w:delText>3</w:delText>
        </w:r>
        <w:r w:rsidRPr="008A69EE" w:rsidDel="00212BF3">
          <w:rPr>
            <w:noProof/>
            <w:rPrChange w:id="1007" w:author="Alotaibi, Raed" w:date="2019-06-19T11:56:00Z">
              <w:rPr>
                <w:rStyle w:val="Hyperlink"/>
                <w:noProof/>
              </w:rPr>
            </w:rPrChange>
          </w:rPr>
          <w:delText>) by state and median income group</w:delText>
        </w:r>
        <w:r w:rsidDel="00212BF3">
          <w:rPr>
            <w:noProof/>
            <w:webHidden/>
          </w:rPr>
          <w:tab/>
          <w:delText>31</w:delText>
        </w:r>
      </w:del>
    </w:p>
    <w:p w14:paraId="375A87BB" w14:textId="56A1BC0B" w:rsidR="00956C0F" w:rsidDel="00212BF3" w:rsidRDefault="00956C0F">
      <w:pPr>
        <w:pStyle w:val="TableofFigures"/>
        <w:tabs>
          <w:tab w:val="right" w:leader="dot" w:pos="12950"/>
        </w:tabs>
        <w:rPr>
          <w:del w:id="1008" w:author="Raed Alotaibi" w:date="2019-06-23T14:29:00Z"/>
          <w:rFonts w:eastAsiaTheme="minorEastAsia"/>
          <w:noProof/>
        </w:rPr>
      </w:pPr>
      <w:del w:id="1009" w:author="Raed Alotaibi" w:date="2019-06-23T14:29:00Z">
        <w:r w:rsidRPr="008A69EE" w:rsidDel="00212BF3">
          <w:rPr>
            <w:noProof/>
            <w:rPrChange w:id="1010" w:author="Alotaibi, Raed" w:date="2019-06-19T11:56:00Z">
              <w:rPr>
                <w:rStyle w:val="Hyperlink"/>
                <w:noProof/>
              </w:rPr>
            </w:rPrChange>
          </w:rPr>
          <w:delText>Figure S7: NO</w:delText>
        </w:r>
        <w:r w:rsidRPr="008A69EE" w:rsidDel="00212BF3">
          <w:rPr>
            <w:noProof/>
            <w:rPrChange w:id="1011" w:author="Alotaibi, Raed" w:date="2019-06-19T11:56:00Z">
              <w:rPr>
                <w:rStyle w:val="Hyperlink"/>
                <w:noProof/>
                <w:vertAlign w:val="subscript"/>
              </w:rPr>
            </w:rPrChange>
          </w:rPr>
          <w:delText>2</w:delText>
        </w:r>
        <w:r w:rsidRPr="008A69EE" w:rsidDel="00212BF3">
          <w:rPr>
            <w:noProof/>
            <w:rPrChange w:id="1012" w:author="Alotaibi, Raed" w:date="2019-06-19T11:56:00Z">
              <w:rPr>
                <w:rStyle w:val="Hyperlink"/>
                <w:noProof/>
              </w:rPr>
            </w:rPrChange>
          </w:rPr>
          <w:delText xml:space="preserve"> concentration (ug/m</w:delText>
        </w:r>
        <w:r w:rsidRPr="008A69EE" w:rsidDel="00212BF3">
          <w:rPr>
            <w:noProof/>
            <w:rPrChange w:id="1013" w:author="Alotaibi, Raed" w:date="2019-06-19T11:56:00Z">
              <w:rPr>
                <w:rStyle w:val="Hyperlink"/>
                <w:noProof/>
                <w:vertAlign w:val="superscript"/>
              </w:rPr>
            </w:rPrChange>
          </w:rPr>
          <w:delText>3</w:delText>
        </w:r>
        <w:r w:rsidRPr="008A69EE" w:rsidDel="00212BF3">
          <w:rPr>
            <w:noProof/>
            <w:rPrChange w:id="1014" w:author="Alotaibi, Raed" w:date="2019-06-19T11:56:00Z">
              <w:rPr>
                <w:rStyle w:val="Hyperlink"/>
                <w:noProof/>
              </w:rPr>
            </w:rPrChange>
          </w:rPr>
          <w:delText>) by state and living location</w:delText>
        </w:r>
        <w:r w:rsidDel="00212BF3">
          <w:rPr>
            <w:noProof/>
            <w:webHidden/>
          </w:rPr>
          <w:tab/>
          <w:delText>32</w:delText>
        </w:r>
      </w:del>
    </w:p>
    <w:p w14:paraId="2715EDFF" w14:textId="50ED7AD6" w:rsidR="00956C0F" w:rsidDel="00212BF3" w:rsidRDefault="00956C0F">
      <w:pPr>
        <w:pStyle w:val="TableofFigures"/>
        <w:tabs>
          <w:tab w:val="right" w:leader="dot" w:pos="12950"/>
        </w:tabs>
        <w:rPr>
          <w:del w:id="1015" w:author="Raed Alotaibi" w:date="2019-06-23T14:29:00Z"/>
          <w:rFonts w:eastAsiaTheme="minorEastAsia"/>
          <w:noProof/>
        </w:rPr>
      </w:pPr>
      <w:del w:id="1016" w:author="Raed Alotaibi" w:date="2019-06-23T14:29:00Z">
        <w:r w:rsidRPr="008A69EE" w:rsidDel="00212BF3">
          <w:rPr>
            <w:noProof/>
            <w:rPrChange w:id="1017" w:author="Alotaibi, Raed" w:date="2019-06-19T11:56:00Z">
              <w:rPr>
                <w:rStyle w:val="Hyperlink"/>
                <w:noProof/>
              </w:rPr>
            </w:rPrChange>
          </w:rPr>
          <w:delText>Figure S8: Attributable Fraction by living location</w:delText>
        </w:r>
        <w:r w:rsidDel="00212BF3">
          <w:rPr>
            <w:noProof/>
            <w:webHidden/>
          </w:rPr>
          <w:tab/>
          <w:delText>33</w:delText>
        </w:r>
      </w:del>
    </w:p>
    <w:p w14:paraId="0F581A0B" w14:textId="163A6923" w:rsidR="00956C0F" w:rsidDel="00212BF3" w:rsidRDefault="00956C0F">
      <w:pPr>
        <w:pStyle w:val="TableofFigures"/>
        <w:tabs>
          <w:tab w:val="right" w:leader="dot" w:pos="12950"/>
        </w:tabs>
        <w:rPr>
          <w:del w:id="1018" w:author="Raed Alotaibi" w:date="2019-06-23T14:29:00Z"/>
          <w:rFonts w:eastAsiaTheme="minorEastAsia"/>
          <w:noProof/>
        </w:rPr>
      </w:pPr>
      <w:del w:id="1019" w:author="Raed Alotaibi" w:date="2019-06-23T14:29:00Z">
        <w:r w:rsidRPr="008A69EE" w:rsidDel="00212BF3">
          <w:rPr>
            <w:noProof/>
            <w:rPrChange w:id="1020" w:author="Alotaibi, Raed" w:date="2019-06-19T11:56:00Z">
              <w:rPr>
                <w:rStyle w:val="Hyperlink"/>
                <w:noProof/>
              </w:rPr>
            </w:rPrChange>
          </w:rPr>
          <w:delText>Figure S9: Attributable Fraction by median income group</w:delText>
        </w:r>
        <w:r w:rsidDel="00212BF3">
          <w:rPr>
            <w:noProof/>
            <w:webHidden/>
          </w:rPr>
          <w:tab/>
          <w:delText>33</w:delText>
        </w:r>
      </w:del>
    </w:p>
    <w:p w14:paraId="41EBD9A2" w14:textId="45EB01AD" w:rsidR="00956C0F" w:rsidDel="00212BF3" w:rsidRDefault="00956C0F">
      <w:pPr>
        <w:pStyle w:val="TableofFigures"/>
        <w:tabs>
          <w:tab w:val="right" w:leader="dot" w:pos="12950"/>
        </w:tabs>
        <w:rPr>
          <w:del w:id="1021" w:author="Raed Alotaibi" w:date="2019-06-23T14:29:00Z"/>
          <w:rFonts w:eastAsiaTheme="minorEastAsia"/>
          <w:noProof/>
        </w:rPr>
      </w:pPr>
      <w:del w:id="1022" w:author="Raed Alotaibi" w:date="2019-06-23T14:29:00Z">
        <w:r w:rsidRPr="008A69EE" w:rsidDel="00212BF3">
          <w:rPr>
            <w:noProof/>
            <w:rPrChange w:id="1023" w:author="Alotaibi, Raed" w:date="2019-06-19T11:56:00Z">
              <w:rPr>
                <w:rStyle w:val="Hyperlink"/>
                <w:noProof/>
              </w:rPr>
            </w:rPrChange>
          </w:rPr>
          <w:delText>Figure S10: Attributable Fraction by living location stratified into median income group</w:delText>
        </w:r>
        <w:r w:rsidDel="00212BF3">
          <w:rPr>
            <w:noProof/>
            <w:webHidden/>
          </w:rPr>
          <w:tab/>
          <w:delText>34</w:delText>
        </w:r>
      </w:del>
    </w:p>
    <w:p w14:paraId="425F20A5" w14:textId="77777777" w:rsidR="004E4D3F" w:rsidRPr="00EC1FA9" w:rsidRDefault="004E4D3F" w:rsidP="004E4D3F">
      <w:pPr>
        <w:pStyle w:val="Caption"/>
        <w:keepNext/>
      </w:pPr>
      <w:r w:rsidRPr="00EC1FA9">
        <w:fldChar w:fldCharType="end"/>
      </w:r>
    </w:p>
    <w:p w14:paraId="56743760" w14:textId="77777777" w:rsidR="004E4D3F" w:rsidRPr="00EC1FA9" w:rsidRDefault="004E4D3F" w:rsidP="004E4D3F">
      <w:pPr>
        <w:rPr>
          <w:i/>
          <w:iCs/>
          <w:color w:val="44546A" w:themeColor="text2"/>
          <w:sz w:val="18"/>
          <w:szCs w:val="18"/>
        </w:rPr>
      </w:pPr>
      <w:r w:rsidRPr="00EC1FA9">
        <w:br w:type="page"/>
      </w:r>
    </w:p>
    <w:p w14:paraId="437D4B1F" w14:textId="7F5844DE" w:rsidR="004E4D3F" w:rsidRPr="00EC1FA9" w:rsidRDefault="004E4D3F" w:rsidP="004E4D3F">
      <w:pPr>
        <w:pStyle w:val="Caption"/>
        <w:keepNext/>
      </w:pPr>
      <w:bookmarkStart w:id="1024" w:name="_Ref9945401"/>
      <w:bookmarkStart w:id="1025" w:name="_Toc9940846"/>
      <w:bookmarkStart w:id="1026" w:name="_Toc12192576"/>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8A69EE">
        <w:rPr>
          <w:noProof/>
        </w:rPr>
        <w:t>1</w:t>
      </w:r>
      <w:r w:rsidR="003A36B2">
        <w:rPr>
          <w:noProof/>
        </w:rPr>
        <w:fldChar w:fldCharType="end"/>
      </w:r>
      <w:bookmarkEnd w:id="1024"/>
      <w:r w:rsidRPr="00EC1FA9">
        <w:t xml:space="preserve">: </w:t>
      </w:r>
      <w:commentRangeStart w:id="1027"/>
      <w:r w:rsidRPr="00EC1FA9">
        <w:t>NO</w:t>
      </w:r>
      <w:r w:rsidRPr="00FA345C">
        <w:rPr>
          <w:vertAlign w:val="subscript"/>
          <w:rPrChange w:id="1028" w:author="Alotaibi, Raed" w:date="2019-06-17T11:38:00Z">
            <w:rPr/>
          </w:rPrChange>
        </w:rPr>
        <w:t>2</w:t>
      </w:r>
      <w:r w:rsidRPr="00EC1FA9">
        <w:t xml:space="preserve"> </w:t>
      </w:r>
      <w:commentRangeEnd w:id="1027"/>
      <w:r w:rsidR="00FB320A">
        <w:rPr>
          <w:rStyle w:val="CommentReference"/>
          <w:i w:val="0"/>
          <w:iCs w:val="0"/>
          <w:color w:val="auto"/>
        </w:rPr>
        <w:commentReference w:id="1027"/>
      </w:r>
      <w:r w:rsidRPr="00EC1FA9">
        <w:t xml:space="preserve">concentration </w:t>
      </w:r>
      <w:ins w:id="1029" w:author="Alotaibi, Raed" w:date="2019-06-17T11:38:00Z">
        <w:r w:rsidR="00FA345C">
          <w:t>(ug/m</w:t>
        </w:r>
        <w:r w:rsidR="00FA345C" w:rsidRPr="00FA345C">
          <w:rPr>
            <w:vertAlign w:val="superscript"/>
            <w:rPrChange w:id="1030" w:author="Alotaibi, Raed" w:date="2019-06-17T11:38:00Z">
              <w:rPr/>
            </w:rPrChange>
          </w:rPr>
          <w:t>3</w:t>
        </w:r>
        <w:r w:rsidR="00FA345C">
          <w:t xml:space="preserve">) </w:t>
        </w:r>
      </w:ins>
      <w:r w:rsidRPr="00EC1FA9">
        <w:t>by state</w:t>
      </w:r>
      <w:bookmarkEnd w:id="1025"/>
      <w:bookmarkEnd w:id="1026"/>
    </w:p>
    <w:tbl>
      <w:tblPr>
        <w:tblStyle w:val="TableGrid"/>
        <w:tblW w:w="5000" w:type="pct"/>
        <w:tblLook w:val="04A0" w:firstRow="1" w:lastRow="0" w:firstColumn="1" w:lastColumn="0" w:noHBand="0" w:noVBand="1"/>
      </w:tblPr>
      <w:tblGrid>
        <w:gridCol w:w="3337"/>
        <w:gridCol w:w="1604"/>
        <w:gridCol w:w="1604"/>
        <w:gridCol w:w="1604"/>
        <w:gridCol w:w="1603"/>
        <w:gridCol w:w="1603"/>
        <w:gridCol w:w="1595"/>
      </w:tblGrid>
      <w:tr w:rsidR="004E4D3F" w:rsidRPr="00EC1FA9" w14:paraId="3B098B85" w14:textId="77777777" w:rsidTr="00376EFA">
        <w:trPr>
          <w:trHeight w:val="300"/>
        </w:trPr>
        <w:tc>
          <w:tcPr>
            <w:tcW w:w="1288" w:type="pct"/>
            <w:noWrap/>
            <w:hideMark/>
          </w:tcPr>
          <w:p w14:paraId="38B7B7A8" w14:textId="77777777" w:rsidR="004E4D3F" w:rsidRPr="00EC1FA9" w:rsidRDefault="004E4D3F">
            <w:pPr>
              <w:jc w:val="center"/>
              <w:rPr>
                <w:b/>
                <w:bCs/>
              </w:rPr>
              <w:pPrChange w:id="1031" w:author="Alotaibi, Raed" w:date="2019-06-21T10:01:00Z">
                <w:pPr/>
              </w:pPrChange>
            </w:pPr>
            <w:r w:rsidRPr="00EC1FA9">
              <w:rPr>
                <w:b/>
                <w:bCs/>
              </w:rPr>
              <w:t>State</w:t>
            </w:r>
          </w:p>
        </w:tc>
        <w:tc>
          <w:tcPr>
            <w:tcW w:w="619" w:type="pct"/>
            <w:noWrap/>
            <w:hideMark/>
          </w:tcPr>
          <w:p w14:paraId="7B0D883C" w14:textId="77777777" w:rsidR="004E4D3F" w:rsidRPr="00EC1FA9" w:rsidRDefault="004E4D3F">
            <w:pPr>
              <w:jc w:val="center"/>
              <w:rPr>
                <w:b/>
                <w:bCs/>
              </w:rPr>
              <w:pPrChange w:id="1032" w:author="Alotaibi, Raed" w:date="2019-06-21T10:01:00Z">
                <w:pPr/>
              </w:pPrChange>
            </w:pPr>
            <w:r w:rsidRPr="00EC1FA9">
              <w:rPr>
                <w:b/>
                <w:bCs/>
              </w:rPr>
              <w:t>Mean</w:t>
            </w:r>
          </w:p>
        </w:tc>
        <w:tc>
          <w:tcPr>
            <w:tcW w:w="619" w:type="pct"/>
            <w:noWrap/>
            <w:hideMark/>
          </w:tcPr>
          <w:p w14:paraId="51306EB1" w14:textId="77777777" w:rsidR="004E4D3F" w:rsidRPr="00EC1FA9" w:rsidRDefault="004E4D3F">
            <w:pPr>
              <w:jc w:val="center"/>
              <w:rPr>
                <w:b/>
                <w:bCs/>
              </w:rPr>
              <w:pPrChange w:id="1033" w:author="Alotaibi, Raed" w:date="2019-06-21T10:01:00Z">
                <w:pPr/>
              </w:pPrChange>
            </w:pPr>
            <w:r w:rsidRPr="00EC1FA9">
              <w:rPr>
                <w:b/>
                <w:bCs/>
              </w:rPr>
              <w:t>Min</w:t>
            </w:r>
          </w:p>
        </w:tc>
        <w:tc>
          <w:tcPr>
            <w:tcW w:w="619" w:type="pct"/>
            <w:noWrap/>
            <w:hideMark/>
          </w:tcPr>
          <w:p w14:paraId="4A1350BF" w14:textId="77777777" w:rsidR="004E4D3F" w:rsidRPr="00EC1FA9" w:rsidRDefault="004E4D3F">
            <w:pPr>
              <w:jc w:val="center"/>
              <w:rPr>
                <w:b/>
                <w:bCs/>
              </w:rPr>
              <w:pPrChange w:id="1034" w:author="Alotaibi, Raed" w:date="2019-06-21T10:01:00Z">
                <w:pPr/>
              </w:pPrChange>
            </w:pPr>
            <w:r w:rsidRPr="00EC1FA9">
              <w:rPr>
                <w:b/>
                <w:bCs/>
              </w:rPr>
              <w:t>25%</w:t>
            </w:r>
          </w:p>
        </w:tc>
        <w:tc>
          <w:tcPr>
            <w:tcW w:w="619" w:type="pct"/>
            <w:noWrap/>
            <w:hideMark/>
          </w:tcPr>
          <w:p w14:paraId="620D7E0F" w14:textId="77777777" w:rsidR="004E4D3F" w:rsidRPr="00EC1FA9" w:rsidRDefault="004E4D3F">
            <w:pPr>
              <w:jc w:val="center"/>
              <w:rPr>
                <w:b/>
                <w:bCs/>
              </w:rPr>
              <w:pPrChange w:id="1035" w:author="Alotaibi, Raed" w:date="2019-06-21T10:01:00Z">
                <w:pPr/>
              </w:pPrChange>
            </w:pPr>
            <w:r w:rsidRPr="00EC1FA9">
              <w:rPr>
                <w:b/>
                <w:bCs/>
              </w:rPr>
              <w:t>Median</w:t>
            </w:r>
          </w:p>
        </w:tc>
        <w:tc>
          <w:tcPr>
            <w:tcW w:w="619" w:type="pct"/>
            <w:noWrap/>
            <w:hideMark/>
          </w:tcPr>
          <w:p w14:paraId="3AA9FB03" w14:textId="77777777" w:rsidR="004E4D3F" w:rsidRPr="00EC1FA9" w:rsidRDefault="004E4D3F">
            <w:pPr>
              <w:jc w:val="center"/>
              <w:rPr>
                <w:b/>
                <w:bCs/>
              </w:rPr>
              <w:pPrChange w:id="1036" w:author="Alotaibi, Raed" w:date="2019-06-21T10:01:00Z">
                <w:pPr/>
              </w:pPrChange>
            </w:pPr>
            <w:r w:rsidRPr="00EC1FA9">
              <w:rPr>
                <w:b/>
                <w:bCs/>
              </w:rPr>
              <w:t>75%</w:t>
            </w:r>
          </w:p>
        </w:tc>
        <w:tc>
          <w:tcPr>
            <w:tcW w:w="616" w:type="pct"/>
            <w:noWrap/>
            <w:hideMark/>
          </w:tcPr>
          <w:p w14:paraId="260F7BB5" w14:textId="77777777" w:rsidR="004E4D3F" w:rsidRPr="00EC1FA9" w:rsidRDefault="004E4D3F">
            <w:pPr>
              <w:jc w:val="center"/>
              <w:rPr>
                <w:b/>
                <w:bCs/>
              </w:rPr>
              <w:pPrChange w:id="1037" w:author="Alotaibi, Raed" w:date="2019-06-21T10:01:00Z">
                <w:pPr/>
              </w:pPrChange>
            </w:pPr>
            <w:r w:rsidRPr="00EC1FA9">
              <w:rPr>
                <w:b/>
                <w:bCs/>
              </w:rPr>
              <w:t>Max</w:t>
            </w:r>
          </w:p>
        </w:tc>
      </w:tr>
      <w:tr w:rsidR="004E4D3F" w:rsidRPr="00EC1FA9" w14:paraId="1C73BC9C" w14:textId="77777777" w:rsidTr="00376EFA">
        <w:trPr>
          <w:trHeight w:val="300"/>
        </w:trPr>
        <w:tc>
          <w:tcPr>
            <w:tcW w:w="1288" w:type="pct"/>
            <w:noWrap/>
            <w:hideMark/>
          </w:tcPr>
          <w:p w14:paraId="783A5311" w14:textId="77777777" w:rsidR="004E4D3F" w:rsidRPr="00EC1FA9" w:rsidRDefault="004E4D3F" w:rsidP="00376EFA">
            <w:r w:rsidRPr="00EC1FA9">
              <w:t>Alabama</w:t>
            </w:r>
          </w:p>
        </w:tc>
        <w:tc>
          <w:tcPr>
            <w:tcW w:w="619" w:type="pct"/>
            <w:noWrap/>
            <w:hideMark/>
          </w:tcPr>
          <w:p w14:paraId="7091A6A3" w14:textId="77777777" w:rsidR="004E4D3F" w:rsidRPr="00EC1FA9" w:rsidRDefault="004E4D3F">
            <w:pPr>
              <w:jc w:val="center"/>
              <w:pPrChange w:id="1038" w:author="Alotaibi, Raed" w:date="2019-06-21T10:01:00Z">
                <w:pPr/>
              </w:pPrChange>
            </w:pPr>
            <w:r w:rsidRPr="00EC1FA9">
              <w:t>10.3</w:t>
            </w:r>
          </w:p>
        </w:tc>
        <w:tc>
          <w:tcPr>
            <w:tcW w:w="619" w:type="pct"/>
            <w:noWrap/>
            <w:hideMark/>
          </w:tcPr>
          <w:p w14:paraId="1EB2B7F9" w14:textId="77777777" w:rsidR="004E4D3F" w:rsidRPr="00EC1FA9" w:rsidRDefault="004E4D3F">
            <w:pPr>
              <w:jc w:val="center"/>
              <w:pPrChange w:id="1039" w:author="Alotaibi, Raed" w:date="2019-06-21T10:01:00Z">
                <w:pPr/>
              </w:pPrChange>
            </w:pPr>
            <w:r w:rsidRPr="00EC1FA9">
              <w:t>3.0</w:t>
            </w:r>
          </w:p>
        </w:tc>
        <w:tc>
          <w:tcPr>
            <w:tcW w:w="619" w:type="pct"/>
            <w:noWrap/>
            <w:hideMark/>
          </w:tcPr>
          <w:p w14:paraId="49488F91" w14:textId="77777777" w:rsidR="004E4D3F" w:rsidRPr="00EC1FA9" w:rsidRDefault="004E4D3F">
            <w:pPr>
              <w:jc w:val="center"/>
              <w:pPrChange w:id="1040" w:author="Alotaibi, Raed" w:date="2019-06-21T10:01:00Z">
                <w:pPr/>
              </w:pPrChange>
            </w:pPr>
            <w:r w:rsidRPr="00EC1FA9">
              <w:t>7.1</w:t>
            </w:r>
          </w:p>
        </w:tc>
        <w:tc>
          <w:tcPr>
            <w:tcW w:w="619" w:type="pct"/>
            <w:noWrap/>
            <w:hideMark/>
          </w:tcPr>
          <w:p w14:paraId="7FB88BC8" w14:textId="77777777" w:rsidR="004E4D3F" w:rsidRPr="00EC1FA9" w:rsidRDefault="004E4D3F">
            <w:pPr>
              <w:jc w:val="center"/>
              <w:pPrChange w:id="1041" w:author="Alotaibi, Raed" w:date="2019-06-21T10:01:00Z">
                <w:pPr/>
              </w:pPrChange>
            </w:pPr>
            <w:r w:rsidRPr="00EC1FA9">
              <w:t>9.3</w:t>
            </w:r>
          </w:p>
        </w:tc>
        <w:tc>
          <w:tcPr>
            <w:tcW w:w="619" w:type="pct"/>
            <w:noWrap/>
            <w:hideMark/>
          </w:tcPr>
          <w:p w14:paraId="65D77D40" w14:textId="77777777" w:rsidR="004E4D3F" w:rsidRPr="00EC1FA9" w:rsidRDefault="004E4D3F">
            <w:pPr>
              <w:jc w:val="center"/>
              <w:pPrChange w:id="1042" w:author="Alotaibi, Raed" w:date="2019-06-21T10:01:00Z">
                <w:pPr/>
              </w:pPrChange>
            </w:pPr>
            <w:r w:rsidRPr="00EC1FA9">
              <w:t>12.5</w:t>
            </w:r>
          </w:p>
        </w:tc>
        <w:tc>
          <w:tcPr>
            <w:tcW w:w="616" w:type="pct"/>
            <w:noWrap/>
            <w:hideMark/>
          </w:tcPr>
          <w:p w14:paraId="16ECFB5C" w14:textId="77777777" w:rsidR="004E4D3F" w:rsidRPr="00EC1FA9" w:rsidRDefault="004E4D3F">
            <w:pPr>
              <w:jc w:val="center"/>
              <w:pPrChange w:id="1043" w:author="Alotaibi, Raed" w:date="2019-06-21T10:01:00Z">
                <w:pPr/>
              </w:pPrChange>
            </w:pPr>
            <w:r w:rsidRPr="00EC1FA9">
              <w:t>33.8</w:t>
            </w:r>
          </w:p>
        </w:tc>
      </w:tr>
      <w:tr w:rsidR="004E4D3F" w:rsidRPr="00EC1FA9" w14:paraId="41B61CFD" w14:textId="77777777" w:rsidTr="00376EFA">
        <w:trPr>
          <w:trHeight w:val="300"/>
        </w:trPr>
        <w:tc>
          <w:tcPr>
            <w:tcW w:w="1288" w:type="pct"/>
            <w:noWrap/>
            <w:hideMark/>
          </w:tcPr>
          <w:p w14:paraId="1F176B64" w14:textId="77777777" w:rsidR="004E4D3F" w:rsidRPr="00EC1FA9" w:rsidRDefault="004E4D3F" w:rsidP="00376EFA">
            <w:r w:rsidRPr="00EC1FA9">
              <w:t>Arizona</w:t>
            </w:r>
          </w:p>
        </w:tc>
        <w:tc>
          <w:tcPr>
            <w:tcW w:w="619" w:type="pct"/>
            <w:noWrap/>
            <w:hideMark/>
          </w:tcPr>
          <w:p w14:paraId="607F9013" w14:textId="77777777" w:rsidR="004E4D3F" w:rsidRPr="00EC1FA9" w:rsidRDefault="004E4D3F">
            <w:pPr>
              <w:jc w:val="center"/>
              <w:pPrChange w:id="1044" w:author="Alotaibi, Raed" w:date="2019-06-21T10:01:00Z">
                <w:pPr/>
              </w:pPrChange>
            </w:pPr>
            <w:r w:rsidRPr="00EC1FA9">
              <w:t>17.0</w:t>
            </w:r>
          </w:p>
        </w:tc>
        <w:tc>
          <w:tcPr>
            <w:tcW w:w="619" w:type="pct"/>
            <w:noWrap/>
            <w:hideMark/>
          </w:tcPr>
          <w:p w14:paraId="18C72450" w14:textId="77777777" w:rsidR="004E4D3F" w:rsidRPr="00EC1FA9" w:rsidRDefault="004E4D3F">
            <w:pPr>
              <w:jc w:val="center"/>
              <w:pPrChange w:id="1045" w:author="Alotaibi, Raed" w:date="2019-06-21T10:01:00Z">
                <w:pPr/>
              </w:pPrChange>
            </w:pPr>
            <w:r w:rsidRPr="00EC1FA9">
              <w:t>4.6</w:t>
            </w:r>
          </w:p>
        </w:tc>
        <w:tc>
          <w:tcPr>
            <w:tcW w:w="619" w:type="pct"/>
            <w:noWrap/>
            <w:hideMark/>
          </w:tcPr>
          <w:p w14:paraId="2AC8CAC2" w14:textId="77777777" w:rsidR="004E4D3F" w:rsidRPr="00EC1FA9" w:rsidRDefault="004E4D3F">
            <w:pPr>
              <w:jc w:val="center"/>
              <w:pPrChange w:id="1046" w:author="Alotaibi, Raed" w:date="2019-06-21T10:01:00Z">
                <w:pPr/>
              </w:pPrChange>
            </w:pPr>
            <w:r w:rsidRPr="00EC1FA9">
              <w:t>10.1</w:t>
            </w:r>
          </w:p>
        </w:tc>
        <w:tc>
          <w:tcPr>
            <w:tcW w:w="619" w:type="pct"/>
            <w:noWrap/>
            <w:hideMark/>
          </w:tcPr>
          <w:p w14:paraId="74174911" w14:textId="77777777" w:rsidR="004E4D3F" w:rsidRPr="00EC1FA9" w:rsidRDefault="004E4D3F">
            <w:pPr>
              <w:jc w:val="center"/>
              <w:pPrChange w:id="1047" w:author="Alotaibi, Raed" w:date="2019-06-21T10:01:00Z">
                <w:pPr/>
              </w:pPrChange>
            </w:pPr>
            <w:r w:rsidRPr="00EC1FA9">
              <w:t>15.1</w:t>
            </w:r>
          </w:p>
        </w:tc>
        <w:tc>
          <w:tcPr>
            <w:tcW w:w="619" w:type="pct"/>
            <w:noWrap/>
            <w:hideMark/>
          </w:tcPr>
          <w:p w14:paraId="3C5B1427" w14:textId="77777777" w:rsidR="004E4D3F" w:rsidRPr="00EC1FA9" w:rsidRDefault="004E4D3F">
            <w:pPr>
              <w:jc w:val="center"/>
              <w:pPrChange w:id="1048" w:author="Alotaibi, Raed" w:date="2019-06-21T10:01:00Z">
                <w:pPr/>
              </w:pPrChange>
            </w:pPr>
            <w:r w:rsidRPr="00EC1FA9">
              <w:t>23.4</w:t>
            </w:r>
          </w:p>
        </w:tc>
        <w:tc>
          <w:tcPr>
            <w:tcW w:w="616" w:type="pct"/>
            <w:noWrap/>
            <w:hideMark/>
          </w:tcPr>
          <w:p w14:paraId="0D20E321" w14:textId="77777777" w:rsidR="004E4D3F" w:rsidRPr="00EC1FA9" w:rsidRDefault="004E4D3F">
            <w:pPr>
              <w:jc w:val="center"/>
              <w:pPrChange w:id="1049" w:author="Alotaibi, Raed" w:date="2019-06-21T10:01:00Z">
                <w:pPr/>
              </w:pPrChange>
            </w:pPr>
            <w:r w:rsidRPr="00EC1FA9">
              <w:t>45.9</w:t>
            </w:r>
          </w:p>
        </w:tc>
      </w:tr>
      <w:tr w:rsidR="004E4D3F" w:rsidRPr="00EC1FA9" w14:paraId="55658200" w14:textId="77777777" w:rsidTr="00376EFA">
        <w:trPr>
          <w:trHeight w:val="300"/>
        </w:trPr>
        <w:tc>
          <w:tcPr>
            <w:tcW w:w="1288" w:type="pct"/>
            <w:noWrap/>
            <w:hideMark/>
          </w:tcPr>
          <w:p w14:paraId="0282F200" w14:textId="77777777" w:rsidR="004E4D3F" w:rsidRPr="00EC1FA9" w:rsidRDefault="004E4D3F" w:rsidP="00376EFA">
            <w:r w:rsidRPr="00EC1FA9">
              <w:t>Arkansas</w:t>
            </w:r>
          </w:p>
        </w:tc>
        <w:tc>
          <w:tcPr>
            <w:tcW w:w="619" w:type="pct"/>
            <w:noWrap/>
            <w:hideMark/>
          </w:tcPr>
          <w:p w14:paraId="748AA68A" w14:textId="77777777" w:rsidR="004E4D3F" w:rsidRPr="00EC1FA9" w:rsidRDefault="004E4D3F">
            <w:pPr>
              <w:jc w:val="center"/>
              <w:pPrChange w:id="1050" w:author="Alotaibi, Raed" w:date="2019-06-21T10:01:00Z">
                <w:pPr/>
              </w:pPrChange>
            </w:pPr>
            <w:r w:rsidRPr="00EC1FA9">
              <w:t>9.3</w:t>
            </w:r>
          </w:p>
        </w:tc>
        <w:tc>
          <w:tcPr>
            <w:tcW w:w="619" w:type="pct"/>
            <w:noWrap/>
            <w:hideMark/>
          </w:tcPr>
          <w:p w14:paraId="0623F35A" w14:textId="77777777" w:rsidR="004E4D3F" w:rsidRPr="00EC1FA9" w:rsidRDefault="004E4D3F">
            <w:pPr>
              <w:jc w:val="center"/>
              <w:pPrChange w:id="1051" w:author="Alotaibi, Raed" w:date="2019-06-21T10:01:00Z">
                <w:pPr/>
              </w:pPrChange>
            </w:pPr>
            <w:r w:rsidRPr="00EC1FA9">
              <w:t>3.2</w:t>
            </w:r>
          </w:p>
        </w:tc>
        <w:tc>
          <w:tcPr>
            <w:tcW w:w="619" w:type="pct"/>
            <w:noWrap/>
            <w:hideMark/>
          </w:tcPr>
          <w:p w14:paraId="2C3B6770" w14:textId="77777777" w:rsidR="004E4D3F" w:rsidRPr="00EC1FA9" w:rsidRDefault="004E4D3F">
            <w:pPr>
              <w:jc w:val="center"/>
              <w:pPrChange w:id="1052" w:author="Alotaibi, Raed" w:date="2019-06-21T10:01:00Z">
                <w:pPr/>
              </w:pPrChange>
            </w:pPr>
            <w:r w:rsidRPr="00EC1FA9">
              <w:t>6.2</w:t>
            </w:r>
          </w:p>
        </w:tc>
        <w:tc>
          <w:tcPr>
            <w:tcW w:w="619" w:type="pct"/>
            <w:noWrap/>
            <w:hideMark/>
          </w:tcPr>
          <w:p w14:paraId="7DFBFFD0" w14:textId="77777777" w:rsidR="004E4D3F" w:rsidRPr="00EC1FA9" w:rsidRDefault="004E4D3F">
            <w:pPr>
              <w:jc w:val="center"/>
              <w:pPrChange w:id="1053" w:author="Alotaibi, Raed" w:date="2019-06-21T10:01:00Z">
                <w:pPr/>
              </w:pPrChange>
            </w:pPr>
            <w:r w:rsidRPr="00EC1FA9">
              <w:t>8.1</w:t>
            </w:r>
          </w:p>
        </w:tc>
        <w:tc>
          <w:tcPr>
            <w:tcW w:w="619" w:type="pct"/>
            <w:noWrap/>
            <w:hideMark/>
          </w:tcPr>
          <w:p w14:paraId="4791BD62" w14:textId="77777777" w:rsidR="004E4D3F" w:rsidRPr="00EC1FA9" w:rsidRDefault="004E4D3F">
            <w:pPr>
              <w:jc w:val="center"/>
              <w:pPrChange w:id="1054" w:author="Alotaibi, Raed" w:date="2019-06-21T10:01:00Z">
                <w:pPr/>
              </w:pPrChange>
            </w:pPr>
            <w:r w:rsidRPr="00EC1FA9">
              <w:t>11.6</w:t>
            </w:r>
          </w:p>
        </w:tc>
        <w:tc>
          <w:tcPr>
            <w:tcW w:w="616" w:type="pct"/>
            <w:noWrap/>
            <w:hideMark/>
          </w:tcPr>
          <w:p w14:paraId="3D1B24F4" w14:textId="77777777" w:rsidR="004E4D3F" w:rsidRPr="00EC1FA9" w:rsidRDefault="004E4D3F">
            <w:pPr>
              <w:jc w:val="center"/>
              <w:pPrChange w:id="1055" w:author="Alotaibi, Raed" w:date="2019-06-21T10:01:00Z">
                <w:pPr/>
              </w:pPrChange>
            </w:pPr>
            <w:r w:rsidRPr="00EC1FA9">
              <w:t>28.0</w:t>
            </w:r>
          </w:p>
        </w:tc>
      </w:tr>
      <w:tr w:rsidR="004E4D3F" w:rsidRPr="00EC1FA9" w14:paraId="0AB1920B" w14:textId="77777777" w:rsidTr="00376EFA">
        <w:trPr>
          <w:trHeight w:val="300"/>
        </w:trPr>
        <w:tc>
          <w:tcPr>
            <w:tcW w:w="1288" w:type="pct"/>
            <w:noWrap/>
            <w:hideMark/>
          </w:tcPr>
          <w:p w14:paraId="32392047" w14:textId="77777777" w:rsidR="004E4D3F" w:rsidRPr="00EC1FA9" w:rsidRDefault="004E4D3F" w:rsidP="00376EFA">
            <w:r w:rsidRPr="00EC1FA9">
              <w:t>California</w:t>
            </w:r>
          </w:p>
        </w:tc>
        <w:tc>
          <w:tcPr>
            <w:tcW w:w="619" w:type="pct"/>
            <w:noWrap/>
            <w:hideMark/>
          </w:tcPr>
          <w:p w14:paraId="54981B4F" w14:textId="77777777" w:rsidR="004E4D3F" w:rsidRPr="00EC1FA9" w:rsidRDefault="004E4D3F">
            <w:pPr>
              <w:jc w:val="center"/>
              <w:pPrChange w:id="1056" w:author="Alotaibi, Raed" w:date="2019-06-21T10:01:00Z">
                <w:pPr/>
              </w:pPrChange>
            </w:pPr>
            <w:r w:rsidRPr="00EC1FA9">
              <w:t>21.1</w:t>
            </w:r>
          </w:p>
        </w:tc>
        <w:tc>
          <w:tcPr>
            <w:tcW w:w="619" w:type="pct"/>
            <w:noWrap/>
            <w:hideMark/>
          </w:tcPr>
          <w:p w14:paraId="6A5C8588" w14:textId="77777777" w:rsidR="004E4D3F" w:rsidRPr="00EC1FA9" w:rsidRDefault="004E4D3F">
            <w:pPr>
              <w:jc w:val="center"/>
              <w:pPrChange w:id="1057" w:author="Alotaibi, Raed" w:date="2019-06-21T10:01:00Z">
                <w:pPr/>
              </w:pPrChange>
            </w:pPr>
            <w:r w:rsidRPr="00EC1FA9">
              <w:t>1.6</w:t>
            </w:r>
          </w:p>
        </w:tc>
        <w:tc>
          <w:tcPr>
            <w:tcW w:w="619" w:type="pct"/>
            <w:noWrap/>
            <w:hideMark/>
          </w:tcPr>
          <w:p w14:paraId="7A7B9875" w14:textId="77777777" w:rsidR="004E4D3F" w:rsidRPr="00EC1FA9" w:rsidRDefault="004E4D3F">
            <w:pPr>
              <w:jc w:val="center"/>
              <w:pPrChange w:id="1058" w:author="Alotaibi, Raed" w:date="2019-06-21T10:01:00Z">
                <w:pPr/>
              </w:pPrChange>
            </w:pPr>
            <w:r w:rsidRPr="00EC1FA9">
              <w:t>12.7</w:t>
            </w:r>
          </w:p>
        </w:tc>
        <w:tc>
          <w:tcPr>
            <w:tcW w:w="619" w:type="pct"/>
            <w:noWrap/>
            <w:hideMark/>
          </w:tcPr>
          <w:p w14:paraId="7294A97A" w14:textId="77777777" w:rsidR="004E4D3F" w:rsidRPr="00EC1FA9" w:rsidRDefault="004E4D3F">
            <w:pPr>
              <w:jc w:val="center"/>
              <w:pPrChange w:id="1059" w:author="Alotaibi, Raed" w:date="2019-06-21T10:01:00Z">
                <w:pPr/>
              </w:pPrChange>
            </w:pPr>
            <w:r w:rsidRPr="00EC1FA9">
              <w:t>19.3</w:t>
            </w:r>
          </w:p>
        </w:tc>
        <w:tc>
          <w:tcPr>
            <w:tcW w:w="619" w:type="pct"/>
            <w:noWrap/>
            <w:hideMark/>
          </w:tcPr>
          <w:p w14:paraId="4C369997" w14:textId="77777777" w:rsidR="004E4D3F" w:rsidRPr="00EC1FA9" w:rsidRDefault="004E4D3F">
            <w:pPr>
              <w:jc w:val="center"/>
              <w:pPrChange w:id="1060" w:author="Alotaibi, Raed" w:date="2019-06-21T10:01:00Z">
                <w:pPr/>
              </w:pPrChange>
            </w:pPr>
            <w:r w:rsidRPr="00EC1FA9">
              <w:t>27.9</w:t>
            </w:r>
          </w:p>
        </w:tc>
        <w:tc>
          <w:tcPr>
            <w:tcW w:w="616" w:type="pct"/>
            <w:noWrap/>
            <w:hideMark/>
          </w:tcPr>
          <w:p w14:paraId="65AF21D3" w14:textId="77777777" w:rsidR="004E4D3F" w:rsidRPr="00EC1FA9" w:rsidRDefault="004E4D3F">
            <w:pPr>
              <w:jc w:val="center"/>
              <w:pPrChange w:id="1061" w:author="Alotaibi, Raed" w:date="2019-06-21T10:01:00Z">
                <w:pPr/>
              </w:pPrChange>
            </w:pPr>
            <w:r w:rsidRPr="00EC1FA9">
              <w:t>58.3</w:t>
            </w:r>
          </w:p>
        </w:tc>
      </w:tr>
      <w:tr w:rsidR="004E4D3F" w:rsidRPr="00EC1FA9" w14:paraId="4678D128" w14:textId="77777777" w:rsidTr="00376EFA">
        <w:trPr>
          <w:trHeight w:val="300"/>
        </w:trPr>
        <w:tc>
          <w:tcPr>
            <w:tcW w:w="1288" w:type="pct"/>
            <w:noWrap/>
            <w:hideMark/>
          </w:tcPr>
          <w:p w14:paraId="593C632C" w14:textId="77777777" w:rsidR="004E4D3F" w:rsidRPr="00EC1FA9" w:rsidRDefault="004E4D3F" w:rsidP="00376EFA">
            <w:r w:rsidRPr="00EC1FA9">
              <w:t>Colorado</w:t>
            </w:r>
          </w:p>
        </w:tc>
        <w:tc>
          <w:tcPr>
            <w:tcW w:w="619" w:type="pct"/>
            <w:noWrap/>
            <w:hideMark/>
          </w:tcPr>
          <w:p w14:paraId="7CB56B25" w14:textId="77777777" w:rsidR="004E4D3F" w:rsidRPr="00EC1FA9" w:rsidRDefault="004E4D3F">
            <w:pPr>
              <w:jc w:val="center"/>
              <w:pPrChange w:id="1062" w:author="Alotaibi, Raed" w:date="2019-06-21T10:01:00Z">
                <w:pPr/>
              </w:pPrChange>
            </w:pPr>
            <w:r w:rsidRPr="00EC1FA9">
              <w:t>18.1</w:t>
            </w:r>
          </w:p>
        </w:tc>
        <w:tc>
          <w:tcPr>
            <w:tcW w:w="619" w:type="pct"/>
            <w:noWrap/>
            <w:hideMark/>
          </w:tcPr>
          <w:p w14:paraId="56DC5450" w14:textId="77777777" w:rsidR="004E4D3F" w:rsidRPr="00EC1FA9" w:rsidRDefault="004E4D3F">
            <w:pPr>
              <w:jc w:val="center"/>
              <w:pPrChange w:id="1063" w:author="Alotaibi, Raed" w:date="2019-06-21T10:01:00Z">
                <w:pPr/>
              </w:pPrChange>
            </w:pPr>
            <w:r w:rsidRPr="00EC1FA9">
              <w:t>3.4</w:t>
            </w:r>
          </w:p>
        </w:tc>
        <w:tc>
          <w:tcPr>
            <w:tcW w:w="619" w:type="pct"/>
            <w:noWrap/>
            <w:hideMark/>
          </w:tcPr>
          <w:p w14:paraId="5D9B743A" w14:textId="77777777" w:rsidR="004E4D3F" w:rsidRPr="00EC1FA9" w:rsidRDefault="004E4D3F">
            <w:pPr>
              <w:jc w:val="center"/>
              <w:pPrChange w:id="1064" w:author="Alotaibi, Raed" w:date="2019-06-21T10:01:00Z">
                <w:pPr/>
              </w:pPrChange>
            </w:pPr>
            <w:r w:rsidRPr="00EC1FA9">
              <w:t>9.3</w:t>
            </w:r>
          </w:p>
        </w:tc>
        <w:tc>
          <w:tcPr>
            <w:tcW w:w="619" w:type="pct"/>
            <w:noWrap/>
            <w:hideMark/>
          </w:tcPr>
          <w:p w14:paraId="2FC6B5E1" w14:textId="77777777" w:rsidR="004E4D3F" w:rsidRPr="00EC1FA9" w:rsidRDefault="004E4D3F">
            <w:pPr>
              <w:jc w:val="center"/>
              <w:pPrChange w:id="1065" w:author="Alotaibi, Raed" w:date="2019-06-21T10:01:00Z">
                <w:pPr/>
              </w:pPrChange>
            </w:pPr>
            <w:r w:rsidRPr="00EC1FA9">
              <w:t>15.2</w:t>
            </w:r>
          </w:p>
        </w:tc>
        <w:tc>
          <w:tcPr>
            <w:tcW w:w="619" w:type="pct"/>
            <w:noWrap/>
            <w:hideMark/>
          </w:tcPr>
          <w:p w14:paraId="753C4649" w14:textId="77777777" w:rsidR="004E4D3F" w:rsidRPr="00EC1FA9" w:rsidRDefault="004E4D3F">
            <w:pPr>
              <w:jc w:val="center"/>
              <w:pPrChange w:id="1066" w:author="Alotaibi, Raed" w:date="2019-06-21T10:01:00Z">
                <w:pPr/>
              </w:pPrChange>
            </w:pPr>
            <w:r w:rsidRPr="00EC1FA9">
              <w:t>24.8</w:t>
            </w:r>
          </w:p>
        </w:tc>
        <w:tc>
          <w:tcPr>
            <w:tcW w:w="616" w:type="pct"/>
            <w:noWrap/>
            <w:hideMark/>
          </w:tcPr>
          <w:p w14:paraId="24615EA6" w14:textId="77777777" w:rsidR="004E4D3F" w:rsidRPr="00EC1FA9" w:rsidRDefault="004E4D3F">
            <w:pPr>
              <w:jc w:val="center"/>
              <w:pPrChange w:id="1067" w:author="Alotaibi, Raed" w:date="2019-06-21T10:01:00Z">
                <w:pPr/>
              </w:pPrChange>
            </w:pPr>
            <w:r w:rsidRPr="00EC1FA9">
              <w:t>56.9</w:t>
            </w:r>
          </w:p>
        </w:tc>
      </w:tr>
      <w:tr w:rsidR="004E4D3F" w:rsidRPr="00EC1FA9" w14:paraId="1C786C21" w14:textId="77777777" w:rsidTr="00376EFA">
        <w:trPr>
          <w:trHeight w:val="300"/>
        </w:trPr>
        <w:tc>
          <w:tcPr>
            <w:tcW w:w="1288" w:type="pct"/>
            <w:noWrap/>
            <w:hideMark/>
          </w:tcPr>
          <w:p w14:paraId="23FCD6FB" w14:textId="77777777" w:rsidR="004E4D3F" w:rsidRPr="00EC1FA9" w:rsidRDefault="004E4D3F" w:rsidP="00376EFA">
            <w:r w:rsidRPr="00EC1FA9">
              <w:t>Connecticut</w:t>
            </w:r>
          </w:p>
        </w:tc>
        <w:tc>
          <w:tcPr>
            <w:tcW w:w="619" w:type="pct"/>
            <w:noWrap/>
            <w:hideMark/>
          </w:tcPr>
          <w:p w14:paraId="35D020CB" w14:textId="77777777" w:rsidR="004E4D3F" w:rsidRPr="00EC1FA9" w:rsidRDefault="004E4D3F">
            <w:pPr>
              <w:jc w:val="center"/>
              <w:pPrChange w:id="1068" w:author="Alotaibi, Raed" w:date="2019-06-21T10:01:00Z">
                <w:pPr/>
              </w:pPrChange>
            </w:pPr>
            <w:r w:rsidRPr="00EC1FA9">
              <w:t>15.6</w:t>
            </w:r>
          </w:p>
        </w:tc>
        <w:tc>
          <w:tcPr>
            <w:tcW w:w="619" w:type="pct"/>
            <w:noWrap/>
            <w:hideMark/>
          </w:tcPr>
          <w:p w14:paraId="0C86DBC6" w14:textId="77777777" w:rsidR="004E4D3F" w:rsidRPr="00EC1FA9" w:rsidRDefault="004E4D3F">
            <w:pPr>
              <w:jc w:val="center"/>
              <w:pPrChange w:id="1069" w:author="Alotaibi, Raed" w:date="2019-06-21T10:01:00Z">
                <w:pPr/>
              </w:pPrChange>
            </w:pPr>
            <w:r w:rsidRPr="00EC1FA9">
              <w:t>7.3</w:t>
            </w:r>
          </w:p>
        </w:tc>
        <w:tc>
          <w:tcPr>
            <w:tcW w:w="619" w:type="pct"/>
            <w:noWrap/>
            <w:hideMark/>
          </w:tcPr>
          <w:p w14:paraId="2CA9EE1B" w14:textId="77777777" w:rsidR="004E4D3F" w:rsidRPr="00EC1FA9" w:rsidRDefault="004E4D3F">
            <w:pPr>
              <w:jc w:val="center"/>
              <w:pPrChange w:id="1070" w:author="Alotaibi, Raed" w:date="2019-06-21T10:01:00Z">
                <w:pPr/>
              </w:pPrChange>
            </w:pPr>
            <w:r w:rsidRPr="00EC1FA9">
              <w:t>11.9</w:t>
            </w:r>
          </w:p>
        </w:tc>
        <w:tc>
          <w:tcPr>
            <w:tcW w:w="619" w:type="pct"/>
            <w:noWrap/>
            <w:hideMark/>
          </w:tcPr>
          <w:p w14:paraId="0E205DF9" w14:textId="77777777" w:rsidR="004E4D3F" w:rsidRPr="00EC1FA9" w:rsidRDefault="004E4D3F">
            <w:pPr>
              <w:jc w:val="center"/>
              <w:pPrChange w:id="1071" w:author="Alotaibi, Raed" w:date="2019-06-21T10:01:00Z">
                <w:pPr/>
              </w:pPrChange>
            </w:pPr>
            <w:r w:rsidRPr="00EC1FA9">
              <w:t>15.0</w:t>
            </w:r>
          </w:p>
        </w:tc>
        <w:tc>
          <w:tcPr>
            <w:tcW w:w="619" w:type="pct"/>
            <w:noWrap/>
            <w:hideMark/>
          </w:tcPr>
          <w:p w14:paraId="0AC1DCF9" w14:textId="77777777" w:rsidR="004E4D3F" w:rsidRPr="00EC1FA9" w:rsidRDefault="004E4D3F">
            <w:pPr>
              <w:jc w:val="center"/>
              <w:pPrChange w:id="1072" w:author="Alotaibi, Raed" w:date="2019-06-21T10:01:00Z">
                <w:pPr/>
              </w:pPrChange>
            </w:pPr>
            <w:r w:rsidRPr="00EC1FA9">
              <w:t>18.6</w:t>
            </w:r>
          </w:p>
        </w:tc>
        <w:tc>
          <w:tcPr>
            <w:tcW w:w="616" w:type="pct"/>
            <w:noWrap/>
            <w:hideMark/>
          </w:tcPr>
          <w:p w14:paraId="4A46E2D2" w14:textId="77777777" w:rsidR="004E4D3F" w:rsidRPr="00EC1FA9" w:rsidRDefault="004E4D3F">
            <w:pPr>
              <w:jc w:val="center"/>
              <w:pPrChange w:id="1073" w:author="Alotaibi, Raed" w:date="2019-06-21T10:01:00Z">
                <w:pPr/>
              </w:pPrChange>
            </w:pPr>
            <w:r w:rsidRPr="00EC1FA9">
              <w:t>36.2</w:t>
            </w:r>
          </w:p>
        </w:tc>
      </w:tr>
      <w:tr w:rsidR="004E4D3F" w:rsidRPr="00EC1FA9" w14:paraId="640870F5" w14:textId="77777777" w:rsidTr="00376EFA">
        <w:trPr>
          <w:trHeight w:val="300"/>
        </w:trPr>
        <w:tc>
          <w:tcPr>
            <w:tcW w:w="1288" w:type="pct"/>
            <w:noWrap/>
            <w:hideMark/>
          </w:tcPr>
          <w:p w14:paraId="52D8FFA9" w14:textId="77777777" w:rsidR="004E4D3F" w:rsidRPr="00EC1FA9" w:rsidRDefault="004E4D3F" w:rsidP="00376EFA">
            <w:r w:rsidRPr="00EC1FA9">
              <w:t>Delaware</w:t>
            </w:r>
          </w:p>
        </w:tc>
        <w:tc>
          <w:tcPr>
            <w:tcW w:w="619" w:type="pct"/>
            <w:noWrap/>
            <w:hideMark/>
          </w:tcPr>
          <w:p w14:paraId="69D4CFC8" w14:textId="77777777" w:rsidR="004E4D3F" w:rsidRPr="00EC1FA9" w:rsidRDefault="004E4D3F">
            <w:pPr>
              <w:jc w:val="center"/>
              <w:pPrChange w:id="1074" w:author="Alotaibi, Raed" w:date="2019-06-21T10:01:00Z">
                <w:pPr/>
              </w:pPrChange>
            </w:pPr>
            <w:r w:rsidRPr="00EC1FA9">
              <w:t>13.2</w:t>
            </w:r>
          </w:p>
        </w:tc>
        <w:tc>
          <w:tcPr>
            <w:tcW w:w="619" w:type="pct"/>
            <w:noWrap/>
            <w:hideMark/>
          </w:tcPr>
          <w:p w14:paraId="2434203F" w14:textId="77777777" w:rsidR="004E4D3F" w:rsidRPr="00EC1FA9" w:rsidRDefault="004E4D3F">
            <w:pPr>
              <w:jc w:val="center"/>
              <w:pPrChange w:id="1075" w:author="Alotaibi, Raed" w:date="2019-06-21T10:01:00Z">
                <w:pPr/>
              </w:pPrChange>
            </w:pPr>
            <w:r w:rsidRPr="00EC1FA9">
              <w:t>7.1</w:t>
            </w:r>
          </w:p>
        </w:tc>
        <w:tc>
          <w:tcPr>
            <w:tcW w:w="619" w:type="pct"/>
            <w:noWrap/>
            <w:hideMark/>
          </w:tcPr>
          <w:p w14:paraId="7EC5DCA3" w14:textId="77777777" w:rsidR="004E4D3F" w:rsidRPr="00EC1FA9" w:rsidRDefault="004E4D3F">
            <w:pPr>
              <w:jc w:val="center"/>
              <w:pPrChange w:id="1076" w:author="Alotaibi, Raed" w:date="2019-06-21T10:01:00Z">
                <w:pPr/>
              </w:pPrChange>
            </w:pPr>
            <w:r w:rsidRPr="00EC1FA9">
              <w:t>9.3</w:t>
            </w:r>
          </w:p>
        </w:tc>
        <w:tc>
          <w:tcPr>
            <w:tcW w:w="619" w:type="pct"/>
            <w:noWrap/>
            <w:hideMark/>
          </w:tcPr>
          <w:p w14:paraId="07AE4B8F" w14:textId="77777777" w:rsidR="004E4D3F" w:rsidRPr="00EC1FA9" w:rsidRDefault="004E4D3F">
            <w:pPr>
              <w:jc w:val="center"/>
              <w:pPrChange w:id="1077" w:author="Alotaibi, Raed" w:date="2019-06-21T10:01:00Z">
                <w:pPr/>
              </w:pPrChange>
            </w:pPr>
            <w:r w:rsidRPr="00EC1FA9">
              <w:t>11.6</w:t>
            </w:r>
          </w:p>
        </w:tc>
        <w:tc>
          <w:tcPr>
            <w:tcW w:w="619" w:type="pct"/>
            <w:noWrap/>
            <w:hideMark/>
          </w:tcPr>
          <w:p w14:paraId="4495679E" w14:textId="77777777" w:rsidR="004E4D3F" w:rsidRPr="00EC1FA9" w:rsidRDefault="004E4D3F">
            <w:pPr>
              <w:jc w:val="center"/>
              <w:pPrChange w:id="1078" w:author="Alotaibi, Raed" w:date="2019-06-21T10:01:00Z">
                <w:pPr/>
              </w:pPrChange>
            </w:pPr>
            <w:r w:rsidRPr="00EC1FA9">
              <w:t>16.7</w:t>
            </w:r>
          </w:p>
        </w:tc>
        <w:tc>
          <w:tcPr>
            <w:tcW w:w="616" w:type="pct"/>
            <w:noWrap/>
            <w:hideMark/>
          </w:tcPr>
          <w:p w14:paraId="32B4FADB" w14:textId="77777777" w:rsidR="004E4D3F" w:rsidRPr="00EC1FA9" w:rsidRDefault="004E4D3F">
            <w:pPr>
              <w:jc w:val="center"/>
              <w:pPrChange w:id="1079" w:author="Alotaibi, Raed" w:date="2019-06-21T10:01:00Z">
                <w:pPr/>
              </w:pPrChange>
            </w:pPr>
            <w:r w:rsidRPr="00EC1FA9">
              <w:t>28.7</w:t>
            </w:r>
          </w:p>
        </w:tc>
      </w:tr>
      <w:tr w:rsidR="004E4D3F" w:rsidRPr="00EC1FA9" w14:paraId="2AB4FF6A" w14:textId="77777777" w:rsidTr="00376EFA">
        <w:trPr>
          <w:trHeight w:val="300"/>
        </w:trPr>
        <w:tc>
          <w:tcPr>
            <w:tcW w:w="1288" w:type="pct"/>
            <w:noWrap/>
            <w:hideMark/>
          </w:tcPr>
          <w:p w14:paraId="32E25932" w14:textId="6AD5E114" w:rsidR="004E4D3F" w:rsidRPr="00EC1FA9" w:rsidRDefault="004E4D3F" w:rsidP="00376EFA">
            <w:r w:rsidRPr="00EC1FA9">
              <w:t xml:space="preserve">District </w:t>
            </w:r>
            <w:del w:id="1080" w:author="Khreis, Haneen" w:date="2019-06-16T10:31:00Z">
              <w:r w:rsidRPr="00EC1FA9" w:rsidDel="007413B1">
                <w:delText>Of</w:delText>
              </w:r>
            </w:del>
            <w:ins w:id="1081" w:author="Khreis, Haneen" w:date="2019-06-16T10:31:00Z">
              <w:r w:rsidR="007413B1" w:rsidRPr="00EC1FA9">
                <w:t>of</w:t>
              </w:r>
            </w:ins>
            <w:r w:rsidRPr="00EC1FA9">
              <w:t xml:space="preserve"> Columbia</w:t>
            </w:r>
          </w:p>
        </w:tc>
        <w:tc>
          <w:tcPr>
            <w:tcW w:w="619" w:type="pct"/>
            <w:noWrap/>
            <w:hideMark/>
          </w:tcPr>
          <w:p w14:paraId="3084A61C" w14:textId="77777777" w:rsidR="004E4D3F" w:rsidRPr="00EC1FA9" w:rsidRDefault="004E4D3F">
            <w:pPr>
              <w:jc w:val="center"/>
              <w:pPrChange w:id="1082" w:author="Alotaibi, Raed" w:date="2019-06-21T10:01:00Z">
                <w:pPr/>
              </w:pPrChange>
            </w:pPr>
            <w:r w:rsidRPr="00EC1FA9">
              <w:t>26.3</w:t>
            </w:r>
          </w:p>
        </w:tc>
        <w:tc>
          <w:tcPr>
            <w:tcW w:w="619" w:type="pct"/>
            <w:noWrap/>
            <w:hideMark/>
          </w:tcPr>
          <w:p w14:paraId="6BE55CEE" w14:textId="77777777" w:rsidR="004E4D3F" w:rsidRPr="00EC1FA9" w:rsidRDefault="004E4D3F">
            <w:pPr>
              <w:jc w:val="center"/>
              <w:pPrChange w:id="1083" w:author="Alotaibi, Raed" w:date="2019-06-21T10:01:00Z">
                <w:pPr/>
              </w:pPrChange>
            </w:pPr>
            <w:r w:rsidRPr="00EC1FA9">
              <w:t>20.2</w:t>
            </w:r>
          </w:p>
        </w:tc>
        <w:tc>
          <w:tcPr>
            <w:tcW w:w="619" w:type="pct"/>
            <w:noWrap/>
            <w:hideMark/>
          </w:tcPr>
          <w:p w14:paraId="592B11B7" w14:textId="77777777" w:rsidR="004E4D3F" w:rsidRPr="00EC1FA9" w:rsidRDefault="004E4D3F">
            <w:pPr>
              <w:jc w:val="center"/>
              <w:pPrChange w:id="1084" w:author="Alotaibi, Raed" w:date="2019-06-21T10:01:00Z">
                <w:pPr/>
              </w:pPrChange>
            </w:pPr>
            <w:r w:rsidRPr="00EC1FA9">
              <w:t>24.2</w:t>
            </w:r>
          </w:p>
        </w:tc>
        <w:tc>
          <w:tcPr>
            <w:tcW w:w="619" w:type="pct"/>
            <w:noWrap/>
            <w:hideMark/>
          </w:tcPr>
          <w:p w14:paraId="6453920A" w14:textId="77777777" w:rsidR="004E4D3F" w:rsidRPr="00EC1FA9" w:rsidRDefault="004E4D3F">
            <w:pPr>
              <w:jc w:val="center"/>
              <w:pPrChange w:id="1085" w:author="Alotaibi, Raed" w:date="2019-06-21T10:01:00Z">
                <w:pPr/>
              </w:pPrChange>
            </w:pPr>
            <w:r w:rsidRPr="00EC1FA9">
              <w:t>25.4</w:t>
            </w:r>
          </w:p>
        </w:tc>
        <w:tc>
          <w:tcPr>
            <w:tcW w:w="619" w:type="pct"/>
            <w:noWrap/>
            <w:hideMark/>
          </w:tcPr>
          <w:p w14:paraId="75166D6F" w14:textId="77777777" w:rsidR="004E4D3F" w:rsidRPr="00EC1FA9" w:rsidRDefault="004E4D3F">
            <w:pPr>
              <w:jc w:val="center"/>
              <w:pPrChange w:id="1086" w:author="Alotaibi, Raed" w:date="2019-06-21T10:01:00Z">
                <w:pPr/>
              </w:pPrChange>
            </w:pPr>
            <w:r w:rsidRPr="00EC1FA9">
              <w:t>28.5</w:t>
            </w:r>
          </w:p>
        </w:tc>
        <w:tc>
          <w:tcPr>
            <w:tcW w:w="616" w:type="pct"/>
            <w:noWrap/>
            <w:hideMark/>
          </w:tcPr>
          <w:p w14:paraId="7871396D" w14:textId="77777777" w:rsidR="004E4D3F" w:rsidRPr="00EC1FA9" w:rsidRDefault="004E4D3F">
            <w:pPr>
              <w:jc w:val="center"/>
              <w:pPrChange w:id="1087" w:author="Alotaibi, Raed" w:date="2019-06-21T10:01:00Z">
                <w:pPr/>
              </w:pPrChange>
            </w:pPr>
            <w:r w:rsidRPr="00EC1FA9">
              <w:t>36.1</w:t>
            </w:r>
          </w:p>
        </w:tc>
      </w:tr>
      <w:tr w:rsidR="004E4D3F" w:rsidRPr="00EC1FA9" w14:paraId="03FC48D2" w14:textId="77777777" w:rsidTr="00376EFA">
        <w:trPr>
          <w:trHeight w:val="300"/>
        </w:trPr>
        <w:tc>
          <w:tcPr>
            <w:tcW w:w="1288" w:type="pct"/>
            <w:noWrap/>
            <w:hideMark/>
          </w:tcPr>
          <w:p w14:paraId="7CB73FE0" w14:textId="77777777" w:rsidR="004E4D3F" w:rsidRPr="00EC1FA9" w:rsidRDefault="004E4D3F" w:rsidP="00376EFA">
            <w:r w:rsidRPr="00EC1FA9">
              <w:t>Florida</w:t>
            </w:r>
          </w:p>
        </w:tc>
        <w:tc>
          <w:tcPr>
            <w:tcW w:w="619" w:type="pct"/>
            <w:noWrap/>
            <w:hideMark/>
          </w:tcPr>
          <w:p w14:paraId="1D1A6153" w14:textId="77777777" w:rsidR="004E4D3F" w:rsidRPr="00EC1FA9" w:rsidRDefault="004E4D3F">
            <w:pPr>
              <w:jc w:val="center"/>
              <w:pPrChange w:id="1088" w:author="Alotaibi, Raed" w:date="2019-06-21T10:01:00Z">
                <w:pPr/>
              </w:pPrChange>
            </w:pPr>
            <w:r w:rsidRPr="00EC1FA9">
              <w:t>10.7</w:t>
            </w:r>
          </w:p>
        </w:tc>
        <w:tc>
          <w:tcPr>
            <w:tcW w:w="619" w:type="pct"/>
            <w:noWrap/>
            <w:hideMark/>
          </w:tcPr>
          <w:p w14:paraId="181464D4" w14:textId="77777777" w:rsidR="004E4D3F" w:rsidRPr="00EC1FA9" w:rsidRDefault="004E4D3F">
            <w:pPr>
              <w:jc w:val="center"/>
              <w:pPrChange w:id="1089" w:author="Alotaibi, Raed" w:date="2019-06-21T10:01:00Z">
                <w:pPr/>
              </w:pPrChange>
            </w:pPr>
            <w:r w:rsidRPr="00EC1FA9">
              <w:t>1.8</w:t>
            </w:r>
          </w:p>
        </w:tc>
        <w:tc>
          <w:tcPr>
            <w:tcW w:w="619" w:type="pct"/>
            <w:noWrap/>
            <w:hideMark/>
          </w:tcPr>
          <w:p w14:paraId="616CCAEB" w14:textId="77777777" w:rsidR="004E4D3F" w:rsidRPr="00EC1FA9" w:rsidRDefault="004E4D3F">
            <w:pPr>
              <w:jc w:val="center"/>
              <w:pPrChange w:id="1090" w:author="Alotaibi, Raed" w:date="2019-06-21T10:01:00Z">
                <w:pPr/>
              </w:pPrChange>
            </w:pPr>
            <w:r w:rsidRPr="00EC1FA9">
              <w:t>7.4</w:t>
            </w:r>
          </w:p>
        </w:tc>
        <w:tc>
          <w:tcPr>
            <w:tcW w:w="619" w:type="pct"/>
            <w:noWrap/>
            <w:hideMark/>
          </w:tcPr>
          <w:p w14:paraId="25B1722A" w14:textId="77777777" w:rsidR="004E4D3F" w:rsidRPr="00EC1FA9" w:rsidRDefault="004E4D3F">
            <w:pPr>
              <w:jc w:val="center"/>
              <w:pPrChange w:id="1091" w:author="Alotaibi, Raed" w:date="2019-06-21T10:01:00Z">
                <w:pPr/>
              </w:pPrChange>
            </w:pPr>
            <w:r w:rsidRPr="00EC1FA9">
              <w:t>10.2</w:t>
            </w:r>
          </w:p>
        </w:tc>
        <w:tc>
          <w:tcPr>
            <w:tcW w:w="619" w:type="pct"/>
            <w:noWrap/>
            <w:hideMark/>
          </w:tcPr>
          <w:p w14:paraId="2375721A" w14:textId="77777777" w:rsidR="004E4D3F" w:rsidRPr="00EC1FA9" w:rsidRDefault="004E4D3F">
            <w:pPr>
              <w:jc w:val="center"/>
              <w:pPrChange w:id="1092" w:author="Alotaibi, Raed" w:date="2019-06-21T10:01:00Z">
                <w:pPr/>
              </w:pPrChange>
            </w:pPr>
            <w:r w:rsidRPr="00EC1FA9">
              <w:t>13.7</w:t>
            </w:r>
          </w:p>
        </w:tc>
        <w:tc>
          <w:tcPr>
            <w:tcW w:w="616" w:type="pct"/>
            <w:noWrap/>
            <w:hideMark/>
          </w:tcPr>
          <w:p w14:paraId="6BA715CD" w14:textId="77777777" w:rsidR="004E4D3F" w:rsidRPr="00EC1FA9" w:rsidRDefault="004E4D3F">
            <w:pPr>
              <w:jc w:val="center"/>
              <w:pPrChange w:id="1093" w:author="Alotaibi, Raed" w:date="2019-06-21T10:01:00Z">
                <w:pPr/>
              </w:pPrChange>
            </w:pPr>
            <w:r w:rsidRPr="00EC1FA9">
              <w:t>29.2</w:t>
            </w:r>
          </w:p>
        </w:tc>
      </w:tr>
      <w:tr w:rsidR="004E4D3F" w:rsidRPr="00EC1FA9" w14:paraId="589BDBA5" w14:textId="77777777" w:rsidTr="00376EFA">
        <w:trPr>
          <w:trHeight w:val="300"/>
        </w:trPr>
        <w:tc>
          <w:tcPr>
            <w:tcW w:w="1288" w:type="pct"/>
            <w:noWrap/>
            <w:hideMark/>
          </w:tcPr>
          <w:p w14:paraId="008250C6" w14:textId="77777777" w:rsidR="004E4D3F" w:rsidRPr="00EC1FA9" w:rsidRDefault="004E4D3F" w:rsidP="00376EFA">
            <w:r w:rsidRPr="00EC1FA9">
              <w:t>Georgia</w:t>
            </w:r>
          </w:p>
        </w:tc>
        <w:tc>
          <w:tcPr>
            <w:tcW w:w="619" w:type="pct"/>
            <w:noWrap/>
            <w:hideMark/>
          </w:tcPr>
          <w:p w14:paraId="22615D0D" w14:textId="77777777" w:rsidR="004E4D3F" w:rsidRPr="00EC1FA9" w:rsidRDefault="004E4D3F">
            <w:pPr>
              <w:jc w:val="center"/>
              <w:pPrChange w:id="1094" w:author="Alotaibi, Raed" w:date="2019-06-21T10:01:00Z">
                <w:pPr/>
              </w:pPrChange>
            </w:pPr>
            <w:r w:rsidRPr="00EC1FA9">
              <w:t>10.8</w:t>
            </w:r>
          </w:p>
        </w:tc>
        <w:tc>
          <w:tcPr>
            <w:tcW w:w="619" w:type="pct"/>
            <w:noWrap/>
            <w:hideMark/>
          </w:tcPr>
          <w:p w14:paraId="0C3B7A25" w14:textId="77777777" w:rsidR="004E4D3F" w:rsidRPr="00EC1FA9" w:rsidRDefault="004E4D3F">
            <w:pPr>
              <w:jc w:val="center"/>
              <w:pPrChange w:id="1095" w:author="Alotaibi, Raed" w:date="2019-06-21T10:01:00Z">
                <w:pPr/>
              </w:pPrChange>
            </w:pPr>
            <w:r w:rsidRPr="00EC1FA9">
              <w:t>3.0</w:t>
            </w:r>
          </w:p>
        </w:tc>
        <w:tc>
          <w:tcPr>
            <w:tcW w:w="619" w:type="pct"/>
            <w:noWrap/>
            <w:hideMark/>
          </w:tcPr>
          <w:p w14:paraId="60C981D1" w14:textId="77777777" w:rsidR="004E4D3F" w:rsidRPr="00EC1FA9" w:rsidRDefault="004E4D3F">
            <w:pPr>
              <w:jc w:val="center"/>
              <w:pPrChange w:id="1096" w:author="Alotaibi, Raed" w:date="2019-06-21T10:01:00Z">
                <w:pPr/>
              </w:pPrChange>
            </w:pPr>
            <w:r w:rsidRPr="00EC1FA9">
              <w:t>6.8</w:t>
            </w:r>
          </w:p>
        </w:tc>
        <w:tc>
          <w:tcPr>
            <w:tcW w:w="619" w:type="pct"/>
            <w:noWrap/>
            <w:hideMark/>
          </w:tcPr>
          <w:p w14:paraId="2D86231B" w14:textId="77777777" w:rsidR="004E4D3F" w:rsidRPr="00EC1FA9" w:rsidRDefault="004E4D3F">
            <w:pPr>
              <w:jc w:val="center"/>
              <w:pPrChange w:id="1097" w:author="Alotaibi, Raed" w:date="2019-06-21T10:01:00Z">
                <w:pPr/>
              </w:pPrChange>
            </w:pPr>
            <w:r w:rsidRPr="00EC1FA9">
              <w:t>9.8</w:t>
            </w:r>
          </w:p>
        </w:tc>
        <w:tc>
          <w:tcPr>
            <w:tcW w:w="619" w:type="pct"/>
            <w:noWrap/>
            <w:hideMark/>
          </w:tcPr>
          <w:p w14:paraId="0DFD7B75" w14:textId="77777777" w:rsidR="004E4D3F" w:rsidRPr="00EC1FA9" w:rsidRDefault="004E4D3F">
            <w:pPr>
              <w:jc w:val="center"/>
              <w:pPrChange w:id="1098" w:author="Alotaibi, Raed" w:date="2019-06-21T10:01:00Z">
                <w:pPr/>
              </w:pPrChange>
            </w:pPr>
            <w:r w:rsidRPr="00EC1FA9">
              <w:t>13.6</w:t>
            </w:r>
          </w:p>
        </w:tc>
        <w:tc>
          <w:tcPr>
            <w:tcW w:w="616" w:type="pct"/>
            <w:noWrap/>
            <w:hideMark/>
          </w:tcPr>
          <w:p w14:paraId="5075F744" w14:textId="77777777" w:rsidR="004E4D3F" w:rsidRPr="00EC1FA9" w:rsidRDefault="004E4D3F">
            <w:pPr>
              <w:jc w:val="center"/>
              <w:pPrChange w:id="1099" w:author="Alotaibi, Raed" w:date="2019-06-21T10:01:00Z">
                <w:pPr/>
              </w:pPrChange>
            </w:pPr>
            <w:r w:rsidRPr="00EC1FA9">
              <w:t>41.4</w:t>
            </w:r>
          </w:p>
        </w:tc>
      </w:tr>
      <w:tr w:rsidR="004E4D3F" w:rsidRPr="00EC1FA9" w14:paraId="2C0F1734" w14:textId="77777777" w:rsidTr="00376EFA">
        <w:trPr>
          <w:trHeight w:val="300"/>
        </w:trPr>
        <w:tc>
          <w:tcPr>
            <w:tcW w:w="1288" w:type="pct"/>
            <w:noWrap/>
            <w:hideMark/>
          </w:tcPr>
          <w:p w14:paraId="6E463104" w14:textId="77777777" w:rsidR="004E4D3F" w:rsidRPr="00EC1FA9" w:rsidRDefault="004E4D3F" w:rsidP="00376EFA">
            <w:r w:rsidRPr="00EC1FA9">
              <w:t>Idaho</w:t>
            </w:r>
          </w:p>
        </w:tc>
        <w:tc>
          <w:tcPr>
            <w:tcW w:w="619" w:type="pct"/>
            <w:noWrap/>
            <w:hideMark/>
          </w:tcPr>
          <w:p w14:paraId="15D34BC2" w14:textId="77777777" w:rsidR="004E4D3F" w:rsidRPr="00EC1FA9" w:rsidRDefault="004E4D3F">
            <w:pPr>
              <w:jc w:val="center"/>
              <w:pPrChange w:id="1100" w:author="Alotaibi, Raed" w:date="2019-06-21T10:01:00Z">
                <w:pPr/>
              </w:pPrChange>
            </w:pPr>
            <w:r w:rsidRPr="00EC1FA9">
              <w:t>9.8</w:t>
            </w:r>
          </w:p>
        </w:tc>
        <w:tc>
          <w:tcPr>
            <w:tcW w:w="619" w:type="pct"/>
            <w:noWrap/>
            <w:hideMark/>
          </w:tcPr>
          <w:p w14:paraId="660E1B21" w14:textId="77777777" w:rsidR="004E4D3F" w:rsidRPr="00EC1FA9" w:rsidRDefault="004E4D3F">
            <w:pPr>
              <w:jc w:val="center"/>
              <w:pPrChange w:id="1101" w:author="Alotaibi, Raed" w:date="2019-06-21T10:01:00Z">
                <w:pPr/>
              </w:pPrChange>
            </w:pPr>
            <w:r w:rsidRPr="00EC1FA9">
              <w:t>3.1</w:t>
            </w:r>
          </w:p>
        </w:tc>
        <w:tc>
          <w:tcPr>
            <w:tcW w:w="619" w:type="pct"/>
            <w:noWrap/>
            <w:hideMark/>
          </w:tcPr>
          <w:p w14:paraId="4633B008" w14:textId="77777777" w:rsidR="004E4D3F" w:rsidRPr="00EC1FA9" w:rsidRDefault="004E4D3F">
            <w:pPr>
              <w:jc w:val="center"/>
              <w:pPrChange w:id="1102" w:author="Alotaibi, Raed" w:date="2019-06-21T10:01:00Z">
                <w:pPr/>
              </w:pPrChange>
            </w:pPr>
            <w:r w:rsidRPr="00EC1FA9">
              <w:t>6.4</w:t>
            </w:r>
          </w:p>
        </w:tc>
        <w:tc>
          <w:tcPr>
            <w:tcW w:w="619" w:type="pct"/>
            <w:noWrap/>
            <w:hideMark/>
          </w:tcPr>
          <w:p w14:paraId="47F50417" w14:textId="77777777" w:rsidR="004E4D3F" w:rsidRPr="00EC1FA9" w:rsidRDefault="004E4D3F">
            <w:pPr>
              <w:jc w:val="center"/>
              <w:pPrChange w:id="1103" w:author="Alotaibi, Raed" w:date="2019-06-21T10:01:00Z">
                <w:pPr/>
              </w:pPrChange>
            </w:pPr>
            <w:r w:rsidRPr="00EC1FA9">
              <w:t>8.8</w:t>
            </w:r>
          </w:p>
        </w:tc>
        <w:tc>
          <w:tcPr>
            <w:tcW w:w="619" w:type="pct"/>
            <w:noWrap/>
            <w:hideMark/>
          </w:tcPr>
          <w:p w14:paraId="1DAAB063" w14:textId="77777777" w:rsidR="004E4D3F" w:rsidRPr="00EC1FA9" w:rsidRDefault="004E4D3F">
            <w:pPr>
              <w:jc w:val="center"/>
              <w:pPrChange w:id="1104" w:author="Alotaibi, Raed" w:date="2019-06-21T10:01:00Z">
                <w:pPr/>
              </w:pPrChange>
            </w:pPr>
            <w:r w:rsidRPr="00EC1FA9">
              <w:t>12.6</w:t>
            </w:r>
          </w:p>
        </w:tc>
        <w:tc>
          <w:tcPr>
            <w:tcW w:w="616" w:type="pct"/>
            <w:noWrap/>
            <w:hideMark/>
          </w:tcPr>
          <w:p w14:paraId="383D8B20" w14:textId="77777777" w:rsidR="004E4D3F" w:rsidRPr="00EC1FA9" w:rsidRDefault="004E4D3F">
            <w:pPr>
              <w:jc w:val="center"/>
              <w:pPrChange w:id="1105" w:author="Alotaibi, Raed" w:date="2019-06-21T10:01:00Z">
                <w:pPr/>
              </w:pPrChange>
            </w:pPr>
            <w:r w:rsidRPr="00EC1FA9">
              <w:t>26.9</w:t>
            </w:r>
          </w:p>
        </w:tc>
      </w:tr>
      <w:tr w:rsidR="004E4D3F" w:rsidRPr="00EC1FA9" w14:paraId="28793920" w14:textId="77777777" w:rsidTr="00376EFA">
        <w:trPr>
          <w:trHeight w:val="300"/>
        </w:trPr>
        <w:tc>
          <w:tcPr>
            <w:tcW w:w="1288" w:type="pct"/>
            <w:noWrap/>
            <w:hideMark/>
          </w:tcPr>
          <w:p w14:paraId="59F9F1CB" w14:textId="77777777" w:rsidR="004E4D3F" w:rsidRPr="00EC1FA9" w:rsidRDefault="004E4D3F" w:rsidP="00376EFA">
            <w:r w:rsidRPr="00EC1FA9">
              <w:t>Illinois</w:t>
            </w:r>
          </w:p>
        </w:tc>
        <w:tc>
          <w:tcPr>
            <w:tcW w:w="619" w:type="pct"/>
            <w:noWrap/>
            <w:hideMark/>
          </w:tcPr>
          <w:p w14:paraId="64BDD2A8" w14:textId="77777777" w:rsidR="004E4D3F" w:rsidRPr="00EC1FA9" w:rsidRDefault="004E4D3F">
            <w:pPr>
              <w:jc w:val="center"/>
              <w:pPrChange w:id="1106" w:author="Alotaibi, Raed" w:date="2019-06-21T10:01:00Z">
                <w:pPr/>
              </w:pPrChange>
            </w:pPr>
            <w:r w:rsidRPr="00EC1FA9">
              <w:t>19.0</w:t>
            </w:r>
          </w:p>
        </w:tc>
        <w:tc>
          <w:tcPr>
            <w:tcW w:w="619" w:type="pct"/>
            <w:noWrap/>
            <w:hideMark/>
          </w:tcPr>
          <w:p w14:paraId="61477608" w14:textId="77777777" w:rsidR="004E4D3F" w:rsidRPr="00EC1FA9" w:rsidRDefault="004E4D3F">
            <w:pPr>
              <w:jc w:val="center"/>
              <w:pPrChange w:id="1107" w:author="Alotaibi, Raed" w:date="2019-06-21T10:01:00Z">
                <w:pPr/>
              </w:pPrChange>
            </w:pPr>
            <w:r w:rsidRPr="00EC1FA9">
              <w:t>4.4</w:t>
            </w:r>
          </w:p>
        </w:tc>
        <w:tc>
          <w:tcPr>
            <w:tcW w:w="619" w:type="pct"/>
            <w:noWrap/>
            <w:hideMark/>
          </w:tcPr>
          <w:p w14:paraId="0D880C8B" w14:textId="77777777" w:rsidR="004E4D3F" w:rsidRPr="00EC1FA9" w:rsidRDefault="004E4D3F">
            <w:pPr>
              <w:jc w:val="center"/>
              <w:pPrChange w:id="1108" w:author="Alotaibi, Raed" w:date="2019-06-21T10:01:00Z">
                <w:pPr/>
              </w:pPrChange>
            </w:pPr>
            <w:r w:rsidRPr="00EC1FA9">
              <w:t>10.1</w:t>
            </w:r>
          </w:p>
        </w:tc>
        <w:tc>
          <w:tcPr>
            <w:tcW w:w="619" w:type="pct"/>
            <w:noWrap/>
            <w:hideMark/>
          </w:tcPr>
          <w:p w14:paraId="3755D8BC" w14:textId="77777777" w:rsidR="004E4D3F" w:rsidRPr="00EC1FA9" w:rsidRDefault="004E4D3F">
            <w:pPr>
              <w:jc w:val="center"/>
              <w:pPrChange w:id="1109" w:author="Alotaibi, Raed" w:date="2019-06-21T10:01:00Z">
                <w:pPr/>
              </w:pPrChange>
            </w:pPr>
            <w:r w:rsidRPr="00EC1FA9">
              <w:t>15.5</w:t>
            </w:r>
          </w:p>
        </w:tc>
        <w:tc>
          <w:tcPr>
            <w:tcW w:w="619" w:type="pct"/>
            <w:noWrap/>
            <w:hideMark/>
          </w:tcPr>
          <w:p w14:paraId="73686C86" w14:textId="77777777" w:rsidR="004E4D3F" w:rsidRPr="00EC1FA9" w:rsidRDefault="004E4D3F">
            <w:pPr>
              <w:jc w:val="center"/>
              <w:pPrChange w:id="1110" w:author="Alotaibi, Raed" w:date="2019-06-21T10:01:00Z">
                <w:pPr/>
              </w:pPrChange>
            </w:pPr>
            <w:r w:rsidRPr="00EC1FA9">
              <w:t>26.9</w:t>
            </w:r>
          </w:p>
        </w:tc>
        <w:tc>
          <w:tcPr>
            <w:tcW w:w="616" w:type="pct"/>
            <w:noWrap/>
            <w:hideMark/>
          </w:tcPr>
          <w:p w14:paraId="081854C8" w14:textId="77777777" w:rsidR="004E4D3F" w:rsidRPr="00EC1FA9" w:rsidRDefault="004E4D3F">
            <w:pPr>
              <w:jc w:val="center"/>
              <w:pPrChange w:id="1111" w:author="Alotaibi, Raed" w:date="2019-06-21T10:01:00Z">
                <w:pPr/>
              </w:pPrChange>
            </w:pPr>
            <w:r w:rsidRPr="00EC1FA9">
              <w:t>55.7</w:t>
            </w:r>
          </w:p>
        </w:tc>
      </w:tr>
      <w:tr w:rsidR="004E4D3F" w:rsidRPr="00EC1FA9" w14:paraId="683C718B" w14:textId="77777777" w:rsidTr="00376EFA">
        <w:trPr>
          <w:trHeight w:val="300"/>
        </w:trPr>
        <w:tc>
          <w:tcPr>
            <w:tcW w:w="1288" w:type="pct"/>
            <w:noWrap/>
            <w:hideMark/>
          </w:tcPr>
          <w:p w14:paraId="4D914A81" w14:textId="77777777" w:rsidR="004E4D3F" w:rsidRPr="00EC1FA9" w:rsidRDefault="004E4D3F" w:rsidP="00376EFA">
            <w:r w:rsidRPr="00EC1FA9">
              <w:t>Indiana</w:t>
            </w:r>
          </w:p>
        </w:tc>
        <w:tc>
          <w:tcPr>
            <w:tcW w:w="619" w:type="pct"/>
            <w:noWrap/>
            <w:hideMark/>
          </w:tcPr>
          <w:p w14:paraId="59E41473" w14:textId="77777777" w:rsidR="004E4D3F" w:rsidRPr="00EC1FA9" w:rsidRDefault="004E4D3F">
            <w:pPr>
              <w:jc w:val="center"/>
              <w:pPrChange w:id="1112" w:author="Alotaibi, Raed" w:date="2019-06-21T10:01:00Z">
                <w:pPr/>
              </w:pPrChange>
            </w:pPr>
            <w:r w:rsidRPr="00EC1FA9">
              <w:t>15.4</w:t>
            </w:r>
          </w:p>
        </w:tc>
        <w:tc>
          <w:tcPr>
            <w:tcW w:w="619" w:type="pct"/>
            <w:noWrap/>
            <w:hideMark/>
          </w:tcPr>
          <w:p w14:paraId="1DF15499" w14:textId="77777777" w:rsidR="004E4D3F" w:rsidRPr="00EC1FA9" w:rsidRDefault="004E4D3F">
            <w:pPr>
              <w:jc w:val="center"/>
              <w:pPrChange w:id="1113" w:author="Alotaibi, Raed" w:date="2019-06-21T10:01:00Z">
                <w:pPr/>
              </w:pPrChange>
            </w:pPr>
            <w:r w:rsidRPr="00EC1FA9">
              <w:t>6.7</w:t>
            </w:r>
          </w:p>
        </w:tc>
        <w:tc>
          <w:tcPr>
            <w:tcW w:w="619" w:type="pct"/>
            <w:noWrap/>
            <w:hideMark/>
          </w:tcPr>
          <w:p w14:paraId="4E473CBC" w14:textId="77777777" w:rsidR="004E4D3F" w:rsidRPr="00EC1FA9" w:rsidRDefault="004E4D3F">
            <w:pPr>
              <w:jc w:val="center"/>
              <w:pPrChange w:id="1114" w:author="Alotaibi, Raed" w:date="2019-06-21T10:01:00Z">
                <w:pPr/>
              </w:pPrChange>
            </w:pPr>
            <w:r w:rsidRPr="00EC1FA9">
              <w:t>10.7</w:t>
            </w:r>
          </w:p>
        </w:tc>
        <w:tc>
          <w:tcPr>
            <w:tcW w:w="619" w:type="pct"/>
            <w:noWrap/>
            <w:hideMark/>
          </w:tcPr>
          <w:p w14:paraId="1DF1D942" w14:textId="77777777" w:rsidR="004E4D3F" w:rsidRPr="00EC1FA9" w:rsidRDefault="004E4D3F">
            <w:pPr>
              <w:jc w:val="center"/>
              <w:pPrChange w:id="1115" w:author="Alotaibi, Raed" w:date="2019-06-21T10:01:00Z">
                <w:pPr/>
              </w:pPrChange>
            </w:pPr>
            <w:r w:rsidRPr="00EC1FA9">
              <w:t>14.4</w:t>
            </w:r>
          </w:p>
        </w:tc>
        <w:tc>
          <w:tcPr>
            <w:tcW w:w="619" w:type="pct"/>
            <w:noWrap/>
            <w:hideMark/>
          </w:tcPr>
          <w:p w14:paraId="62286E19" w14:textId="77777777" w:rsidR="004E4D3F" w:rsidRPr="00EC1FA9" w:rsidRDefault="004E4D3F">
            <w:pPr>
              <w:jc w:val="center"/>
              <w:pPrChange w:id="1116" w:author="Alotaibi, Raed" w:date="2019-06-21T10:01:00Z">
                <w:pPr/>
              </w:pPrChange>
            </w:pPr>
            <w:r w:rsidRPr="00EC1FA9">
              <w:t>18.7</w:t>
            </w:r>
          </w:p>
        </w:tc>
        <w:tc>
          <w:tcPr>
            <w:tcW w:w="616" w:type="pct"/>
            <w:noWrap/>
            <w:hideMark/>
          </w:tcPr>
          <w:p w14:paraId="4414ACF8" w14:textId="77777777" w:rsidR="004E4D3F" w:rsidRPr="00EC1FA9" w:rsidRDefault="004E4D3F">
            <w:pPr>
              <w:jc w:val="center"/>
              <w:pPrChange w:id="1117" w:author="Alotaibi, Raed" w:date="2019-06-21T10:01:00Z">
                <w:pPr/>
              </w:pPrChange>
            </w:pPr>
            <w:r w:rsidRPr="00EC1FA9">
              <w:t>38.9</w:t>
            </w:r>
          </w:p>
        </w:tc>
      </w:tr>
      <w:tr w:rsidR="004E4D3F" w:rsidRPr="00EC1FA9" w14:paraId="64203558" w14:textId="77777777" w:rsidTr="00376EFA">
        <w:trPr>
          <w:trHeight w:val="300"/>
        </w:trPr>
        <w:tc>
          <w:tcPr>
            <w:tcW w:w="1288" w:type="pct"/>
            <w:noWrap/>
            <w:hideMark/>
          </w:tcPr>
          <w:p w14:paraId="71DCDE53" w14:textId="77777777" w:rsidR="004E4D3F" w:rsidRPr="00EC1FA9" w:rsidRDefault="004E4D3F" w:rsidP="00376EFA">
            <w:r w:rsidRPr="00EC1FA9">
              <w:t>Iowa</w:t>
            </w:r>
          </w:p>
        </w:tc>
        <w:tc>
          <w:tcPr>
            <w:tcW w:w="619" w:type="pct"/>
            <w:noWrap/>
            <w:hideMark/>
          </w:tcPr>
          <w:p w14:paraId="414A0785" w14:textId="77777777" w:rsidR="004E4D3F" w:rsidRPr="00EC1FA9" w:rsidRDefault="004E4D3F">
            <w:pPr>
              <w:jc w:val="center"/>
              <w:pPrChange w:id="1118" w:author="Alotaibi, Raed" w:date="2019-06-21T10:01:00Z">
                <w:pPr/>
              </w:pPrChange>
            </w:pPr>
            <w:r w:rsidRPr="00EC1FA9">
              <w:t>9.1</w:t>
            </w:r>
          </w:p>
        </w:tc>
        <w:tc>
          <w:tcPr>
            <w:tcW w:w="619" w:type="pct"/>
            <w:noWrap/>
            <w:hideMark/>
          </w:tcPr>
          <w:p w14:paraId="500F4C69" w14:textId="77777777" w:rsidR="004E4D3F" w:rsidRPr="00EC1FA9" w:rsidRDefault="004E4D3F">
            <w:pPr>
              <w:jc w:val="center"/>
              <w:pPrChange w:id="1119" w:author="Alotaibi, Raed" w:date="2019-06-21T10:01:00Z">
                <w:pPr/>
              </w:pPrChange>
            </w:pPr>
            <w:r w:rsidRPr="00EC1FA9">
              <w:t>4.3</w:t>
            </w:r>
          </w:p>
        </w:tc>
        <w:tc>
          <w:tcPr>
            <w:tcW w:w="619" w:type="pct"/>
            <w:noWrap/>
            <w:hideMark/>
          </w:tcPr>
          <w:p w14:paraId="75F342D7" w14:textId="77777777" w:rsidR="004E4D3F" w:rsidRPr="00EC1FA9" w:rsidRDefault="004E4D3F">
            <w:pPr>
              <w:jc w:val="center"/>
              <w:pPrChange w:id="1120" w:author="Alotaibi, Raed" w:date="2019-06-21T10:01:00Z">
                <w:pPr/>
              </w:pPrChange>
            </w:pPr>
            <w:r w:rsidRPr="00EC1FA9">
              <w:t>6.1</w:t>
            </w:r>
          </w:p>
        </w:tc>
        <w:tc>
          <w:tcPr>
            <w:tcW w:w="619" w:type="pct"/>
            <w:noWrap/>
            <w:hideMark/>
          </w:tcPr>
          <w:p w14:paraId="10582520" w14:textId="77777777" w:rsidR="004E4D3F" w:rsidRPr="00EC1FA9" w:rsidRDefault="004E4D3F">
            <w:pPr>
              <w:jc w:val="center"/>
              <w:pPrChange w:id="1121" w:author="Alotaibi, Raed" w:date="2019-06-21T10:01:00Z">
                <w:pPr/>
              </w:pPrChange>
            </w:pPr>
            <w:r w:rsidRPr="00EC1FA9">
              <w:t>8.0</w:t>
            </w:r>
          </w:p>
        </w:tc>
        <w:tc>
          <w:tcPr>
            <w:tcW w:w="619" w:type="pct"/>
            <w:noWrap/>
            <w:hideMark/>
          </w:tcPr>
          <w:p w14:paraId="2094E936" w14:textId="77777777" w:rsidR="004E4D3F" w:rsidRPr="00EC1FA9" w:rsidRDefault="004E4D3F">
            <w:pPr>
              <w:jc w:val="center"/>
              <w:pPrChange w:id="1122" w:author="Alotaibi, Raed" w:date="2019-06-21T10:01:00Z">
                <w:pPr/>
              </w:pPrChange>
            </w:pPr>
            <w:r w:rsidRPr="00EC1FA9">
              <w:t>11.7</w:t>
            </w:r>
          </w:p>
        </w:tc>
        <w:tc>
          <w:tcPr>
            <w:tcW w:w="616" w:type="pct"/>
            <w:noWrap/>
            <w:hideMark/>
          </w:tcPr>
          <w:p w14:paraId="0BC37305" w14:textId="77777777" w:rsidR="004E4D3F" w:rsidRPr="00EC1FA9" w:rsidRDefault="004E4D3F">
            <w:pPr>
              <w:jc w:val="center"/>
              <w:pPrChange w:id="1123" w:author="Alotaibi, Raed" w:date="2019-06-21T10:01:00Z">
                <w:pPr/>
              </w:pPrChange>
            </w:pPr>
            <w:r w:rsidRPr="00EC1FA9">
              <w:t>22.6</w:t>
            </w:r>
          </w:p>
        </w:tc>
      </w:tr>
      <w:tr w:rsidR="004E4D3F" w:rsidRPr="00EC1FA9" w14:paraId="289E7716" w14:textId="77777777" w:rsidTr="00376EFA">
        <w:trPr>
          <w:trHeight w:val="300"/>
        </w:trPr>
        <w:tc>
          <w:tcPr>
            <w:tcW w:w="1288" w:type="pct"/>
            <w:noWrap/>
            <w:hideMark/>
          </w:tcPr>
          <w:p w14:paraId="42AB6974" w14:textId="77777777" w:rsidR="004E4D3F" w:rsidRPr="00EC1FA9" w:rsidRDefault="004E4D3F" w:rsidP="00376EFA">
            <w:r w:rsidRPr="00EC1FA9">
              <w:t>Kansas</w:t>
            </w:r>
          </w:p>
        </w:tc>
        <w:tc>
          <w:tcPr>
            <w:tcW w:w="619" w:type="pct"/>
            <w:noWrap/>
            <w:hideMark/>
          </w:tcPr>
          <w:p w14:paraId="44F963FA" w14:textId="77777777" w:rsidR="004E4D3F" w:rsidRPr="00EC1FA9" w:rsidRDefault="004E4D3F">
            <w:pPr>
              <w:jc w:val="center"/>
              <w:pPrChange w:id="1124" w:author="Alotaibi, Raed" w:date="2019-06-21T10:01:00Z">
                <w:pPr/>
              </w:pPrChange>
            </w:pPr>
            <w:r w:rsidRPr="00EC1FA9">
              <w:t>9.7</w:t>
            </w:r>
          </w:p>
        </w:tc>
        <w:tc>
          <w:tcPr>
            <w:tcW w:w="619" w:type="pct"/>
            <w:noWrap/>
            <w:hideMark/>
          </w:tcPr>
          <w:p w14:paraId="2E7D49AF" w14:textId="77777777" w:rsidR="004E4D3F" w:rsidRPr="00EC1FA9" w:rsidRDefault="004E4D3F">
            <w:pPr>
              <w:jc w:val="center"/>
              <w:pPrChange w:id="1125" w:author="Alotaibi, Raed" w:date="2019-06-21T10:01:00Z">
                <w:pPr/>
              </w:pPrChange>
            </w:pPr>
            <w:r w:rsidRPr="00EC1FA9">
              <w:t>4.5</w:t>
            </w:r>
          </w:p>
        </w:tc>
        <w:tc>
          <w:tcPr>
            <w:tcW w:w="619" w:type="pct"/>
            <w:noWrap/>
            <w:hideMark/>
          </w:tcPr>
          <w:p w14:paraId="17808C94" w14:textId="77777777" w:rsidR="004E4D3F" w:rsidRPr="00EC1FA9" w:rsidRDefault="004E4D3F">
            <w:pPr>
              <w:jc w:val="center"/>
              <w:pPrChange w:id="1126" w:author="Alotaibi, Raed" w:date="2019-06-21T10:01:00Z">
                <w:pPr/>
              </w:pPrChange>
            </w:pPr>
            <w:r w:rsidRPr="00EC1FA9">
              <w:t>6.3</w:t>
            </w:r>
          </w:p>
        </w:tc>
        <w:tc>
          <w:tcPr>
            <w:tcW w:w="619" w:type="pct"/>
            <w:noWrap/>
            <w:hideMark/>
          </w:tcPr>
          <w:p w14:paraId="399DC09D" w14:textId="77777777" w:rsidR="004E4D3F" w:rsidRPr="00EC1FA9" w:rsidRDefault="004E4D3F">
            <w:pPr>
              <w:jc w:val="center"/>
              <w:pPrChange w:id="1127" w:author="Alotaibi, Raed" w:date="2019-06-21T10:01:00Z">
                <w:pPr/>
              </w:pPrChange>
            </w:pPr>
            <w:r w:rsidRPr="00EC1FA9">
              <w:t>8.8</w:t>
            </w:r>
          </w:p>
        </w:tc>
        <w:tc>
          <w:tcPr>
            <w:tcW w:w="619" w:type="pct"/>
            <w:noWrap/>
            <w:hideMark/>
          </w:tcPr>
          <w:p w14:paraId="73F31F5F" w14:textId="77777777" w:rsidR="004E4D3F" w:rsidRPr="00EC1FA9" w:rsidRDefault="004E4D3F">
            <w:pPr>
              <w:jc w:val="center"/>
              <w:pPrChange w:id="1128" w:author="Alotaibi, Raed" w:date="2019-06-21T10:01:00Z">
                <w:pPr/>
              </w:pPrChange>
            </w:pPr>
            <w:r w:rsidRPr="00EC1FA9">
              <w:t>12.4</w:t>
            </w:r>
          </w:p>
        </w:tc>
        <w:tc>
          <w:tcPr>
            <w:tcW w:w="616" w:type="pct"/>
            <w:noWrap/>
            <w:hideMark/>
          </w:tcPr>
          <w:p w14:paraId="510785A2" w14:textId="77777777" w:rsidR="004E4D3F" w:rsidRPr="00EC1FA9" w:rsidRDefault="004E4D3F">
            <w:pPr>
              <w:jc w:val="center"/>
              <w:pPrChange w:id="1129" w:author="Alotaibi, Raed" w:date="2019-06-21T10:01:00Z">
                <w:pPr/>
              </w:pPrChange>
            </w:pPr>
            <w:r w:rsidRPr="00EC1FA9">
              <w:t>28.7</w:t>
            </w:r>
          </w:p>
        </w:tc>
      </w:tr>
      <w:tr w:rsidR="004E4D3F" w:rsidRPr="00EC1FA9" w14:paraId="51884316" w14:textId="77777777" w:rsidTr="00376EFA">
        <w:trPr>
          <w:trHeight w:val="300"/>
        </w:trPr>
        <w:tc>
          <w:tcPr>
            <w:tcW w:w="1288" w:type="pct"/>
            <w:noWrap/>
            <w:hideMark/>
          </w:tcPr>
          <w:p w14:paraId="624B5BA9" w14:textId="77777777" w:rsidR="004E4D3F" w:rsidRPr="00EC1FA9" w:rsidRDefault="004E4D3F" w:rsidP="00376EFA">
            <w:r w:rsidRPr="00EC1FA9">
              <w:t>Kentucky</w:t>
            </w:r>
          </w:p>
        </w:tc>
        <w:tc>
          <w:tcPr>
            <w:tcW w:w="619" w:type="pct"/>
            <w:noWrap/>
            <w:hideMark/>
          </w:tcPr>
          <w:p w14:paraId="000845FA" w14:textId="77777777" w:rsidR="004E4D3F" w:rsidRPr="00EC1FA9" w:rsidRDefault="004E4D3F">
            <w:pPr>
              <w:jc w:val="center"/>
              <w:pPrChange w:id="1130" w:author="Alotaibi, Raed" w:date="2019-06-21T10:01:00Z">
                <w:pPr/>
              </w:pPrChange>
            </w:pPr>
            <w:r w:rsidRPr="00EC1FA9">
              <w:t>12.4</w:t>
            </w:r>
          </w:p>
        </w:tc>
        <w:tc>
          <w:tcPr>
            <w:tcW w:w="619" w:type="pct"/>
            <w:noWrap/>
            <w:hideMark/>
          </w:tcPr>
          <w:p w14:paraId="58714AA8" w14:textId="77777777" w:rsidR="004E4D3F" w:rsidRPr="00EC1FA9" w:rsidRDefault="004E4D3F">
            <w:pPr>
              <w:jc w:val="center"/>
              <w:pPrChange w:id="1131" w:author="Alotaibi, Raed" w:date="2019-06-21T10:01:00Z">
                <w:pPr/>
              </w:pPrChange>
            </w:pPr>
            <w:r w:rsidRPr="00EC1FA9">
              <w:t>6.1</w:t>
            </w:r>
          </w:p>
        </w:tc>
        <w:tc>
          <w:tcPr>
            <w:tcW w:w="619" w:type="pct"/>
            <w:noWrap/>
            <w:hideMark/>
          </w:tcPr>
          <w:p w14:paraId="0D49E9C6" w14:textId="77777777" w:rsidR="004E4D3F" w:rsidRPr="00EC1FA9" w:rsidRDefault="004E4D3F">
            <w:pPr>
              <w:jc w:val="center"/>
              <w:pPrChange w:id="1132" w:author="Alotaibi, Raed" w:date="2019-06-21T10:01:00Z">
                <w:pPr/>
              </w:pPrChange>
            </w:pPr>
            <w:r w:rsidRPr="00EC1FA9">
              <w:t>8.9</w:t>
            </w:r>
          </w:p>
        </w:tc>
        <w:tc>
          <w:tcPr>
            <w:tcW w:w="619" w:type="pct"/>
            <w:noWrap/>
            <w:hideMark/>
          </w:tcPr>
          <w:p w14:paraId="679A10C4" w14:textId="77777777" w:rsidR="004E4D3F" w:rsidRPr="00EC1FA9" w:rsidRDefault="004E4D3F">
            <w:pPr>
              <w:jc w:val="center"/>
              <w:pPrChange w:id="1133" w:author="Alotaibi, Raed" w:date="2019-06-21T10:01:00Z">
                <w:pPr/>
              </w:pPrChange>
            </w:pPr>
            <w:r w:rsidRPr="00EC1FA9">
              <w:t>10.8</w:t>
            </w:r>
          </w:p>
        </w:tc>
        <w:tc>
          <w:tcPr>
            <w:tcW w:w="619" w:type="pct"/>
            <w:noWrap/>
            <w:hideMark/>
          </w:tcPr>
          <w:p w14:paraId="1C82261E" w14:textId="77777777" w:rsidR="004E4D3F" w:rsidRPr="00EC1FA9" w:rsidRDefault="004E4D3F">
            <w:pPr>
              <w:jc w:val="center"/>
              <w:pPrChange w:id="1134" w:author="Alotaibi, Raed" w:date="2019-06-21T10:01:00Z">
                <w:pPr/>
              </w:pPrChange>
            </w:pPr>
            <w:r w:rsidRPr="00EC1FA9">
              <w:t>14.8</w:t>
            </w:r>
          </w:p>
        </w:tc>
        <w:tc>
          <w:tcPr>
            <w:tcW w:w="616" w:type="pct"/>
            <w:noWrap/>
            <w:hideMark/>
          </w:tcPr>
          <w:p w14:paraId="47FD0A7D" w14:textId="77777777" w:rsidR="004E4D3F" w:rsidRPr="00EC1FA9" w:rsidRDefault="004E4D3F">
            <w:pPr>
              <w:jc w:val="center"/>
              <w:pPrChange w:id="1135" w:author="Alotaibi, Raed" w:date="2019-06-21T10:01:00Z">
                <w:pPr/>
              </w:pPrChange>
            </w:pPr>
            <w:r w:rsidRPr="00EC1FA9">
              <w:t>33.3</w:t>
            </w:r>
          </w:p>
        </w:tc>
      </w:tr>
      <w:tr w:rsidR="004E4D3F" w:rsidRPr="00EC1FA9" w14:paraId="743CC248" w14:textId="77777777" w:rsidTr="00376EFA">
        <w:trPr>
          <w:trHeight w:val="300"/>
        </w:trPr>
        <w:tc>
          <w:tcPr>
            <w:tcW w:w="1288" w:type="pct"/>
            <w:noWrap/>
            <w:hideMark/>
          </w:tcPr>
          <w:p w14:paraId="73828F7C" w14:textId="77777777" w:rsidR="004E4D3F" w:rsidRPr="00EC1FA9" w:rsidRDefault="004E4D3F" w:rsidP="00376EFA">
            <w:r w:rsidRPr="00EC1FA9">
              <w:t>Louisiana</w:t>
            </w:r>
          </w:p>
        </w:tc>
        <w:tc>
          <w:tcPr>
            <w:tcW w:w="619" w:type="pct"/>
            <w:noWrap/>
            <w:hideMark/>
          </w:tcPr>
          <w:p w14:paraId="72C788D9" w14:textId="77777777" w:rsidR="004E4D3F" w:rsidRPr="00EC1FA9" w:rsidRDefault="004E4D3F">
            <w:pPr>
              <w:jc w:val="center"/>
              <w:pPrChange w:id="1136" w:author="Alotaibi, Raed" w:date="2019-06-21T10:01:00Z">
                <w:pPr/>
              </w:pPrChange>
            </w:pPr>
            <w:r w:rsidRPr="00EC1FA9">
              <w:t>9.6</w:t>
            </w:r>
          </w:p>
        </w:tc>
        <w:tc>
          <w:tcPr>
            <w:tcW w:w="619" w:type="pct"/>
            <w:noWrap/>
            <w:hideMark/>
          </w:tcPr>
          <w:p w14:paraId="6BD9CFF6" w14:textId="77777777" w:rsidR="004E4D3F" w:rsidRPr="00EC1FA9" w:rsidRDefault="004E4D3F">
            <w:pPr>
              <w:jc w:val="center"/>
              <w:pPrChange w:id="1137" w:author="Alotaibi, Raed" w:date="2019-06-21T10:01:00Z">
                <w:pPr/>
              </w:pPrChange>
            </w:pPr>
            <w:r w:rsidRPr="00EC1FA9">
              <w:t>3.0</w:t>
            </w:r>
          </w:p>
        </w:tc>
        <w:tc>
          <w:tcPr>
            <w:tcW w:w="619" w:type="pct"/>
            <w:noWrap/>
            <w:hideMark/>
          </w:tcPr>
          <w:p w14:paraId="1E0BF632" w14:textId="77777777" w:rsidR="004E4D3F" w:rsidRPr="00EC1FA9" w:rsidRDefault="004E4D3F">
            <w:pPr>
              <w:jc w:val="center"/>
              <w:pPrChange w:id="1138" w:author="Alotaibi, Raed" w:date="2019-06-21T10:01:00Z">
                <w:pPr/>
              </w:pPrChange>
            </w:pPr>
            <w:r w:rsidRPr="00EC1FA9">
              <w:t>5.3</w:t>
            </w:r>
          </w:p>
        </w:tc>
        <w:tc>
          <w:tcPr>
            <w:tcW w:w="619" w:type="pct"/>
            <w:noWrap/>
            <w:hideMark/>
          </w:tcPr>
          <w:p w14:paraId="4BF0B04F" w14:textId="77777777" w:rsidR="004E4D3F" w:rsidRPr="00EC1FA9" w:rsidRDefault="004E4D3F">
            <w:pPr>
              <w:jc w:val="center"/>
              <w:pPrChange w:id="1139" w:author="Alotaibi, Raed" w:date="2019-06-21T10:01:00Z">
                <w:pPr/>
              </w:pPrChange>
            </w:pPr>
            <w:r w:rsidRPr="00EC1FA9">
              <w:t>8.0</w:t>
            </w:r>
          </w:p>
        </w:tc>
        <w:tc>
          <w:tcPr>
            <w:tcW w:w="619" w:type="pct"/>
            <w:noWrap/>
            <w:hideMark/>
          </w:tcPr>
          <w:p w14:paraId="6BA89FDD" w14:textId="77777777" w:rsidR="004E4D3F" w:rsidRPr="00EC1FA9" w:rsidRDefault="004E4D3F">
            <w:pPr>
              <w:jc w:val="center"/>
              <w:pPrChange w:id="1140" w:author="Alotaibi, Raed" w:date="2019-06-21T10:01:00Z">
                <w:pPr/>
              </w:pPrChange>
            </w:pPr>
            <w:r w:rsidRPr="00EC1FA9">
              <w:t>12.6</w:t>
            </w:r>
          </w:p>
        </w:tc>
        <w:tc>
          <w:tcPr>
            <w:tcW w:w="616" w:type="pct"/>
            <w:noWrap/>
            <w:hideMark/>
          </w:tcPr>
          <w:p w14:paraId="3F09C0F8" w14:textId="77777777" w:rsidR="004E4D3F" w:rsidRPr="00EC1FA9" w:rsidRDefault="004E4D3F">
            <w:pPr>
              <w:jc w:val="center"/>
              <w:pPrChange w:id="1141" w:author="Alotaibi, Raed" w:date="2019-06-21T10:01:00Z">
                <w:pPr/>
              </w:pPrChange>
            </w:pPr>
            <w:r w:rsidRPr="00EC1FA9">
              <w:t>31.4</w:t>
            </w:r>
          </w:p>
        </w:tc>
      </w:tr>
      <w:tr w:rsidR="004E4D3F" w:rsidRPr="00EC1FA9" w14:paraId="47FB3662" w14:textId="77777777" w:rsidTr="00376EFA">
        <w:trPr>
          <w:trHeight w:val="300"/>
        </w:trPr>
        <w:tc>
          <w:tcPr>
            <w:tcW w:w="1288" w:type="pct"/>
            <w:noWrap/>
            <w:hideMark/>
          </w:tcPr>
          <w:p w14:paraId="59F63C57" w14:textId="77777777" w:rsidR="004E4D3F" w:rsidRPr="00EC1FA9" w:rsidRDefault="004E4D3F" w:rsidP="00376EFA">
            <w:r w:rsidRPr="00EC1FA9">
              <w:t>Maine</w:t>
            </w:r>
          </w:p>
        </w:tc>
        <w:tc>
          <w:tcPr>
            <w:tcW w:w="619" w:type="pct"/>
            <w:noWrap/>
            <w:hideMark/>
          </w:tcPr>
          <w:p w14:paraId="5675BCEE" w14:textId="77777777" w:rsidR="004E4D3F" w:rsidRPr="00EC1FA9" w:rsidRDefault="004E4D3F">
            <w:pPr>
              <w:jc w:val="center"/>
              <w:pPrChange w:id="1142" w:author="Alotaibi, Raed" w:date="2019-06-21T10:01:00Z">
                <w:pPr/>
              </w:pPrChange>
            </w:pPr>
            <w:r w:rsidRPr="00EC1FA9">
              <w:t>6.3</w:t>
            </w:r>
          </w:p>
        </w:tc>
        <w:tc>
          <w:tcPr>
            <w:tcW w:w="619" w:type="pct"/>
            <w:noWrap/>
            <w:hideMark/>
          </w:tcPr>
          <w:p w14:paraId="7DDDE2CE" w14:textId="77777777" w:rsidR="004E4D3F" w:rsidRPr="00EC1FA9" w:rsidRDefault="004E4D3F">
            <w:pPr>
              <w:jc w:val="center"/>
              <w:pPrChange w:id="1143" w:author="Alotaibi, Raed" w:date="2019-06-21T10:01:00Z">
                <w:pPr/>
              </w:pPrChange>
            </w:pPr>
            <w:r w:rsidRPr="00EC1FA9">
              <w:t>2.0</w:t>
            </w:r>
          </w:p>
        </w:tc>
        <w:tc>
          <w:tcPr>
            <w:tcW w:w="619" w:type="pct"/>
            <w:noWrap/>
            <w:hideMark/>
          </w:tcPr>
          <w:p w14:paraId="4452EBB3" w14:textId="77777777" w:rsidR="004E4D3F" w:rsidRPr="00EC1FA9" w:rsidRDefault="004E4D3F">
            <w:pPr>
              <w:jc w:val="center"/>
              <w:pPrChange w:id="1144" w:author="Alotaibi, Raed" w:date="2019-06-21T10:01:00Z">
                <w:pPr/>
              </w:pPrChange>
            </w:pPr>
            <w:r w:rsidRPr="00EC1FA9">
              <w:t>4.4</w:t>
            </w:r>
          </w:p>
        </w:tc>
        <w:tc>
          <w:tcPr>
            <w:tcW w:w="619" w:type="pct"/>
            <w:noWrap/>
            <w:hideMark/>
          </w:tcPr>
          <w:p w14:paraId="3C291D66" w14:textId="77777777" w:rsidR="004E4D3F" w:rsidRPr="00EC1FA9" w:rsidRDefault="004E4D3F">
            <w:pPr>
              <w:jc w:val="center"/>
              <w:pPrChange w:id="1145" w:author="Alotaibi, Raed" w:date="2019-06-21T10:01:00Z">
                <w:pPr/>
              </w:pPrChange>
            </w:pPr>
            <w:r w:rsidRPr="00EC1FA9">
              <w:t>5.8</w:t>
            </w:r>
          </w:p>
        </w:tc>
        <w:tc>
          <w:tcPr>
            <w:tcW w:w="619" w:type="pct"/>
            <w:noWrap/>
            <w:hideMark/>
          </w:tcPr>
          <w:p w14:paraId="1059B710" w14:textId="77777777" w:rsidR="004E4D3F" w:rsidRPr="00EC1FA9" w:rsidRDefault="004E4D3F">
            <w:pPr>
              <w:jc w:val="center"/>
              <w:pPrChange w:id="1146" w:author="Alotaibi, Raed" w:date="2019-06-21T10:01:00Z">
                <w:pPr/>
              </w:pPrChange>
            </w:pPr>
            <w:r w:rsidRPr="00EC1FA9">
              <w:t>7.5</w:t>
            </w:r>
          </w:p>
        </w:tc>
        <w:tc>
          <w:tcPr>
            <w:tcW w:w="616" w:type="pct"/>
            <w:noWrap/>
            <w:hideMark/>
          </w:tcPr>
          <w:p w14:paraId="5CD08E98" w14:textId="77777777" w:rsidR="004E4D3F" w:rsidRPr="00EC1FA9" w:rsidRDefault="004E4D3F">
            <w:pPr>
              <w:jc w:val="center"/>
              <w:pPrChange w:id="1147" w:author="Alotaibi, Raed" w:date="2019-06-21T10:01:00Z">
                <w:pPr/>
              </w:pPrChange>
            </w:pPr>
            <w:r w:rsidRPr="00EC1FA9">
              <w:t>18.7</w:t>
            </w:r>
          </w:p>
        </w:tc>
      </w:tr>
      <w:tr w:rsidR="004E4D3F" w:rsidRPr="00EC1FA9" w14:paraId="4A089915" w14:textId="77777777" w:rsidTr="00376EFA">
        <w:trPr>
          <w:trHeight w:val="300"/>
        </w:trPr>
        <w:tc>
          <w:tcPr>
            <w:tcW w:w="1288" w:type="pct"/>
            <w:noWrap/>
            <w:hideMark/>
          </w:tcPr>
          <w:p w14:paraId="0B622D4A" w14:textId="77777777" w:rsidR="004E4D3F" w:rsidRPr="00EC1FA9" w:rsidRDefault="004E4D3F" w:rsidP="00376EFA">
            <w:r w:rsidRPr="00EC1FA9">
              <w:t>Maryland</w:t>
            </w:r>
          </w:p>
        </w:tc>
        <w:tc>
          <w:tcPr>
            <w:tcW w:w="619" w:type="pct"/>
            <w:noWrap/>
            <w:hideMark/>
          </w:tcPr>
          <w:p w14:paraId="507021A2" w14:textId="77777777" w:rsidR="004E4D3F" w:rsidRPr="00EC1FA9" w:rsidRDefault="004E4D3F">
            <w:pPr>
              <w:jc w:val="center"/>
              <w:pPrChange w:id="1148" w:author="Alotaibi, Raed" w:date="2019-06-21T10:01:00Z">
                <w:pPr/>
              </w:pPrChange>
            </w:pPr>
            <w:r w:rsidRPr="00EC1FA9">
              <w:t>16.1</w:t>
            </w:r>
          </w:p>
        </w:tc>
        <w:tc>
          <w:tcPr>
            <w:tcW w:w="619" w:type="pct"/>
            <w:noWrap/>
            <w:hideMark/>
          </w:tcPr>
          <w:p w14:paraId="78C73511" w14:textId="77777777" w:rsidR="004E4D3F" w:rsidRPr="00EC1FA9" w:rsidRDefault="004E4D3F">
            <w:pPr>
              <w:jc w:val="center"/>
              <w:pPrChange w:id="1149" w:author="Alotaibi, Raed" w:date="2019-06-21T10:01:00Z">
                <w:pPr/>
              </w:pPrChange>
            </w:pPr>
            <w:r w:rsidRPr="00EC1FA9">
              <w:t>5.9</w:t>
            </w:r>
          </w:p>
        </w:tc>
        <w:tc>
          <w:tcPr>
            <w:tcW w:w="619" w:type="pct"/>
            <w:noWrap/>
            <w:hideMark/>
          </w:tcPr>
          <w:p w14:paraId="0D4BB8A0" w14:textId="77777777" w:rsidR="004E4D3F" w:rsidRPr="00EC1FA9" w:rsidRDefault="004E4D3F">
            <w:pPr>
              <w:jc w:val="center"/>
              <w:pPrChange w:id="1150" w:author="Alotaibi, Raed" w:date="2019-06-21T10:01:00Z">
                <w:pPr/>
              </w:pPrChange>
            </w:pPr>
            <w:r w:rsidRPr="00EC1FA9">
              <w:t>11.8</w:t>
            </w:r>
          </w:p>
        </w:tc>
        <w:tc>
          <w:tcPr>
            <w:tcW w:w="619" w:type="pct"/>
            <w:noWrap/>
            <w:hideMark/>
          </w:tcPr>
          <w:p w14:paraId="2CF697E2" w14:textId="77777777" w:rsidR="004E4D3F" w:rsidRPr="00EC1FA9" w:rsidRDefault="004E4D3F">
            <w:pPr>
              <w:jc w:val="center"/>
              <w:pPrChange w:id="1151" w:author="Alotaibi, Raed" w:date="2019-06-21T10:01:00Z">
                <w:pPr/>
              </w:pPrChange>
            </w:pPr>
            <w:r w:rsidRPr="00EC1FA9">
              <w:t>15.3</w:t>
            </w:r>
          </w:p>
        </w:tc>
        <w:tc>
          <w:tcPr>
            <w:tcW w:w="619" w:type="pct"/>
            <w:noWrap/>
            <w:hideMark/>
          </w:tcPr>
          <w:p w14:paraId="0B2D9711" w14:textId="77777777" w:rsidR="004E4D3F" w:rsidRPr="00EC1FA9" w:rsidRDefault="004E4D3F">
            <w:pPr>
              <w:jc w:val="center"/>
              <w:pPrChange w:id="1152" w:author="Alotaibi, Raed" w:date="2019-06-21T10:01:00Z">
                <w:pPr/>
              </w:pPrChange>
            </w:pPr>
            <w:r w:rsidRPr="00EC1FA9">
              <w:t>20.8</w:t>
            </w:r>
          </w:p>
        </w:tc>
        <w:tc>
          <w:tcPr>
            <w:tcW w:w="616" w:type="pct"/>
            <w:noWrap/>
            <w:hideMark/>
          </w:tcPr>
          <w:p w14:paraId="6F09121B" w14:textId="77777777" w:rsidR="004E4D3F" w:rsidRPr="00EC1FA9" w:rsidRDefault="004E4D3F">
            <w:pPr>
              <w:jc w:val="center"/>
              <w:pPrChange w:id="1153" w:author="Alotaibi, Raed" w:date="2019-06-21T10:01:00Z">
                <w:pPr/>
              </w:pPrChange>
            </w:pPr>
            <w:r w:rsidRPr="00EC1FA9">
              <w:t>34.0</w:t>
            </w:r>
          </w:p>
        </w:tc>
      </w:tr>
      <w:tr w:rsidR="004E4D3F" w:rsidRPr="00EC1FA9" w14:paraId="2D904964" w14:textId="77777777" w:rsidTr="00376EFA">
        <w:trPr>
          <w:trHeight w:val="300"/>
        </w:trPr>
        <w:tc>
          <w:tcPr>
            <w:tcW w:w="1288" w:type="pct"/>
            <w:noWrap/>
            <w:hideMark/>
          </w:tcPr>
          <w:p w14:paraId="46E59D76" w14:textId="77777777" w:rsidR="004E4D3F" w:rsidRPr="00EC1FA9" w:rsidRDefault="004E4D3F" w:rsidP="00376EFA">
            <w:r w:rsidRPr="00EC1FA9">
              <w:t>Massachusetts</w:t>
            </w:r>
          </w:p>
        </w:tc>
        <w:tc>
          <w:tcPr>
            <w:tcW w:w="619" w:type="pct"/>
            <w:noWrap/>
            <w:hideMark/>
          </w:tcPr>
          <w:p w14:paraId="71D681BE" w14:textId="77777777" w:rsidR="004E4D3F" w:rsidRPr="00EC1FA9" w:rsidRDefault="004E4D3F">
            <w:pPr>
              <w:jc w:val="center"/>
              <w:pPrChange w:id="1154" w:author="Alotaibi, Raed" w:date="2019-06-21T10:01:00Z">
                <w:pPr/>
              </w:pPrChange>
            </w:pPr>
            <w:r w:rsidRPr="00EC1FA9">
              <w:t>14.1</w:t>
            </w:r>
          </w:p>
        </w:tc>
        <w:tc>
          <w:tcPr>
            <w:tcW w:w="619" w:type="pct"/>
            <w:noWrap/>
            <w:hideMark/>
          </w:tcPr>
          <w:p w14:paraId="4D3C59F9" w14:textId="77777777" w:rsidR="004E4D3F" w:rsidRPr="00EC1FA9" w:rsidRDefault="004E4D3F">
            <w:pPr>
              <w:jc w:val="center"/>
              <w:pPrChange w:id="1155" w:author="Alotaibi, Raed" w:date="2019-06-21T10:01:00Z">
                <w:pPr/>
              </w:pPrChange>
            </w:pPr>
            <w:r w:rsidRPr="00EC1FA9">
              <w:t>3.7</w:t>
            </w:r>
          </w:p>
        </w:tc>
        <w:tc>
          <w:tcPr>
            <w:tcW w:w="619" w:type="pct"/>
            <w:noWrap/>
            <w:hideMark/>
          </w:tcPr>
          <w:p w14:paraId="1F547A5A" w14:textId="77777777" w:rsidR="004E4D3F" w:rsidRPr="00EC1FA9" w:rsidRDefault="004E4D3F">
            <w:pPr>
              <w:jc w:val="center"/>
              <w:pPrChange w:id="1156" w:author="Alotaibi, Raed" w:date="2019-06-21T10:01:00Z">
                <w:pPr/>
              </w:pPrChange>
            </w:pPr>
            <w:r w:rsidRPr="00EC1FA9">
              <w:t>10.3</w:t>
            </w:r>
          </w:p>
        </w:tc>
        <w:tc>
          <w:tcPr>
            <w:tcW w:w="619" w:type="pct"/>
            <w:noWrap/>
            <w:hideMark/>
          </w:tcPr>
          <w:p w14:paraId="06E6A0D2" w14:textId="77777777" w:rsidR="004E4D3F" w:rsidRPr="00EC1FA9" w:rsidRDefault="004E4D3F">
            <w:pPr>
              <w:jc w:val="center"/>
              <w:pPrChange w:id="1157" w:author="Alotaibi, Raed" w:date="2019-06-21T10:01:00Z">
                <w:pPr/>
              </w:pPrChange>
            </w:pPr>
            <w:r w:rsidRPr="00EC1FA9">
              <w:t>13.2</w:t>
            </w:r>
          </w:p>
        </w:tc>
        <w:tc>
          <w:tcPr>
            <w:tcW w:w="619" w:type="pct"/>
            <w:noWrap/>
            <w:hideMark/>
          </w:tcPr>
          <w:p w14:paraId="58B44EC3" w14:textId="77777777" w:rsidR="004E4D3F" w:rsidRPr="00EC1FA9" w:rsidRDefault="004E4D3F">
            <w:pPr>
              <w:jc w:val="center"/>
              <w:pPrChange w:id="1158" w:author="Alotaibi, Raed" w:date="2019-06-21T10:01:00Z">
                <w:pPr/>
              </w:pPrChange>
            </w:pPr>
            <w:r w:rsidRPr="00EC1FA9">
              <w:t>17.0</w:t>
            </w:r>
          </w:p>
        </w:tc>
        <w:tc>
          <w:tcPr>
            <w:tcW w:w="616" w:type="pct"/>
            <w:noWrap/>
            <w:hideMark/>
          </w:tcPr>
          <w:p w14:paraId="183E6AB4" w14:textId="77777777" w:rsidR="004E4D3F" w:rsidRPr="00EC1FA9" w:rsidRDefault="004E4D3F">
            <w:pPr>
              <w:jc w:val="center"/>
              <w:pPrChange w:id="1159" w:author="Alotaibi, Raed" w:date="2019-06-21T10:01:00Z">
                <w:pPr/>
              </w:pPrChange>
            </w:pPr>
            <w:r w:rsidRPr="00EC1FA9">
              <w:t>42.5</w:t>
            </w:r>
          </w:p>
        </w:tc>
      </w:tr>
      <w:tr w:rsidR="004E4D3F" w:rsidRPr="00EC1FA9" w14:paraId="1E33A2AE" w14:textId="77777777" w:rsidTr="00376EFA">
        <w:trPr>
          <w:trHeight w:val="300"/>
        </w:trPr>
        <w:tc>
          <w:tcPr>
            <w:tcW w:w="1288" w:type="pct"/>
            <w:noWrap/>
            <w:hideMark/>
          </w:tcPr>
          <w:p w14:paraId="135C5E8B" w14:textId="77777777" w:rsidR="004E4D3F" w:rsidRPr="00EC1FA9" w:rsidRDefault="004E4D3F" w:rsidP="00376EFA">
            <w:r w:rsidRPr="00EC1FA9">
              <w:t>Michigan</w:t>
            </w:r>
          </w:p>
        </w:tc>
        <w:tc>
          <w:tcPr>
            <w:tcW w:w="619" w:type="pct"/>
            <w:noWrap/>
            <w:hideMark/>
          </w:tcPr>
          <w:p w14:paraId="59A3AC79" w14:textId="77777777" w:rsidR="004E4D3F" w:rsidRPr="00EC1FA9" w:rsidRDefault="004E4D3F">
            <w:pPr>
              <w:jc w:val="center"/>
              <w:pPrChange w:id="1160" w:author="Alotaibi, Raed" w:date="2019-06-21T10:01:00Z">
                <w:pPr/>
              </w:pPrChange>
            </w:pPr>
            <w:r w:rsidRPr="00EC1FA9">
              <w:t>12.9</w:t>
            </w:r>
          </w:p>
        </w:tc>
        <w:tc>
          <w:tcPr>
            <w:tcW w:w="619" w:type="pct"/>
            <w:noWrap/>
            <w:hideMark/>
          </w:tcPr>
          <w:p w14:paraId="771C7DB6" w14:textId="77777777" w:rsidR="004E4D3F" w:rsidRPr="00EC1FA9" w:rsidRDefault="004E4D3F">
            <w:pPr>
              <w:jc w:val="center"/>
              <w:pPrChange w:id="1161" w:author="Alotaibi, Raed" w:date="2019-06-21T10:01:00Z">
                <w:pPr/>
              </w:pPrChange>
            </w:pPr>
            <w:r w:rsidRPr="00EC1FA9">
              <w:t>2.8</w:t>
            </w:r>
          </w:p>
        </w:tc>
        <w:tc>
          <w:tcPr>
            <w:tcW w:w="619" w:type="pct"/>
            <w:noWrap/>
            <w:hideMark/>
          </w:tcPr>
          <w:p w14:paraId="1B0FB491" w14:textId="77777777" w:rsidR="004E4D3F" w:rsidRPr="00EC1FA9" w:rsidRDefault="004E4D3F">
            <w:pPr>
              <w:jc w:val="center"/>
              <w:pPrChange w:id="1162" w:author="Alotaibi, Raed" w:date="2019-06-21T10:01:00Z">
                <w:pPr/>
              </w:pPrChange>
            </w:pPr>
            <w:r w:rsidRPr="00EC1FA9">
              <w:t>7.7</w:t>
            </w:r>
          </w:p>
        </w:tc>
        <w:tc>
          <w:tcPr>
            <w:tcW w:w="619" w:type="pct"/>
            <w:noWrap/>
            <w:hideMark/>
          </w:tcPr>
          <w:p w14:paraId="448EE57C" w14:textId="77777777" w:rsidR="004E4D3F" w:rsidRPr="00EC1FA9" w:rsidRDefault="004E4D3F">
            <w:pPr>
              <w:jc w:val="center"/>
              <w:pPrChange w:id="1163" w:author="Alotaibi, Raed" w:date="2019-06-21T10:01:00Z">
                <w:pPr/>
              </w:pPrChange>
            </w:pPr>
            <w:r w:rsidRPr="00EC1FA9">
              <w:t>11.3</w:t>
            </w:r>
          </w:p>
        </w:tc>
        <w:tc>
          <w:tcPr>
            <w:tcW w:w="619" w:type="pct"/>
            <w:noWrap/>
            <w:hideMark/>
          </w:tcPr>
          <w:p w14:paraId="39069279" w14:textId="77777777" w:rsidR="004E4D3F" w:rsidRPr="00EC1FA9" w:rsidRDefault="004E4D3F">
            <w:pPr>
              <w:jc w:val="center"/>
              <w:pPrChange w:id="1164" w:author="Alotaibi, Raed" w:date="2019-06-21T10:01:00Z">
                <w:pPr/>
              </w:pPrChange>
            </w:pPr>
            <w:r w:rsidRPr="00EC1FA9">
              <w:t>17.5</w:t>
            </w:r>
          </w:p>
        </w:tc>
        <w:tc>
          <w:tcPr>
            <w:tcW w:w="616" w:type="pct"/>
            <w:noWrap/>
            <w:hideMark/>
          </w:tcPr>
          <w:p w14:paraId="4C2E1049" w14:textId="77777777" w:rsidR="004E4D3F" w:rsidRPr="00EC1FA9" w:rsidRDefault="004E4D3F">
            <w:pPr>
              <w:jc w:val="center"/>
              <w:pPrChange w:id="1165" w:author="Alotaibi, Raed" w:date="2019-06-21T10:01:00Z">
                <w:pPr/>
              </w:pPrChange>
            </w:pPr>
            <w:r w:rsidRPr="00EC1FA9">
              <w:t>35.9</w:t>
            </w:r>
          </w:p>
        </w:tc>
      </w:tr>
      <w:tr w:rsidR="004E4D3F" w:rsidRPr="00EC1FA9" w14:paraId="5BA0F336" w14:textId="77777777" w:rsidTr="00376EFA">
        <w:trPr>
          <w:trHeight w:val="300"/>
        </w:trPr>
        <w:tc>
          <w:tcPr>
            <w:tcW w:w="1288" w:type="pct"/>
            <w:noWrap/>
            <w:hideMark/>
          </w:tcPr>
          <w:p w14:paraId="3DF49EBD" w14:textId="77777777" w:rsidR="004E4D3F" w:rsidRPr="00EC1FA9" w:rsidRDefault="004E4D3F" w:rsidP="00376EFA">
            <w:r w:rsidRPr="00EC1FA9">
              <w:t>Minnesota</w:t>
            </w:r>
          </w:p>
        </w:tc>
        <w:tc>
          <w:tcPr>
            <w:tcW w:w="619" w:type="pct"/>
            <w:noWrap/>
            <w:hideMark/>
          </w:tcPr>
          <w:p w14:paraId="6C7A94F8" w14:textId="77777777" w:rsidR="004E4D3F" w:rsidRPr="00EC1FA9" w:rsidRDefault="004E4D3F">
            <w:pPr>
              <w:jc w:val="center"/>
              <w:pPrChange w:id="1166" w:author="Alotaibi, Raed" w:date="2019-06-21T10:01:00Z">
                <w:pPr/>
              </w:pPrChange>
            </w:pPr>
            <w:r w:rsidRPr="00EC1FA9">
              <w:t>9.9</w:t>
            </w:r>
          </w:p>
        </w:tc>
        <w:tc>
          <w:tcPr>
            <w:tcW w:w="619" w:type="pct"/>
            <w:noWrap/>
            <w:hideMark/>
          </w:tcPr>
          <w:p w14:paraId="35B1E5E8" w14:textId="77777777" w:rsidR="004E4D3F" w:rsidRPr="00EC1FA9" w:rsidRDefault="004E4D3F">
            <w:pPr>
              <w:jc w:val="center"/>
              <w:pPrChange w:id="1167" w:author="Alotaibi, Raed" w:date="2019-06-21T10:01:00Z">
                <w:pPr/>
              </w:pPrChange>
            </w:pPr>
            <w:r w:rsidRPr="00EC1FA9">
              <w:t>2.9</w:t>
            </w:r>
          </w:p>
        </w:tc>
        <w:tc>
          <w:tcPr>
            <w:tcW w:w="619" w:type="pct"/>
            <w:noWrap/>
            <w:hideMark/>
          </w:tcPr>
          <w:p w14:paraId="04CDB9D8" w14:textId="77777777" w:rsidR="004E4D3F" w:rsidRPr="00EC1FA9" w:rsidRDefault="004E4D3F">
            <w:pPr>
              <w:jc w:val="center"/>
              <w:pPrChange w:id="1168" w:author="Alotaibi, Raed" w:date="2019-06-21T10:01:00Z">
                <w:pPr/>
              </w:pPrChange>
            </w:pPr>
            <w:r w:rsidRPr="00EC1FA9">
              <w:t>5.0</w:t>
            </w:r>
          </w:p>
        </w:tc>
        <w:tc>
          <w:tcPr>
            <w:tcW w:w="619" w:type="pct"/>
            <w:noWrap/>
            <w:hideMark/>
          </w:tcPr>
          <w:p w14:paraId="635F4EA9" w14:textId="77777777" w:rsidR="004E4D3F" w:rsidRPr="00EC1FA9" w:rsidRDefault="004E4D3F">
            <w:pPr>
              <w:jc w:val="center"/>
              <w:pPrChange w:id="1169" w:author="Alotaibi, Raed" w:date="2019-06-21T10:01:00Z">
                <w:pPr/>
              </w:pPrChange>
            </w:pPr>
            <w:r w:rsidRPr="00EC1FA9">
              <w:t>7.8</w:t>
            </w:r>
          </w:p>
        </w:tc>
        <w:tc>
          <w:tcPr>
            <w:tcW w:w="619" w:type="pct"/>
            <w:noWrap/>
            <w:hideMark/>
          </w:tcPr>
          <w:p w14:paraId="5A599644" w14:textId="77777777" w:rsidR="004E4D3F" w:rsidRPr="00EC1FA9" w:rsidRDefault="004E4D3F">
            <w:pPr>
              <w:jc w:val="center"/>
              <w:pPrChange w:id="1170" w:author="Alotaibi, Raed" w:date="2019-06-21T10:01:00Z">
                <w:pPr/>
              </w:pPrChange>
            </w:pPr>
            <w:r w:rsidRPr="00EC1FA9">
              <w:t>12.5</w:t>
            </w:r>
          </w:p>
        </w:tc>
        <w:tc>
          <w:tcPr>
            <w:tcW w:w="616" w:type="pct"/>
            <w:noWrap/>
            <w:hideMark/>
          </w:tcPr>
          <w:p w14:paraId="39E6859F" w14:textId="77777777" w:rsidR="004E4D3F" w:rsidRPr="00EC1FA9" w:rsidRDefault="004E4D3F">
            <w:pPr>
              <w:jc w:val="center"/>
              <w:pPrChange w:id="1171" w:author="Alotaibi, Raed" w:date="2019-06-21T10:01:00Z">
                <w:pPr/>
              </w:pPrChange>
            </w:pPr>
            <w:r w:rsidRPr="00EC1FA9">
              <w:t>40.8</w:t>
            </w:r>
          </w:p>
        </w:tc>
      </w:tr>
      <w:tr w:rsidR="004E4D3F" w:rsidRPr="00EC1FA9" w14:paraId="55EF5E70" w14:textId="77777777" w:rsidTr="00376EFA">
        <w:trPr>
          <w:trHeight w:val="300"/>
        </w:trPr>
        <w:tc>
          <w:tcPr>
            <w:tcW w:w="1288" w:type="pct"/>
            <w:noWrap/>
            <w:hideMark/>
          </w:tcPr>
          <w:p w14:paraId="489F3F46" w14:textId="77777777" w:rsidR="004E4D3F" w:rsidRPr="00EC1FA9" w:rsidRDefault="004E4D3F" w:rsidP="00376EFA">
            <w:r w:rsidRPr="00EC1FA9">
              <w:t>Mississippi</w:t>
            </w:r>
          </w:p>
        </w:tc>
        <w:tc>
          <w:tcPr>
            <w:tcW w:w="619" w:type="pct"/>
            <w:noWrap/>
            <w:hideMark/>
          </w:tcPr>
          <w:p w14:paraId="204B4669" w14:textId="77777777" w:rsidR="004E4D3F" w:rsidRPr="00EC1FA9" w:rsidRDefault="004E4D3F">
            <w:pPr>
              <w:jc w:val="center"/>
              <w:pPrChange w:id="1172" w:author="Alotaibi, Raed" w:date="2019-06-21T10:01:00Z">
                <w:pPr/>
              </w:pPrChange>
            </w:pPr>
            <w:r w:rsidRPr="00EC1FA9">
              <w:t>8.3</w:t>
            </w:r>
          </w:p>
        </w:tc>
        <w:tc>
          <w:tcPr>
            <w:tcW w:w="619" w:type="pct"/>
            <w:noWrap/>
            <w:hideMark/>
          </w:tcPr>
          <w:p w14:paraId="02D8E5CB" w14:textId="77777777" w:rsidR="004E4D3F" w:rsidRPr="00EC1FA9" w:rsidRDefault="004E4D3F">
            <w:pPr>
              <w:jc w:val="center"/>
              <w:pPrChange w:id="1173" w:author="Alotaibi, Raed" w:date="2019-06-21T10:01:00Z">
                <w:pPr/>
              </w:pPrChange>
            </w:pPr>
            <w:r w:rsidRPr="00EC1FA9">
              <w:t>3.1</w:t>
            </w:r>
          </w:p>
        </w:tc>
        <w:tc>
          <w:tcPr>
            <w:tcW w:w="619" w:type="pct"/>
            <w:noWrap/>
            <w:hideMark/>
          </w:tcPr>
          <w:p w14:paraId="55F44056" w14:textId="77777777" w:rsidR="004E4D3F" w:rsidRPr="00EC1FA9" w:rsidRDefault="004E4D3F">
            <w:pPr>
              <w:jc w:val="center"/>
              <w:pPrChange w:id="1174" w:author="Alotaibi, Raed" w:date="2019-06-21T10:01:00Z">
                <w:pPr/>
              </w:pPrChange>
            </w:pPr>
            <w:r w:rsidRPr="00EC1FA9">
              <w:t>5.6</w:t>
            </w:r>
          </w:p>
        </w:tc>
        <w:tc>
          <w:tcPr>
            <w:tcW w:w="619" w:type="pct"/>
            <w:noWrap/>
            <w:hideMark/>
          </w:tcPr>
          <w:p w14:paraId="165507CD" w14:textId="77777777" w:rsidR="004E4D3F" w:rsidRPr="00EC1FA9" w:rsidRDefault="004E4D3F">
            <w:pPr>
              <w:jc w:val="center"/>
              <w:pPrChange w:id="1175" w:author="Alotaibi, Raed" w:date="2019-06-21T10:01:00Z">
                <w:pPr/>
              </w:pPrChange>
            </w:pPr>
            <w:r w:rsidRPr="00EC1FA9">
              <w:t>7.0</w:t>
            </w:r>
          </w:p>
        </w:tc>
        <w:tc>
          <w:tcPr>
            <w:tcW w:w="619" w:type="pct"/>
            <w:noWrap/>
            <w:hideMark/>
          </w:tcPr>
          <w:p w14:paraId="571904CF" w14:textId="77777777" w:rsidR="004E4D3F" w:rsidRPr="00EC1FA9" w:rsidRDefault="004E4D3F">
            <w:pPr>
              <w:jc w:val="center"/>
              <w:pPrChange w:id="1176" w:author="Alotaibi, Raed" w:date="2019-06-21T10:01:00Z">
                <w:pPr/>
              </w:pPrChange>
            </w:pPr>
            <w:r w:rsidRPr="00EC1FA9">
              <w:t>10.2</w:t>
            </w:r>
          </w:p>
        </w:tc>
        <w:tc>
          <w:tcPr>
            <w:tcW w:w="616" w:type="pct"/>
            <w:noWrap/>
            <w:hideMark/>
          </w:tcPr>
          <w:p w14:paraId="75DA6205" w14:textId="77777777" w:rsidR="004E4D3F" w:rsidRPr="00EC1FA9" w:rsidRDefault="004E4D3F">
            <w:pPr>
              <w:jc w:val="center"/>
              <w:pPrChange w:id="1177" w:author="Alotaibi, Raed" w:date="2019-06-21T10:01:00Z">
                <w:pPr/>
              </w:pPrChange>
            </w:pPr>
            <w:r w:rsidRPr="00EC1FA9">
              <w:t>24.9</w:t>
            </w:r>
          </w:p>
        </w:tc>
      </w:tr>
      <w:tr w:rsidR="004E4D3F" w:rsidRPr="00EC1FA9" w14:paraId="07CBE97E" w14:textId="77777777" w:rsidTr="00376EFA">
        <w:trPr>
          <w:trHeight w:val="300"/>
        </w:trPr>
        <w:tc>
          <w:tcPr>
            <w:tcW w:w="1288" w:type="pct"/>
            <w:noWrap/>
            <w:hideMark/>
          </w:tcPr>
          <w:p w14:paraId="5B06DC02" w14:textId="77777777" w:rsidR="004E4D3F" w:rsidRPr="00EC1FA9" w:rsidRDefault="004E4D3F" w:rsidP="00376EFA">
            <w:r w:rsidRPr="00EC1FA9">
              <w:t>Missouri</w:t>
            </w:r>
          </w:p>
        </w:tc>
        <w:tc>
          <w:tcPr>
            <w:tcW w:w="619" w:type="pct"/>
            <w:noWrap/>
            <w:hideMark/>
          </w:tcPr>
          <w:p w14:paraId="31331317" w14:textId="77777777" w:rsidR="004E4D3F" w:rsidRPr="00EC1FA9" w:rsidRDefault="004E4D3F">
            <w:pPr>
              <w:jc w:val="center"/>
              <w:pPrChange w:id="1178" w:author="Alotaibi, Raed" w:date="2019-06-21T10:01:00Z">
                <w:pPr/>
              </w:pPrChange>
            </w:pPr>
            <w:r w:rsidRPr="00EC1FA9">
              <w:t>9.3</w:t>
            </w:r>
          </w:p>
        </w:tc>
        <w:tc>
          <w:tcPr>
            <w:tcW w:w="619" w:type="pct"/>
            <w:noWrap/>
            <w:hideMark/>
          </w:tcPr>
          <w:p w14:paraId="0F703572" w14:textId="77777777" w:rsidR="004E4D3F" w:rsidRPr="00EC1FA9" w:rsidRDefault="004E4D3F">
            <w:pPr>
              <w:jc w:val="center"/>
              <w:pPrChange w:id="1179" w:author="Alotaibi, Raed" w:date="2019-06-21T10:01:00Z">
                <w:pPr/>
              </w:pPrChange>
            </w:pPr>
            <w:r w:rsidRPr="00EC1FA9">
              <w:t>4.4</w:t>
            </w:r>
          </w:p>
        </w:tc>
        <w:tc>
          <w:tcPr>
            <w:tcW w:w="619" w:type="pct"/>
            <w:noWrap/>
            <w:hideMark/>
          </w:tcPr>
          <w:p w14:paraId="5EBF12F4" w14:textId="77777777" w:rsidR="004E4D3F" w:rsidRPr="00EC1FA9" w:rsidRDefault="004E4D3F">
            <w:pPr>
              <w:jc w:val="center"/>
              <w:pPrChange w:id="1180" w:author="Alotaibi, Raed" w:date="2019-06-21T10:01:00Z">
                <w:pPr/>
              </w:pPrChange>
            </w:pPr>
            <w:r w:rsidRPr="00EC1FA9">
              <w:t>6.8</w:t>
            </w:r>
          </w:p>
        </w:tc>
        <w:tc>
          <w:tcPr>
            <w:tcW w:w="619" w:type="pct"/>
            <w:noWrap/>
            <w:hideMark/>
          </w:tcPr>
          <w:p w14:paraId="634711DA" w14:textId="77777777" w:rsidR="004E4D3F" w:rsidRPr="00EC1FA9" w:rsidRDefault="004E4D3F">
            <w:pPr>
              <w:jc w:val="center"/>
              <w:pPrChange w:id="1181" w:author="Alotaibi, Raed" w:date="2019-06-21T10:01:00Z">
                <w:pPr/>
              </w:pPrChange>
            </w:pPr>
            <w:r w:rsidRPr="00EC1FA9">
              <w:t>8.4</w:t>
            </w:r>
          </w:p>
        </w:tc>
        <w:tc>
          <w:tcPr>
            <w:tcW w:w="619" w:type="pct"/>
            <w:noWrap/>
            <w:hideMark/>
          </w:tcPr>
          <w:p w14:paraId="3884B1A9" w14:textId="77777777" w:rsidR="004E4D3F" w:rsidRPr="00EC1FA9" w:rsidRDefault="004E4D3F">
            <w:pPr>
              <w:jc w:val="center"/>
              <w:pPrChange w:id="1182" w:author="Alotaibi, Raed" w:date="2019-06-21T10:01:00Z">
                <w:pPr/>
              </w:pPrChange>
            </w:pPr>
            <w:r w:rsidRPr="00EC1FA9">
              <w:t>11.0</w:t>
            </w:r>
          </w:p>
        </w:tc>
        <w:tc>
          <w:tcPr>
            <w:tcW w:w="616" w:type="pct"/>
            <w:noWrap/>
            <w:hideMark/>
          </w:tcPr>
          <w:p w14:paraId="55A07596" w14:textId="77777777" w:rsidR="004E4D3F" w:rsidRPr="00EC1FA9" w:rsidRDefault="004E4D3F">
            <w:pPr>
              <w:jc w:val="center"/>
              <w:pPrChange w:id="1183" w:author="Alotaibi, Raed" w:date="2019-06-21T10:01:00Z">
                <w:pPr/>
              </w:pPrChange>
            </w:pPr>
            <w:r w:rsidRPr="00EC1FA9">
              <w:t>23.8</w:t>
            </w:r>
          </w:p>
        </w:tc>
      </w:tr>
      <w:tr w:rsidR="004E4D3F" w:rsidRPr="00EC1FA9" w14:paraId="606BDE50" w14:textId="77777777" w:rsidTr="00376EFA">
        <w:trPr>
          <w:trHeight w:val="300"/>
        </w:trPr>
        <w:tc>
          <w:tcPr>
            <w:tcW w:w="1288" w:type="pct"/>
            <w:noWrap/>
            <w:hideMark/>
          </w:tcPr>
          <w:p w14:paraId="34C92CC3" w14:textId="77777777" w:rsidR="004E4D3F" w:rsidRPr="00EC1FA9" w:rsidRDefault="004E4D3F" w:rsidP="00376EFA">
            <w:r w:rsidRPr="00EC1FA9">
              <w:t>Montana</w:t>
            </w:r>
          </w:p>
        </w:tc>
        <w:tc>
          <w:tcPr>
            <w:tcW w:w="619" w:type="pct"/>
            <w:noWrap/>
            <w:hideMark/>
          </w:tcPr>
          <w:p w14:paraId="24C71234" w14:textId="77777777" w:rsidR="004E4D3F" w:rsidRPr="00EC1FA9" w:rsidRDefault="004E4D3F">
            <w:pPr>
              <w:jc w:val="center"/>
              <w:pPrChange w:id="1184" w:author="Alotaibi, Raed" w:date="2019-06-21T10:01:00Z">
                <w:pPr/>
              </w:pPrChange>
            </w:pPr>
            <w:r w:rsidRPr="00EC1FA9">
              <w:t>6.2</w:t>
            </w:r>
          </w:p>
        </w:tc>
        <w:tc>
          <w:tcPr>
            <w:tcW w:w="619" w:type="pct"/>
            <w:noWrap/>
            <w:hideMark/>
          </w:tcPr>
          <w:p w14:paraId="041214CF" w14:textId="77777777" w:rsidR="004E4D3F" w:rsidRPr="00EC1FA9" w:rsidRDefault="004E4D3F">
            <w:pPr>
              <w:jc w:val="center"/>
              <w:pPrChange w:id="1185" w:author="Alotaibi, Raed" w:date="2019-06-21T10:01:00Z">
                <w:pPr/>
              </w:pPrChange>
            </w:pPr>
            <w:r w:rsidRPr="00EC1FA9">
              <w:t>1.7</w:t>
            </w:r>
          </w:p>
        </w:tc>
        <w:tc>
          <w:tcPr>
            <w:tcW w:w="619" w:type="pct"/>
            <w:noWrap/>
            <w:hideMark/>
          </w:tcPr>
          <w:p w14:paraId="44B4FA5A" w14:textId="77777777" w:rsidR="004E4D3F" w:rsidRPr="00EC1FA9" w:rsidRDefault="004E4D3F">
            <w:pPr>
              <w:jc w:val="center"/>
              <w:pPrChange w:id="1186" w:author="Alotaibi, Raed" w:date="2019-06-21T10:01:00Z">
                <w:pPr/>
              </w:pPrChange>
            </w:pPr>
            <w:r w:rsidRPr="00EC1FA9">
              <w:t>4.0</w:t>
            </w:r>
          </w:p>
        </w:tc>
        <w:tc>
          <w:tcPr>
            <w:tcW w:w="619" w:type="pct"/>
            <w:noWrap/>
            <w:hideMark/>
          </w:tcPr>
          <w:p w14:paraId="6DF52E87" w14:textId="77777777" w:rsidR="004E4D3F" w:rsidRPr="00EC1FA9" w:rsidRDefault="004E4D3F">
            <w:pPr>
              <w:jc w:val="center"/>
              <w:pPrChange w:id="1187" w:author="Alotaibi, Raed" w:date="2019-06-21T10:01:00Z">
                <w:pPr/>
              </w:pPrChange>
            </w:pPr>
            <w:r w:rsidRPr="00EC1FA9">
              <w:t>5.5</w:t>
            </w:r>
          </w:p>
        </w:tc>
        <w:tc>
          <w:tcPr>
            <w:tcW w:w="619" w:type="pct"/>
            <w:noWrap/>
            <w:hideMark/>
          </w:tcPr>
          <w:p w14:paraId="7206D718" w14:textId="77777777" w:rsidR="004E4D3F" w:rsidRPr="00EC1FA9" w:rsidRDefault="004E4D3F">
            <w:pPr>
              <w:jc w:val="center"/>
              <w:pPrChange w:id="1188" w:author="Alotaibi, Raed" w:date="2019-06-21T10:01:00Z">
                <w:pPr/>
              </w:pPrChange>
            </w:pPr>
            <w:r w:rsidRPr="00EC1FA9">
              <w:t>8.0</w:t>
            </w:r>
          </w:p>
        </w:tc>
        <w:tc>
          <w:tcPr>
            <w:tcW w:w="616" w:type="pct"/>
            <w:noWrap/>
            <w:hideMark/>
          </w:tcPr>
          <w:p w14:paraId="0B769CD9" w14:textId="77777777" w:rsidR="004E4D3F" w:rsidRPr="00EC1FA9" w:rsidRDefault="004E4D3F">
            <w:pPr>
              <w:jc w:val="center"/>
              <w:pPrChange w:id="1189" w:author="Alotaibi, Raed" w:date="2019-06-21T10:01:00Z">
                <w:pPr/>
              </w:pPrChange>
            </w:pPr>
            <w:r w:rsidRPr="00EC1FA9">
              <w:t>14.8</w:t>
            </w:r>
          </w:p>
        </w:tc>
      </w:tr>
      <w:tr w:rsidR="004E4D3F" w:rsidRPr="00EC1FA9" w14:paraId="6DFA1226" w14:textId="77777777" w:rsidTr="00376EFA">
        <w:trPr>
          <w:trHeight w:val="300"/>
        </w:trPr>
        <w:tc>
          <w:tcPr>
            <w:tcW w:w="1288" w:type="pct"/>
            <w:noWrap/>
            <w:hideMark/>
          </w:tcPr>
          <w:p w14:paraId="253C86B8" w14:textId="77777777" w:rsidR="004E4D3F" w:rsidRPr="00EC1FA9" w:rsidRDefault="004E4D3F" w:rsidP="00376EFA">
            <w:r w:rsidRPr="00EC1FA9">
              <w:t>Nebraska</w:t>
            </w:r>
          </w:p>
        </w:tc>
        <w:tc>
          <w:tcPr>
            <w:tcW w:w="619" w:type="pct"/>
            <w:noWrap/>
            <w:hideMark/>
          </w:tcPr>
          <w:p w14:paraId="1E090AA7" w14:textId="77777777" w:rsidR="004E4D3F" w:rsidRPr="00EC1FA9" w:rsidRDefault="004E4D3F">
            <w:pPr>
              <w:jc w:val="center"/>
              <w:pPrChange w:id="1190" w:author="Alotaibi, Raed" w:date="2019-06-21T10:01:00Z">
                <w:pPr/>
              </w:pPrChange>
            </w:pPr>
            <w:r w:rsidRPr="00EC1FA9">
              <w:t>8.6</w:t>
            </w:r>
          </w:p>
        </w:tc>
        <w:tc>
          <w:tcPr>
            <w:tcW w:w="619" w:type="pct"/>
            <w:noWrap/>
            <w:hideMark/>
          </w:tcPr>
          <w:p w14:paraId="5BEA58EC" w14:textId="77777777" w:rsidR="004E4D3F" w:rsidRPr="00EC1FA9" w:rsidRDefault="004E4D3F">
            <w:pPr>
              <w:jc w:val="center"/>
              <w:pPrChange w:id="1191" w:author="Alotaibi, Raed" w:date="2019-06-21T10:01:00Z">
                <w:pPr/>
              </w:pPrChange>
            </w:pPr>
            <w:r w:rsidRPr="00EC1FA9">
              <w:t>3.0</w:t>
            </w:r>
          </w:p>
        </w:tc>
        <w:tc>
          <w:tcPr>
            <w:tcW w:w="619" w:type="pct"/>
            <w:noWrap/>
            <w:hideMark/>
          </w:tcPr>
          <w:p w14:paraId="48622EAD" w14:textId="77777777" w:rsidR="004E4D3F" w:rsidRPr="00EC1FA9" w:rsidRDefault="004E4D3F">
            <w:pPr>
              <w:jc w:val="center"/>
              <w:pPrChange w:id="1192" w:author="Alotaibi, Raed" w:date="2019-06-21T10:01:00Z">
                <w:pPr/>
              </w:pPrChange>
            </w:pPr>
            <w:r w:rsidRPr="00EC1FA9">
              <w:t>5.2</w:t>
            </w:r>
          </w:p>
        </w:tc>
        <w:tc>
          <w:tcPr>
            <w:tcW w:w="619" w:type="pct"/>
            <w:noWrap/>
            <w:hideMark/>
          </w:tcPr>
          <w:p w14:paraId="79A56D9F" w14:textId="77777777" w:rsidR="004E4D3F" w:rsidRPr="00EC1FA9" w:rsidRDefault="004E4D3F">
            <w:pPr>
              <w:jc w:val="center"/>
              <w:pPrChange w:id="1193" w:author="Alotaibi, Raed" w:date="2019-06-21T10:01:00Z">
                <w:pPr/>
              </w:pPrChange>
            </w:pPr>
            <w:r w:rsidRPr="00EC1FA9">
              <w:t>7.7</w:t>
            </w:r>
          </w:p>
        </w:tc>
        <w:tc>
          <w:tcPr>
            <w:tcW w:w="619" w:type="pct"/>
            <w:noWrap/>
            <w:hideMark/>
          </w:tcPr>
          <w:p w14:paraId="5A6B779A" w14:textId="77777777" w:rsidR="004E4D3F" w:rsidRPr="00EC1FA9" w:rsidRDefault="004E4D3F">
            <w:pPr>
              <w:jc w:val="center"/>
              <w:pPrChange w:id="1194" w:author="Alotaibi, Raed" w:date="2019-06-21T10:01:00Z">
                <w:pPr/>
              </w:pPrChange>
            </w:pPr>
            <w:r w:rsidRPr="00EC1FA9">
              <w:t>11.1</w:t>
            </w:r>
          </w:p>
        </w:tc>
        <w:tc>
          <w:tcPr>
            <w:tcW w:w="616" w:type="pct"/>
            <w:noWrap/>
            <w:hideMark/>
          </w:tcPr>
          <w:p w14:paraId="67D83F1C" w14:textId="77777777" w:rsidR="004E4D3F" w:rsidRPr="00EC1FA9" w:rsidRDefault="004E4D3F">
            <w:pPr>
              <w:jc w:val="center"/>
              <w:pPrChange w:id="1195" w:author="Alotaibi, Raed" w:date="2019-06-21T10:01:00Z">
                <w:pPr/>
              </w:pPrChange>
            </w:pPr>
            <w:r w:rsidRPr="00EC1FA9">
              <w:t>26.5</w:t>
            </w:r>
          </w:p>
        </w:tc>
      </w:tr>
      <w:tr w:rsidR="004E4D3F" w:rsidRPr="00EC1FA9" w14:paraId="0F81ACDA" w14:textId="77777777" w:rsidTr="00376EFA">
        <w:trPr>
          <w:trHeight w:val="300"/>
        </w:trPr>
        <w:tc>
          <w:tcPr>
            <w:tcW w:w="1288" w:type="pct"/>
            <w:noWrap/>
            <w:hideMark/>
          </w:tcPr>
          <w:p w14:paraId="2D973B1C" w14:textId="77777777" w:rsidR="004E4D3F" w:rsidRPr="00EC1FA9" w:rsidRDefault="004E4D3F" w:rsidP="00376EFA">
            <w:r w:rsidRPr="00EC1FA9">
              <w:t>Nevada</w:t>
            </w:r>
          </w:p>
        </w:tc>
        <w:tc>
          <w:tcPr>
            <w:tcW w:w="619" w:type="pct"/>
            <w:noWrap/>
            <w:hideMark/>
          </w:tcPr>
          <w:p w14:paraId="1DC36C07" w14:textId="77777777" w:rsidR="004E4D3F" w:rsidRPr="00EC1FA9" w:rsidRDefault="004E4D3F">
            <w:pPr>
              <w:jc w:val="center"/>
              <w:pPrChange w:id="1196" w:author="Alotaibi, Raed" w:date="2019-06-21T10:01:00Z">
                <w:pPr/>
              </w:pPrChange>
            </w:pPr>
            <w:r w:rsidRPr="00EC1FA9">
              <w:t>15.9</w:t>
            </w:r>
          </w:p>
        </w:tc>
        <w:tc>
          <w:tcPr>
            <w:tcW w:w="619" w:type="pct"/>
            <w:noWrap/>
            <w:hideMark/>
          </w:tcPr>
          <w:p w14:paraId="6D140DA0" w14:textId="77777777" w:rsidR="004E4D3F" w:rsidRPr="00EC1FA9" w:rsidRDefault="004E4D3F">
            <w:pPr>
              <w:jc w:val="center"/>
              <w:pPrChange w:id="1197" w:author="Alotaibi, Raed" w:date="2019-06-21T10:01:00Z">
                <w:pPr/>
              </w:pPrChange>
            </w:pPr>
            <w:r w:rsidRPr="00EC1FA9">
              <w:t>5.5</w:t>
            </w:r>
          </w:p>
        </w:tc>
        <w:tc>
          <w:tcPr>
            <w:tcW w:w="619" w:type="pct"/>
            <w:noWrap/>
            <w:hideMark/>
          </w:tcPr>
          <w:p w14:paraId="355B9F19" w14:textId="77777777" w:rsidR="004E4D3F" w:rsidRPr="00EC1FA9" w:rsidRDefault="004E4D3F">
            <w:pPr>
              <w:jc w:val="center"/>
              <w:pPrChange w:id="1198" w:author="Alotaibi, Raed" w:date="2019-06-21T10:01:00Z">
                <w:pPr/>
              </w:pPrChange>
            </w:pPr>
            <w:r w:rsidRPr="00EC1FA9">
              <w:t>10.5</w:t>
            </w:r>
          </w:p>
        </w:tc>
        <w:tc>
          <w:tcPr>
            <w:tcW w:w="619" w:type="pct"/>
            <w:noWrap/>
            <w:hideMark/>
          </w:tcPr>
          <w:p w14:paraId="16F3522F" w14:textId="77777777" w:rsidR="004E4D3F" w:rsidRPr="00EC1FA9" w:rsidRDefault="004E4D3F">
            <w:pPr>
              <w:jc w:val="center"/>
              <w:pPrChange w:id="1199" w:author="Alotaibi, Raed" w:date="2019-06-21T10:01:00Z">
                <w:pPr/>
              </w:pPrChange>
            </w:pPr>
            <w:r w:rsidRPr="00EC1FA9">
              <w:t>14.7</w:t>
            </w:r>
          </w:p>
        </w:tc>
        <w:tc>
          <w:tcPr>
            <w:tcW w:w="619" w:type="pct"/>
            <w:noWrap/>
            <w:hideMark/>
          </w:tcPr>
          <w:p w14:paraId="0FA48F39" w14:textId="77777777" w:rsidR="004E4D3F" w:rsidRPr="00EC1FA9" w:rsidRDefault="004E4D3F">
            <w:pPr>
              <w:jc w:val="center"/>
              <w:pPrChange w:id="1200" w:author="Alotaibi, Raed" w:date="2019-06-21T10:01:00Z">
                <w:pPr/>
              </w:pPrChange>
            </w:pPr>
            <w:r w:rsidRPr="00EC1FA9">
              <w:t>20.8</w:t>
            </w:r>
          </w:p>
        </w:tc>
        <w:tc>
          <w:tcPr>
            <w:tcW w:w="616" w:type="pct"/>
            <w:noWrap/>
            <w:hideMark/>
          </w:tcPr>
          <w:p w14:paraId="37172F63" w14:textId="77777777" w:rsidR="004E4D3F" w:rsidRPr="00EC1FA9" w:rsidRDefault="004E4D3F">
            <w:pPr>
              <w:jc w:val="center"/>
              <w:pPrChange w:id="1201" w:author="Alotaibi, Raed" w:date="2019-06-21T10:01:00Z">
                <w:pPr/>
              </w:pPrChange>
            </w:pPr>
            <w:r w:rsidRPr="00EC1FA9">
              <w:t>35.2</w:t>
            </w:r>
          </w:p>
        </w:tc>
      </w:tr>
      <w:tr w:rsidR="004E4D3F" w:rsidRPr="00EC1FA9" w14:paraId="6C82A6AD" w14:textId="77777777" w:rsidTr="00376EFA">
        <w:trPr>
          <w:trHeight w:val="300"/>
        </w:trPr>
        <w:tc>
          <w:tcPr>
            <w:tcW w:w="1288" w:type="pct"/>
            <w:noWrap/>
            <w:hideMark/>
          </w:tcPr>
          <w:p w14:paraId="7CD0F066" w14:textId="77777777" w:rsidR="004E4D3F" w:rsidRPr="00EC1FA9" w:rsidRDefault="004E4D3F" w:rsidP="00376EFA">
            <w:r w:rsidRPr="00EC1FA9">
              <w:lastRenderedPageBreak/>
              <w:t>New Hampshire</w:t>
            </w:r>
          </w:p>
        </w:tc>
        <w:tc>
          <w:tcPr>
            <w:tcW w:w="619" w:type="pct"/>
            <w:noWrap/>
            <w:hideMark/>
          </w:tcPr>
          <w:p w14:paraId="76A364A6" w14:textId="77777777" w:rsidR="004E4D3F" w:rsidRPr="00EC1FA9" w:rsidRDefault="004E4D3F">
            <w:pPr>
              <w:jc w:val="center"/>
              <w:pPrChange w:id="1202" w:author="Alotaibi, Raed" w:date="2019-06-21T10:01:00Z">
                <w:pPr/>
              </w:pPrChange>
            </w:pPr>
            <w:r w:rsidRPr="00EC1FA9">
              <w:t>9.1</w:t>
            </w:r>
          </w:p>
        </w:tc>
        <w:tc>
          <w:tcPr>
            <w:tcW w:w="619" w:type="pct"/>
            <w:noWrap/>
            <w:hideMark/>
          </w:tcPr>
          <w:p w14:paraId="75592E36" w14:textId="77777777" w:rsidR="004E4D3F" w:rsidRPr="00EC1FA9" w:rsidRDefault="004E4D3F">
            <w:pPr>
              <w:jc w:val="center"/>
              <w:pPrChange w:id="1203" w:author="Alotaibi, Raed" w:date="2019-06-21T10:01:00Z">
                <w:pPr/>
              </w:pPrChange>
            </w:pPr>
            <w:r w:rsidRPr="00EC1FA9">
              <w:t>5.0</w:t>
            </w:r>
          </w:p>
        </w:tc>
        <w:tc>
          <w:tcPr>
            <w:tcW w:w="619" w:type="pct"/>
            <w:noWrap/>
            <w:hideMark/>
          </w:tcPr>
          <w:p w14:paraId="794EBBD5" w14:textId="77777777" w:rsidR="004E4D3F" w:rsidRPr="00EC1FA9" w:rsidRDefault="004E4D3F">
            <w:pPr>
              <w:jc w:val="center"/>
              <w:pPrChange w:id="1204" w:author="Alotaibi, Raed" w:date="2019-06-21T10:01:00Z">
                <w:pPr/>
              </w:pPrChange>
            </w:pPr>
            <w:r w:rsidRPr="00EC1FA9">
              <w:t>7.4</w:t>
            </w:r>
          </w:p>
        </w:tc>
        <w:tc>
          <w:tcPr>
            <w:tcW w:w="619" w:type="pct"/>
            <w:noWrap/>
            <w:hideMark/>
          </w:tcPr>
          <w:p w14:paraId="5C88E213" w14:textId="77777777" w:rsidR="004E4D3F" w:rsidRPr="00EC1FA9" w:rsidRDefault="004E4D3F">
            <w:pPr>
              <w:jc w:val="center"/>
              <w:pPrChange w:id="1205" w:author="Alotaibi, Raed" w:date="2019-06-21T10:01:00Z">
                <w:pPr/>
              </w:pPrChange>
            </w:pPr>
            <w:r w:rsidRPr="00EC1FA9">
              <w:t>8.4</w:t>
            </w:r>
          </w:p>
        </w:tc>
        <w:tc>
          <w:tcPr>
            <w:tcW w:w="619" w:type="pct"/>
            <w:noWrap/>
            <w:hideMark/>
          </w:tcPr>
          <w:p w14:paraId="0A55CAF2" w14:textId="77777777" w:rsidR="004E4D3F" w:rsidRPr="00EC1FA9" w:rsidRDefault="004E4D3F">
            <w:pPr>
              <w:jc w:val="center"/>
              <w:pPrChange w:id="1206" w:author="Alotaibi, Raed" w:date="2019-06-21T10:01:00Z">
                <w:pPr/>
              </w:pPrChange>
            </w:pPr>
            <w:r w:rsidRPr="00EC1FA9">
              <w:t>10.3</w:t>
            </w:r>
          </w:p>
        </w:tc>
        <w:tc>
          <w:tcPr>
            <w:tcW w:w="616" w:type="pct"/>
            <w:noWrap/>
            <w:hideMark/>
          </w:tcPr>
          <w:p w14:paraId="185769CD" w14:textId="77777777" w:rsidR="004E4D3F" w:rsidRPr="00EC1FA9" w:rsidRDefault="004E4D3F">
            <w:pPr>
              <w:jc w:val="center"/>
              <w:pPrChange w:id="1207" w:author="Alotaibi, Raed" w:date="2019-06-21T10:01:00Z">
                <w:pPr/>
              </w:pPrChange>
            </w:pPr>
            <w:r w:rsidRPr="00EC1FA9">
              <w:t>20.2</w:t>
            </w:r>
          </w:p>
        </w:tc>
      </w:tr>
      <w:tr w:rsidR="004E4D3F" w:rsidRPr="00EC1FA9" w14:paraId="09928987" w14:textId="77777777" w:rsidTr="00376EFA">
        <w:trPr>
          <w:trHeight w:val="300"/>
        </w:trPr>
        <w:tc>
          <w:tcPr>
            <w:tcW w:w="1288" w:type="pct"/>
            <w:noWrap/>
            <w:hideMark/>
          </w:tcPr>
          <w:p w14:paraId="6B412671" w14:textId="77777777" w:rsidR="004E4D3F" w:rsidRPr="00EC1FA9" w:rsidRDefault="004E4D3F" w:rsidP="00376EFA">
            <w:r w:rsidRPr="00EC1FA9">
              <w:t>New Jersey</w:t>
            </w:r>
          </w:p>
        </w:tc>
        <w:tc>
          <w:tcPr>
            <w:tcW w:w="619" w:type="pct"/>
            <w:noWrap/>
            <w:hideMark/>
          </w:tcPr>
          <w:p w14:paraId="3D6CB6F6" w14:textId="77777777" w:rsidR="004E4D3F" w:rsidRPr="00EC1FA9" w:rsidRDefault="004E4D3F">
            <w:pPr>
              <w:jc w:val="center"/>
              <w:pPrChange w:id="1208" w:author="Alotaibi, Raed" w:date="2019-06-21T10:01:00Z">
                <w:pPr/>
              </w:pPrChange>
            </w:pPr>
            <w:r w:rsidRPr="00EC1FA9">
              <w:t>21.0</w:t>
            </w:r>
          </w:p>
        </w:tc>
        <w:tc>
          <w:tcPr>
            <w:tcW w:w="619" w:type="pct"/>
            <w:noWrap/>
            <w:hideMark/>
          </w:tcPr>
          <w:p w14:paraId="0EB3C33A" w14:textId="77777777" w:rsidR="004E4D3F" w:rsidRPr="00EC1FA9" w:rsidRDefault="004E4D3F">
            <w:pPr>
              <w:jc w:val="center"/>
              <w:pPrChange w:id="1209" w:author="Alotaibi, Raed" w:date="2019-06-21T10:01:00Z">
                <w:pPr/>
              </w:pPrChange>
            </w:pPr>
            <w:r w:rsidRPr="00EC1FA9">
              <w:t>7.1</w:t>
            </w:r>
          </w:p>
        </w:tc>
        <w:tc>
          <w:tcPr>
            <w:tcW w:w="619" w:type="pct"/>
            <w:noWrap/>
            <w:hideMark/>
          </w:tcPr>
          <w:p w14:paraId="215542F7" w14:textId="77777777" w:rsidR="004E4D3F" w:rsidRPr="00EC1FA9" w:rsidRDefault="004E4D3F">
            <w:pPr>
              <w:jc w:val="center"/>
              <w:pPrChange w:id="1210" w:author="Alotaibi, Raed" w:date="2019-06-21T10:01:00Z">
                <w:pPr/>
              </w:pPrChange>
            </w:pPr>
            <w:r w:rsidRPr="00EC1FA9">
              <w:t>15.8</w:t>
            </w:r>
          </w:p>
        </w:tc>
        <w:tc>
          <w:tcPr>
            <w:tcW w:w="619" w:type="pct"/>
            <w:noWrap/>
            <w:hideMark/>
          </w:tcPr>
          <w:p w14:paraId="5EF6CEBA" w14:textId="77777777" w:rsidR="004E4D3F" w:rsidRPr="00EC1FA9" w:rsidRDefault="004E4D3F">
            <w:pPr>
              <w:jc w:val="center"/>
              <w:pPrChange w:id="1211" w:author="Alotaibi, Raed" w:date="2019-06-21T10:01:00Z">
                <w:pPr/>
              </w:pPrChange>
            </w:pPr>
            <w:r w:rsidRPr="00EC1FA9">
              <w:t>20.2</w:t>
            </w:r>
          </w:p>
        </w:tc>
        <w:tc>
          <w:tcPr>
            <w:tcW w:w="619" w:type="pct"/>
            <w:noWrap/>
            <w:hideMark/>
          </w:tcPr>
          <w:p w14:paraId="3D659CF9" w14:textId="77777777" w:rsidR="004E4D3F" w:rsidRPr="00EC1FA9" w:rsidRDefault="004E4D3F">
            <w:pPr>
              <w:jc w:val="center"/>
              <w:pPrChange w:id="1212" w:author="Alotaibi, Raed" w:date="2019-06-21T10:01:00Z">
                <w:pPr/>
              </w:pPrChange>
            </w:pPr>
            <w:r w:rsidRPr="00EC1FA9">
              <w:t>25.7</w:t>
            </w:r>
          </w:p>
        </w:tc>
        <w:tc>
          <w:tcPr>
            <w:tcW w:w="616" w:type="pct"/>
            <w:noWrap/>
            <w:hideMark/>
          </w:tcPr>
          <w:p w14:paraId="7E43C968" w14:textId="77777777" w:rsidR="004E4D3F" w:rsidRPr="00EC1FA9" w:rsidRDefault="004E4D3F">
            <w:pPr>
              <w:jc w:val="center"/>
              <w:pPrChange w:id="1213" w:author="Alotaibi, Raed" w:date="2019-06-21T10:01:00Z">
                <w:pPr/>
              </w:pPrChange>
            </w:pPr>
            <w:r w:rsidRPr="00EC1FA9">
              <w:t>48.1</w:t>
            </w:r>
          </w:p>
        </w:tc>
      </w:tr>
      <w:tr w:rsidR="004E4D3F" w:rsidRPr="00EC1FA9" w14:paraId="75310FDC" w14:textId="77777777" w:rsidTr="00376EFA">
        <w:trPr>
          <w:trHeight w:val="300"/>
        </w:trPr>
        <w:tc>
          <w:tcPr>
            <w:tcW w:w="1288" w:type="pct"/>
            <w:noWrap/>
            <w:hideMark/>
          </w:tcPr>
          <w:p w14:paraId="55B2C580" w14:textId="77777777" w:rsidR="004E4D3F" w:rsidRPr="00EC1FA9" w:rsidRDefault="004E4D3F" w:rsidP="00376EFA">
            <w:r w:rsidRPr="00EC1FA9">
              <w:t>New Mexico</w:t>
            </w:r>
          </w:p>
        </w:tc>
        <w:tc>
          <w:tcPr>
            <w:tcW w:w="619" w:type="pct"/>
            <w:noWrap/>
            <w:hideMark/>
          </w:tcPr>
          <w:p w14:paraId="464FA7F3" w14:textId="77777777" w:rsidR="004E4D3F" w:rsidRPr="00EC1FA9" w:rsidRDefault="004E4D3F">
            <w:pPr>
              <w:jc w:val="center"/>
              <w:pPrChange w:id="1214" w:author="Alotaibi, Raed" w:date="2019-06-21T10:01:00Z">
                <w:pPr/>
              </w:pPrChange>
            </w:pPr>
            <w:r w:rsidRPr="00EC1FA9">
              <w:t>12.1</w:t>
            </w:r>
          </w:p>
        </w:tc>
        <w:tc>
          <w:tcPr>
            <w:tcW w:w="619" w:type="pct"/>
            <w:noWrap/>
            <w:hideMark/>
          </w:tcPr>
          <w:p w14:paraId="78EAF70E" w14:textId="77777777" w:rsidR="004E4D3F" w:rsidRPr="00EC1FA9" w:rsidRDefault="004E4D3F">
            <w:pPr>
              <w:jc w:val="center"/>
              <w:pPrChange w:id="1215" w:author="Alotaibi, Raed" w:date="2019-06-21T10:01:00Z">
                <w:pPr/>
              </w:pPrChange>
            </w:pPr>
            <w:r w:rsidRPr="00EC1FA9">
              <w:t>4.7</w:t>
            </w:r>
          </w:p>
        </w:tc>
        <w:tc>
          <w:tcPr>
            <w:tcW w:w="619" w:type="pct"/>
            <w:noWrap/>
            <w:hideMark/>
          </w:tcPr>
          <w:p w14:paraId="6914D5DC" w14:textId="77777777" w:rsidR="004E4D3F" w:rsidRPr="00EC1FA9" w:rsidRDefault="004E4D3F">
            <w:pPr>
              <w:jc w:val="center"/>
              <w:pPrChange w:id="1216" w:author="Alotaibi, Raed" w:date="2019-06-21T10:01:00Z">
                <w:pPr/>
              </w:pPrChange>
            </w:pPr>
            <w:r w:rsidRPr="00EC1FA9">
              <w:t>7.9</w:t>
            </w:r>
          </w:p>
        </w:tc>
        <w:tc>
          <w:tcPr>
            <w:tcW w:w="619" w:type="pct"/>
            <w:noWrap/>
            <w:hideMark/>
          </w:tcPr>
          <w:p w14:paraId="5F5D49D6" w14:textId="77777777" w:rsidR="004E4D3F" w:rsidRPr="00EC1FA9" w:rsidRDefault="004E4D3F">
            <w:pPr>
              <w:jc w:val="center"/>
              <w:pPrChange w:id="1217" w:author="Alotaibi, Raed" w:date="2019-06-21T10:01:00Z">
                <w:pPr/>
              </w:pPrChange>
            </w:pPr>
            <w:r w:rsidRPr="00EC1FA9">
              <w:t>11.0</w:t>
            </w:r>
          </w:p>
        </w:tc>
        <w:tc>
          <w:tcPr>
            <w:tcW w:w="619" w:type="pct"/>
            <w:noWrap/>
            <w:hideMark/>
          </w:tcPr>
          <w:p w14:paraId="18E68CAF" w14:textId="77777777" w:rsidR="004E4D3F" w:rsidRPr="00EC1FA9" w:rsidRDefault="004E4D3F">
            <w:pPr>
              <w:jc w:val="center"/>
              <w:pPrChange w:id="1218" w:author="Alotaibi, Raed" w:date="2019-06-21T10:01:00Z">
                <w:pPr/>
              </w:pPrChange>
            </w:pPr>
            <w:r w:rsidRPr="00EC1FA9">
              <w:t>14.8</w:t>
            </w:r>
          </w:p>
        </w:tc>
        <w:tc>
          <w:tcPr>
            <w:tcW w:w="616" w:type="pct"/>
            <w:noWrap/>
            <w:hideMark/>
          </w:tcPr>
          <w:p w14:paraId="5FAFC54D" w14:textId="77777777" w:rsidR="004E4D3F" w:rsidRPr="00EC1FA9" w:rsidRDefault="004E4D3F">
            <w:pPr>
              <w:jc w:val="center"/>
              <w:pPrChange w:id="1219" w:author="Alotaibi, Raed" w:date="2019-06-21T10:01:00Z">
                <w:pPr/>
              </w:pPrChange>
            </w:pPr>
            <w:r w:rsidRPr="00EC1FA9">
              <w:t>35.0</w:t>
            </w:r>
          </w:p>
        </w:tc>
      </w:tr>
      <w:tr w:rsidR="004E4D3F" w:rsidRPr="00EC1FA9" w14:paraId="5B2F4B63" w14:textId="77777777" w:rsidTr="00376EFA">
        <w:trPr>
          <w:trHeight w:val="300"/>
        </w:trPr>
        <w:tc>
          <w:tcPr>
            <w:tcW w:w="1288" w:type="pct"/>
            <w:noWrap/>
            <w:hideMark/>
          </w:tcPr>
          <w:p w14:paraId="763A528B" w14:textId="77777777" w:rsidR="004E4D3F" w:rsidRPr="00EC1FA9" w:rsidRDefault="004E4D3F" w:rsidP="00376EFA">
            <w:r w:rsidRPr="00EC1FA9">
              <w:t>New York</w:t>
            </w:r>
          </w:p>
        </w:tc>
        <w:tc>
          <w:tcPr>
            <w:tcW w:w="619" w:type="pct"/>
            <w:noWrap/>
            <w:hideMark/>
          </w:tcPr>
          <w:p w14:paraId="367DA6CB" w14:textId="77777777" w:rsidR="004E4D3F" w:rsidRPr="00EC1FA9" w:rsidRDefault="004E4D3F">
            <w:pPr>
              <w:jc w:val="center"/>
              <w:pPrChange w:id="1220" w:author="Alotaibi, Raed" w:date="2019-06-21T10:01:00Z">
                <w:pPr/>
              </w:pPrChange>
            </w:pPr>
            <w:r w:rsidRPr="00EC1FA9">
              <w:t>16.6</w:t>
            </w:r>
          </w:p>
        </w:tc>
        <w:tc>
          <w:tcPr>
            <w:tcW w:w="619" w:type="pct"/>
            <w:noWrap/>
            <w:hideMark/>
          </w:tcPr>
          <w:p w14:paraId="0D747CCF" w14:textId="77777777" w:rsidR="004E4D3F" w:rsidRPr="00EC1FA9" w:rsidRDefault="004E4D3F">
            <w:pPr>
              <w:jc w:val="center"/>
              <w:pPrChange w:id="1221" w:author="Alotaibi, Raed" w:date="2019-06-21T10:01:00Z">
                <w:pPr/>
              </w:pPrChange>
            </w:pPr>
            <w:r w:rsidRPr="00EC1FA9">
              <w:t>3.2</w:t>
            </w:r>
          </w:p>
        </w:tc>
        <w:tc>
          <w:tcPr>
            <w:tcW w:w="619" w:type="pct"/>
            <w:noWrap/>
            <w:hideMark/>
          </w:tcPr>
          <w:p w14:paraId="48E4DA7B" w14:textId="77777777" w:rsidR="004E4D3F" w:rsidRPr="00EC1FA9" w:rsidRDefault="004E4D3F">
            <w:pPr>
              <w:jc w:val="center"/>
              <w:pPrChange w:id="1222" w:author="Alotaibi, Raed" w:date="2019-06-21T10:01:00Z">
                <w:pPr/>
              </w:pPrChange>
            </w:pPr>
            <w:r w:rsidRPr="00EC1FA9">
              <w:t>8.3</w:t>
            </w:r>
          </w:p>
        </w:tc>
        <w:tc>
          <w:tcPr>
            <w:tcW w:w="619" w:type="pct"/>
            <w:noWrap/>
            <w:hideMark/>
          </w:tcPr>
          <w:p w14:paraId="0E9E6CE4" w14:textId="77777777" w:rsidR="004E4D3F" w:rsidRPr="00EC1FA9" w:rsidRDefault="004E4D3F">
            <w:pPr>
              <w:jc w:val="center"/>
              <w:pPrChange w:id="1223" w:author="Alotaibi, Raed" w:date="2019-06-21T10:01:00Z">
                <w:pPr/>
              </w:pPrChange>
            </w:pPr>
            <w:r w:rsidRPr="00EC1FA9">
              <w:t>12.4</w:t>
            </w:r>
          </w:p>
        </w:tc>
        <w:tc>
          <w:tcPr>
            <w:tcW w:w="619" w:type="pct"/>
            <w:noWrap/>
            <w:hideMark/>
          </w:tcPr>
          <w:p w14:paraId="6EC40FE3" w14:textId="77777777" w:rsidR="004E4D3F" w:rsidRPr="00EC1FA9" w:rsidRDefault="004E4D3F">
            <w:pPr>
              <w:jc w:val="center"/>
              <w:pPrChange w:id="1224" w:author="Alotaibi, Raed" w:date="2019-06-21T10:01:00Z">
                <w:pPr/>
              </w:pPrChange>
            </w:pPr>
            <w:r w:rsidRPr="00EC1FA9">
              <w:t>23.9</w:t>
            </w:r>
          </w:p>
        </w:tc>
        <w:tc>
          <w:tcPr>
            <w:tcW w:w="616" w:type="pct"/>
            <w:noWrap/>
            <w:hideMark/>
          </w:tcPr>
          <w:p w14:paraId="72A265FB" w14:textId="77777777" w:rsidR="004E4D3F" w:rsidRPr="00EC1FA9" w:rsidRDefault="004E4D3F">
            <w:pPr>
              <w:jc w:val="center"/>
              <w:pPrChange w:id="1225" w:author="Alotaibi, Raed" w:date="2019-06-21T10:01:00Z">
                <w:pPr/>
              </w:pPrChange>
            </w:pPr>
            <w:r w:rsidRPr="00EC1FA9">
              <w:t>48.7</w:t>
            </w:r>
          </w:p>
        </w:tc>
      </w:tr>
      <w:tr w:rsidR="004E4D3F" w:rsidRPr="00EC1FA9" w14:paraId="6AE55DB2" w14:textId="77777777" w:rsidTr="00376EFA">
        <w:trPr>
          <w:trHeight w:val="300"/>
        </w:trPr>
        <w:tc>
          <w:tcPr>
            <w:tcW w:w="1288" w:type="pct"/>
            <w:noWrap/>
            <w:hideMark/>
          </w:tcPr>
          <w:p w14:paraId="406C02E3" w14:textId="77777777" w:rsidR="004E4D3F" w:rsidRPr="00EC1FA9" w:rsidRDefault="004E4D3F" w:rsidP="00376EFA">
            <w:r w:rsidRPr="00EC1FA9">
              <w:t>North Carolina</w:t>
            </w:r>
          </w:p>
        </w:tc>
        <w:tc>
          <w:tcPr>
            <w:tcW w:w="619" w:type="pct"/>
            <w:noWrap/>
            <w:hideMark/>
          </w:tcPr>
          <w:p w14:paraId="0AB783DA" w14:textId="77777777" w:rsidR="004E4D3F" w:rsidRPr="00EC1FA9" w:rsidRDefault="004E4D3F">
            <w:pPr>
              <w:jc w:val="center"/>
              <w:pPrChange w:id="1226" w:author="Alotaibi, Raed" w:date="2019-06-21T10:01:00Z">
                <w:pPr/>
              </w:pPrChange>
            </w:pPr>
            <w:r w:rsidRPr="00EC1FA9">
              <w:t>11.0</w:t>
            </w:r>
          </w:p>
        </w:tc>
        <w:tc>
          <w:tcPr>
            <w:tcW w:w="619" w:type="pct"/>
            <w:noWrap/>
            <w:hideMark/>
          </w:tcPr>
          <w:p w14:paraId="3D49FD50" w14:textId="77777777" w:rsidR="004E4D3F" w:rsidRPr="00EC1FA9" w:rsidRDefault="004E4D3F">
            <w:pPr>
              <w:jc w:val="center"/>
              <w:pPrChange w:id="1227" w:author="Alotaibi, Raed" w:date="2019-06-21T10:01:00Z">
                <w:pPr/>
              </w:pPrChange>
            </w:pPr>
            <w:r w:rsidRPr="00EC1FA9">
              <w:t>3.2</w:t>
            </w:r>
          </w:p>
        </w:tc>
        <w:tc>
          <w:tcPr>
            <w:tcW w:w="619" w:type="pct"/>
            <w:noWrap/>
            <w:hideMark/>
          </w:tcPr>
          <w:p w14:paraId="5A87CBF7" w14:textId="77777777" w:rsidR="004E4D3F" w:rsidRPr="00EC1FA9" w:rsidRDefault="004E4D3F">
            <w:pPr>
              <w:jc w:val="center"/>
              <w:pPrChange w:id="1228" w:author="Alotaibi, Raed" w:date="2019-06-21T10:01:00Z">
                <w:pPr/>
              </w:pPrChange>
            </w:pPr>
            <w:r w:rsidRPr="00EC1FA9">
              <w:t>8.0</w:t>
            </w:r>
          </w:p>
        </w:tc>
        <w:tc>
          <w:tcPr>
            <w:tcW w:w="619" w:type="pct"/>
            <w:noWrap/>
            <w:hideMark/>
          </w:tcPr>
          <w:p w14:paraId="26A89DC5" w14:textId="77777777" w:rsidR="004E4D3F" w:rsidRPr="00EC1FA9" w:rsidRDefault="004E4D3F">
            <w:pPr>
              <w:jc w:val="center"/>
              <w:pPrChange w:id="1229" w:author="Alotaibi, Raed" w:date="2019-06-21T10:01:00Z">
                <w:pPr/>
              </w:pPrChange>
            </w:pPr>
            <w:r w:rsidRPr="00EC1FA9">
              <w:t>10.4</w:t>
            </w:r>
          </w:p>
        </w:tc>
        <w:tc>
          <w:tcPr>
            <w:tcW w:w="619" w:type="pct"/>
            <w:noWrap/>
            <w:hideMark/>
          </w:tcPr>
          <w:p w14:paraId="2DB95CA5" w14:textId="77777777" w:rsidR="004E4D3F" w:rsidRPr="00EC1FA9" w:rsidRDefault="004E4D3F">
            <w:pPr>
              <w:jc w:val="center"/>
              <w:pPrChange w:id="1230" w:author="Alotaibi, Raed" w:date="2019-06-21T10:01:00Z">
                <w:pPr/>
              </w:pPrChange>
            </w:pPr>
            <w:r w:rsidRPr="00EC1FA9">
              <w:t>13.5</w:t>
            </w:r>
          </w:p>
        </w:tc>
        <w:tc>
          <w:tcPr>
            <w:tcW w:w="616" w:type="pct"/>
            <w:noWrap/>
            <w:hideMark/>
          </w:tcPr>
          <w:p w14:paraId="3B23E3C2" w14:textId="77777777" w:rsidR="004E4D3F" w:rsidRPr="00EC1FA9" w:rsidRDefault="004E4D3F">
            <w:pPr>
              <w:jc w:val="center"/>
              <w:pPrChange w:id="1231" w:author="Alotaibi, Raed" w:date="2019-06-21T10:01:00Z">
                <w:pPr/>
              </w:pPrChange>
            </w:pPr>
            <w:r w:rsidRPr="00EC1FA9">
              <w:t>31.1</w:t>
            </w:r>
          </w:p>
        </w:tc>
      </w:tr>
      <w:tr w:rsidR="004E4D3F" w:rsidRPr="00EC1FA9" w14:paraId="312819F6" w14:textId="77777777" w:rsidTr="00376EFA">
        <w:trPr>
          <w:trHeight w:val="300"/>
        </w:trPr>
        <w:tc>
          <w:tcPr>
            <w:tcW w:w="1288" w:type="pct"/>
            <w:noWrap/>
            <w:hideMark/>
          </w:tcPr>
          <w:p w14:paraId="7C4855CB" w14:textId="77777777" w:rsidR="004E4D3F" w:rsidRPr="00EC1FA9" w:rsidRDefault="004E4D3F" w:rsidP="00376EFA">
            <w:r w:rsidRPr="00EC1FA9">
              <w:t>North Dakota</w:t>
            </w:r>
          </w:p>
        </w:tc>
        <w:tc>
          <w:tcPr>
            <w:tcW w:w="619" w:type="pct"/>
            <w:noWrap/>
            <w:hideMark/>
          </w:tcPr>
          <w:p w14:paraId="7E104EBE" w14:textId="77777777" w:rsidR="004E4D3F" w:rsidRPr="00EC1FA9" w:rsidRDefault="004E4D3F">
            <w:pPr>
              <w:jc w:val="center"/>
              <w:pPrChange w:id="1232" w:author="Alotaibi, Raed" w:date="2019-06-21T10:01:00Z">
                <w:pPr/>
              </w:pPrChange>
            </w:pPr>
            <w:r w:rsidRPr="00EC1FA9">
              <w:t>5.4</w:t>
            </w:r>
          </w:p>
        </w:tc>
        <w:tc>
          <w:tcPr>
            <w:tcW w:w="619" w:type="pct"/>
            <w:noWrap/>
            <w:hideMark/>
          </w:tcPr>
          <w:p w14:paraId="52A9D4EB" w14:textId="77777777" w:rsidR="004E4D3F" w:rsidRPr="00EC1FA9" w:rsidRDefault="004E4D3F">
            <w:pPr>
              <w:jc w:val="center"/>
              <w:pPrChange w:id="1233" w:author="Alotaibi, Raed" w:date="2019-06-21T10:01:00Z">
                <w:pPr/>
              </w:pPrChange>
            </w:pPr>
            <w:r w:rsidRPr="00EC1FA9">
              <w:t>2.1</w:t>
            </w:r>
          </w:p>
        </w:tc>
        <w:tc>
          <w:tcPr>
            <w:tcW w:w="619" w:type="pct"/>
            <w:noWrap/>
            <w:hideMark/>
          </w:tcPr>
          <w:p w14:paraId="585A2BFD" w14:textId="77777777" w:rsidR="004E4D3F" w:rsidRPr="00EC1FA9" w:rsidRDefault="004E4D3F">
            <w:pPr>
              <w:jc w:val="center"/>
              <w:pPrChange w:id="1234" w:author="Alotaibi, Raed" w:date="2019-06-21T10:01:00Z">
                <w:pPr/>
              </w:pPrChange>
            </w:pPr>
            <w:r w:rsidRPr="00EC1FA9">
              <w:t>3.3</w:t>
            </w:r>
          </w:p>
        </w:tc>
        <w:tc>
          <w:tcPr>
            <w:tcW w:w="619" w:type="pct"/>
            <w:noWrap/>
            <w:hideMark/>
          </w:tcPr>
          <w:p w14:paraId="165662FA" w14:textId="77777777" w:rsidR="004E4D3F" w:rsidRPr="00EC1FA9" w:rsidRDefault="004E4D3F">
            <w:pPr>
              <w:jc w:val="center"/>
              <w:pPrChange w:id="1235" w:author="Alotaibi, Raed" w:date="2019-06-21T10:01:00Z">
                <w:pPr/>
              </w:pPrChange>
            </w:pPr>
            <w:r w:rsidRPr="00EC1FA9">
              <w:t>4.0</w:t>
            </w:r>
          </w:p>
        </w:tc>
        <w:tc>
          <w:tcPr>
            <w:tcW w:w="619" w:type="pct"/>
            <w:noWrap/>
            <w:hideMark/>
          </w:tcPr>
          <w:p w14:paraId="0B1FD10A" w14:textId="77777777" w:rsidR="004E4D3F" w:rsidRPr="00EC1FA9" w:rsidRDefault="004E4D3F">
            <w:pPr>
              <w:jc w:val="center"/>
              <w:pPrChange w:id="1236" w:author="Alotaibi, Raed" w:date="2019-06-21T10:01:00Z">
                <w:pPr/>
              </w:pPrChange>
            </w:pPr>
            <w:r w:rsidRPr="00EC1FA9">
              <w:t>6.9</w:t>
            </w:r>
          </w:p>
        </w:tc>
        <w:tc>
          <w:tcPr>
            <w:tcW w:w="616" w:type="pct"/>
            <w:noWrap/>
            <w:hideMark/>
          </w:tcPr>
          <w:p w14:paraId="5EA3134B" w14:textId="77777777" w:rsidR="004E4D3F" w:rsidRPr="00EC1FA9" w:rsidRDefault="004E4D3F">
            <w:pPr>
              <w:jc w:val="center"/>
              <w:pPrChange w:id="1237" w:author="Alotaibi, Raed" w:date="2019-06-21T10:01:00Z">
                <w:pPr/>
              </w:pPrChange>
            </w:pPr>
            <w:r w:rsidRPr="00EC1FA9">
              <w:t>17.6</w:t>
            </w:r>
          </w:p>
        </w:tc>
      </w:tr>
      <w:tr w:rsidR="004E4D3F" w:rsidRPr="00EC1FA9" w14:paraId="7D380D0D" w14:textId="77777777" w:rsidTr="00376EFA">
        <w:trPr>
          <w:trHeight w:val="300"/>
        </w:trPr>
        <w:tc>
          <w:tcPr>
            <w:tcW w:w="1288" w:type="pct"/>
            <w:noWrap/>
            <w:hideMark/>
          </w:tcPr>
          <w:p w14:paraId="6A78B38D" w14:textId="77777777" w:rsidR="004E4D3F" w:rsidRPr="00EC1FA9" w:rsidRDefault="004E4D3F" w:rsidP="00376EFA">
            <w:r w:rsidRPr="00EC1FA9">
              <w:t>Ohio</w:t>
            </w:r>
          </w:p>
        </w:tc>
        <w:tc>
          <w:tcPr>
            <w:tcW w:w="619" w:type="pct"/>
            <w:noWrap/>
            <w:hideMark/>
          </w:tcPr>
          <w:p w14:paraId="338D297A" w14:textId="77777777" w:rsidR="004E4D3F" w:rsidRPr="00EC1FA9" w:rsidRDefault="004E4D3F">
            <w:pPr>
              <w:jc w:val="center"/>
              <w:pPrChange w:id="1238" w:author="Alotaibi, Raed" w:date="2019-06-21T10:01:00Z">
                <w:pPr/>
              </w:pPrChange>
            </w:pPr>
            <w:r w:rsidRPr="00EC1FA9">
              <w:t>14.3</w:t>
            </w:r>
          </w:p>
        </w:tc>
        <w:tc>
          <w:tcPr>
            <w:tcW w:w="619" w:type="pct"/>
            <w:noWrap/>
            <w:hideMark/>
          </w:tcPr>
          <w:p w14:paraId="497CED75" w14:textId="77777777" w:rsidR="004E4D3F" w:rsidRPr="00EC1FA9" w:rsidRDefault="004E4D3F">
            <w:pPr>
              <w:jc w:val="center"/>
              <w:pPrChange w:id="1239" w:author="Alotaibi, Raed" w:date="2019-06-21T10:01:00Z">
                <w:pPr/>
              </w:pPrChange>
            </w:pPr>
            <w:r w:rsidRPr="00EC1FA9">
              <w:t>7.5</w:t>
            </w:r>
          </w:p>
        </w:tc>
        <w:tc>
          <w:tcPr>
            <w:tcW w:w="619" w:type="pct"/>
            <w:noWrap/>
            <w:hideMark/>
          </w:tcPr>
          <w:p w14:paraId="58AE8DED" w14:textId="77777777" w:rsidR="004E4D3F" w:rsidRPr="00EC1FA9" w:rsidRDefault="004E4D3F">
            <w:pPr>
              <w:jc w:val="center"/>
              <w:pPrChange w:id="1240" w:author="Alotaibi, Raed" w:date="2019-06-21T10:01:00Z">
                <w:pPr/>
              </w:pPrChange>
            </w:pPr>
            <w:r w:rsidRPr="00EC1FA9">
              <w:t>10.7</w:t>
            </w:r>
          </w:p>
        </w:tc>
        <w:tc>
          <w:tcPr>
            <w:tcW w:w="619" w:type="pct"/>
            <w:noWrap/>
            <w:hideMark/>
          </w:tcPr>
          <w:p w14:paraId="3B879092" w14:textId="77777777" w:rsidR="004E4D3F" w:rsidRPr="00EC1FA9" w:rsidRDefault="004E4D3F">
            <w:pPr>
              <w:jc w:val="center"/>
              <w:pPrChange w:id="1241" w:author="Alotaibi, Raed" w:date="2019-06-21T10:01:00Z">
                <w:pPr/>
              </w:pPrChange>
            </w:pPr>
            <w:r w:rsidRPr="00EC1FA9">
              <w:t>13.6</w:t>
            </w:r>
          </w:p>
        </w:tc>
        <w:tc>
          <w:tcPr>
            <w:tcW w:w="619" w:type="pct"/>
            <w:noWrap/>
            <w:hideMark/>
          </w:tcPr>
          <w:p w14:paraId="5AC1F1DA" w14:textId="77777777" w:rsidR="004E4D3F" w:rsidRPr="00EC1FA9" w:rsidRDefault="004E4D3F">
            <w:pPr>
              <w:jc w:val="center"/>
              <w:pPrChange w:id="1242" w:author="Alotaibi, Raed" w:date="2019-06-21T10:01:00Z">
                <w:pPr/>
              </w:pPrChange>
            </w:pPr>
            <w:r w:rsidRPr="00EC1FA9">
              <w:t>17.3</w:t>
            </w:r>
          </w:p>
        </w:tc>
        <w:tc>
          <w:tcPr>
            <w:tcW w:w="616" w:type="pct"/>
            <w:noWrap/>
            <w:hideMark/>
          </w:tcPr>
          <w:p w14:paraId="5D68169A" w14:textId="77777777" w:rsidR="004E4D3F" w:rsidRPr="00EC1FA9" w:rsidRDefault="004E4D3F">
            <w:pPr>
              <w:jc w:val="center"/>
              <w:pPrChange w:id="1243" w:author="Alotaibi, Raed" w:date="2019-06-21T10:01:00Z">
                <w:pPr/>
              </w:pPrChange>
            </w:pPr>
            <w:r w:rsidRPr="00EC1FA9">
              <w:t>35.2</w:t>
            </w:r>
          </w:p>
        </w:tc>
      </w:tr>
      <w:tr w:rsidR="004E4D3F" w:rsidRPr="00EC1FA9" w14:paraId="55E36E79" w14:textId="77777777" w:rsidTr="00376EFA">
        <w:trPr>
          <w:trHeight w:val="300"/>
        </w:trPr>
        <w:tc>
          <w:tcPr>
            <w:tcW w:w="1288" w:type="pct"/>
            <w:noWrap/>
            <w:hideMark/>
          </w:tcPr>
          <w:p w14:paraId="6A599645" w14:textId="77777777" w:rsidR="004E4D3F" w:rsidRPr="00EC1FA9" w:rsidRDefault="004E4D3F" w:rsidP="00376EFA">
            <w:r w:rsidRPr="00EC1FA9">
              <w:t>Oklahoma</w:t>
            </w:r>
          </w:p>
        </w:tc>
        <w:tc>
          <w:tcPr>
            <w:tcW w:w="619" w:type="pct"/>
            <w:noWrap/>
            <w:hideMark/>
          </w:tcPr>
          <w:p w14:paraId="09E6BA4C" w14:textId="77777777" w:rsidR="004E4D3F" w:rsidRPr="00EC1FA9" w:rsidRDefault="004E4D3F">
            <w:pPr>
              <w:jc w:val="center"/>
              <w:pPrChange w:id="1244" w:author="Alotaibi, Raed" w:date="2019-06-21T10:01:00Z">
                <w:pPr/>
              </w:pPrChange>
            </w:pPr>
            <w:r w:rsidRPr="00EC1FA9">
              <w:t>10.4</w:t>
            </w:r>
          </w:p>
        </w:tc>
        <w:tc>
          <w:tcPr>
            <w:tcW w:w="619" w:type="pct"/>
            <w:noWrap/>
            <w:hideMark/>
          </w:tcPr>
          <w:p w14:paraId="7385B84B" w14:textId="77777777" w:rsidR="004E4D3F" w:rsidRPr="00EC1FA9" w:rsidRDefault="004E4D3F">
            <w:pPr>
              <w:jc w:val="center"/>
              <w:pPrChange w:id="1245" w:author="Alotaibi, Raed" w:date="2019-06-21T10:01:00Z">
                <w:pPr/>
              </w:pPrChange>
            </w:pPr>
            <w:r w:rsidRPr="00EC1FA9">
              <w:t>4.1</w:t>
            </w:r>
          </w:p>
        </w:tc>
        <w:tc>
          <w:tcPr>
            <w:tcW w:w="619" w:type="pct"/>
            <w:noWrap/>
            <w:hideMark/>
          </w:tcPr>
          <w:p w14:paraId="6BFC0869" w14:textId="77777777" w:rsidR="004E4D3F" w:rsidRPr="00EC1FA9" w:rsidRDefault="004E4D3F">
            <w:pPr>
              <w:jc w:val="center"/>
              <w:pPrChange w:id="1246" w:author="Alotaibi, Raed" w:date="2019-06-21T10:01:00Z">
                <w:pPr/>
              </w:pPrChange>
            </w:pPr>
            <w:r w:rsidRPr="00EC1FA9">
              <w:t>7.0</w:t>
            </w:r>
          </w:p>
        </w:tc>
        <w:tc>
          <w:tcPr>
            <w:tcW w:w="619" w:type="pct"/>
            <w:noWrap/>
            <w:hideMark/>
          </w:tcPr>
          <w:p w14:paraId="3EDB8507" w14:textId="77777777" w:rsidR="004E4D3F" w:rsidRPr="00EC1FA9" w:rsidRDefault="004E4D3F">
            <w:pPr>
              <w:jc w:val="center"/>
              <w:pPrChange w:id="1247" w:author="Alotaibi, Raed" w:date="2019-06-21T10:01:00Z">
                <w:pPr/>
              </w:pPrChange>
            </w:pPr>
            <w:r w:rsidRPr="00EC1FA9">
              <w:t>9.5</w:t>
            </w:r>
          </w:p>
        </w:tc>
        <w:tc>
          <w:tcPr>
            <w:tcW w:w="619" w:type="pct"/>
            <w:noWrap/>
            <w:hideMark/>
          </w:tcPr>
          <w:p w14:paraId="068B3224" w14:textId="77777777" w:rsidR="004E4D3F" w:rsidRPr="00EC1FA9" w:rsidRDefault="004E4D3F">
            <w:pPr>
              <w:jc w:val="center"/>
              <w:pPrChange w:id="1248" w:author="Alotaibi, Raed" w:date="2019-06-21T10:01:00Z">
                <w:pPr/>
              </w:pPrChange>
            </w:pPr>
            <w:r w:rsidRPr="00EC1FA9">
              <w:t>13.1</w:t>
            </w:r>
          </w:p>
        </w:tc>
        <w:tc>
          <w:tcPr>
            <w:tcW w:w="616" w:type="pct"/>
            <w:noWrap/>
            <w:hideMark/>
          </w:tcPr>
          <w:p w14:paraId="250F4554" w14:textId="77777777" w:rsidR="004E4D3F" w:rsidRPr="00EC1FA9" w:rsidRDefault="004E4D3F">
            <w:pPr>
              <w:jc w:val="center"/>
              <w:pPrChange w:id="1249" w:author="Alotaibi, Raed" w:date="2019-06-21T10:01:00Z">
                <w:pPr/>
              </w:pPrChange>
            </w:pPr>
            <w:r w:rsidRPr="00EC1FA9">
              <w:t>28.5</w:t>
            </w:r>
          </w:p>
        </w:tc>
      </w:tr>
      <w:tr w:rsidR="004E4D3F" w:rsidRPr="00EC1FA9" w14:paraId="6974B19A" w14:textId="77777777" w:rsidTr="00376EFA">
        <w:trPr>
          <w:trHeight w:val="300"/>
        </w:trPr>
        <w:tc>
          <w:tcPr>
            <w:tcW w:w="1288" w:type="pct"/>
            <w:noWrap/>
            <w:hideMark/>
          </w:tcPr>
          <w:p w14:paraId="1111F253" w14:textId="77777777" w:rsidR="004E4D3F" w:rsidRPr="00EC1FA9" w:rsidRDefault="004E4D3F" w:rsidP="00376EFA">
            <w:r w:rsidRPr="00EC1FA9">
              <w:t>Oregon</w:t>
            </w:r>
          </w:p>
        </w:tc>
        <w:tc>
          <w:tcPr>
            <w:tcW w:w="619" w:type="pct"/>
            <w:noWrap/>
            <w:hideMark/>
          </w:tcPr>
          <w:p w14:paraId="788A0FDF" w14:textId="77777777" w:rsidR="004E4D3F" w:rsidRPr="00EC1FA9" w:rsidRDefault="004E4D3F">
            <w:pPr>
              <w:jc w:val="center"/>
              <w:pPrChange w:id="1250" w:author="Alotaibi, Raed" w:date="2019-06-21T10:01:00Z">
                <w:pPr/>
              </w:pPrChange>
            </w:pPr>
            <w:r w:rsidRPr="00EC1FA9">
              <w:t>11.1</w:t>
            </w:r>
          </w:p>
        </w:tc>
        <w:tc>
          <w:tcPr>
            <w:tcW w:w="619" w:type="pct"/>
            <w:noWrap/>
            <w:hideMark/>
          </w:tcPr>
          <w:p w14:paraId="638FE747" w14:textId="77777777" w:rsidR="004E4D3F" w:rsidRPr="00EC1FA9" w:rsidRDefault="004E4D3F">
            <w:pPr>
              <w:jc w:val="center"/>
              <w:pPrChange w:id="1251" w:author="Alotaibi, Raed" w:date="2019-06-21T10:01:00Z">
                <w:pPr/>
              </w:pPrChange>
            </w:pPr>
            <w:r w:rsidRPr="00EC1FA9">
              <w:t>1.5</w:t>
            </w:r>
          </w:p>
        </w:tc>
        <w:tc>
          <w:tcPr>
            <w:tcW w:w="619" w:type="pct"/>
            <w:noWrap/>
            <w:hideMark/>
          </w:tcPr>
          <w:p w14:paraId="22A88602" w14:textId="77777777" w:rsidR="004E4D3F" w:rsidRPr="00EC1FA9" w:rsidRDefault="004E4D3F">
            <w:pPr>
              <w:jc w:val="center"/>
              <w:pPrChange w:id="1252" w:author="Alotaibi, Raed" w:date="2019-06-21T10:01:00Z">
                <w:pPr/>
              </w:pPrChange>
            </w:pPr>
            <w:r w:rsidRPr="00EC1FA9">
              <w:t>7.0</w:t>
            </w:r>
          </w:p>
        </w:tc>
        <w:tc>
          <w:tcPr>
            <w:tcW w:w="619" w:type="pct"/>
            <w:noWrap/>
            <w:hideMark/>
          </w:tcPr>
          <w:p w14:paraId="3629ADD4" w14:textId="77777777" w:rsidR="004E4D3F" w:rsidRPr="00EC1FA9" w:rsidRDefault="004E4D3F">
            <w:pPr>
              <w:jc w:val="center"/>
              <w:pPrChange w:id="1253" w:author="Alotaibi, Raed" w:date="2019-06-21T10:01:00Z">
                <w:pPr/>
              </w:pPrChange>
            </w:pPr>
            <w:r w:rsidRPr="00EC1FA9">
              <w:t>10.1</w:t>
            </w:r>
          </w:p>
        </w:tc>
        <w:tc>
          <w:tcPr>
            <w:tcW w:w="619" w:type="pct"/>
            <w:noWrap/>
            <w:hideMark/>
          </w:tcPr>
          <w:p w14:paraId="77FE7335" w14:textId="77777777" w:rsidR="004E4D3F" w:rsidRPr="00EC1FA9" w:rsidRDefault="004E4D3F">
            <w:pPr>
              <w:jc w:val="center"/>
              <w:pPrChange w:id="1254" w:author="Alotaibi, Raed" w:date="2019-06-21T10:01:00Z">
                <w:pPr/>
              </w:pPrChange>
            </w:pPr>
            <w:r w:rsidRPr="00EC1FA9">
              <w:t>14.3</w:t>
            </w:r>
          </w:p>
        </w:tc>
        <w:tc>
          <w:tcPr>
            <w:tcW w:w="616" w:type="pct"/>
            <w:noWrap/>
            <w:hideMark/>
          </w:tcPr>
          <w:p w14:paraId="7796A63F" w14:textId="77777777" w:rsidR="004E4D3F" w:rsidRPr="00EC1FA9" w:rsidRDefault="004E4D3F">
            <w:pPr>
              <w:jc w:val="center"/>
              <w:pPrChange w:id="1255" w:author="Alotaibi, Raed" w:date="2019-06-21T10:01:00Z">
                <w:pPr/>
              </w:pPrChange>
            </w:pPr>
            <w:r w:rsidRPr="00EC1FA9">
              <w:t>31.0</w:t>
            </w:r>
          </w:p>
        </w:tc>
      </w:tr>
      <w:tr w:rsidR="004E4D3F" w:rsidRPr="00EC1FA9" w14:paraId="236F7335" w14:textId="77777777" w:rsidTr="00376EFA">
        <w:trPr>
          <w:trHeight w:val="300"/>
        </w:trPr>
        <w:tc>
          <w:tcPr>
            <w:tcW w:w="1288" w:type="pct"/>
            <w:noWrap/>
            <w:hideMark/>
          </w:tcPr>
          <w:p w14:paraId="3CCE3E62" w14:textId="77777777" w:rsidR="004E4D3F" w:rsidRPr="00EC1FA9" w:rsidRDefault="004E4D3F" w:rsidP="00376EFA">
            <w:r w:rsidRPr="00EC1FA9">
              <w:t>Pennsylvania</w:t>
            </w:r>
          </w:p>
        </w:tc>
        <w:tc>
          <w:tcPr>
            <w:tcW w:w="619" w:type="pct"/>
            <w:noWrap/>
            <w:hideMark/>
          </w:tcPr>
          <w:p w14:paraId="4F3BFC7C" w14:textId="77777777" w:rsidR="004E4D3F" w:rsidRPr="00EC1FA9" w:rsidRDefault="004E4D3F">
            <w:pPr>
              <w:jc w:val="center"/>
              <w:pPrChange w:id="1256" w:author="Alotaibi, Raed" w:date="2019-06-21T10:01:00Z">
                <w:pPr/>
              </w:pPrChange>
            </w:pPr>
            <w:r w:rsidRPr="00EC1FA9">
              <w:t>16.6</w:t>
            </w:r>
          </w:p>
        </w:tc>
        <w:tc>
          <w:tcPr>
            <w:tcW w:w="619" w:type="pct"/>
            <w:noWrap/>
            <w:hideMark/>
          </w:tcPr>
          <w:p w14:paraId="4B51F471" w14:textId="77777777" w:rsidR="004E4D3F" w:rsidRPr="00EC1FA9" w:rsidRDefault="004E4D3F">
            <w:pPr>
              <w:jc w:val="center"/>
              <w:pPrChange w:id="1257" w:author="Alotaibi, Raed" w:date="2019-06-21T10:01:00Z">
                <w:pPr/>
              </w:pPrChange>
            </w:pPr>
            <w:r w:rsidRPr="00EC1FA9">
              <w:t>6.4</w:t>
            </w:r>
          </w:p>
        </w:tc>
        <w:tc>
          <w:tcPr>
            <w:tcW w:w="619" w:type="pct"/>
            <w:noWrap/>
            <w:hideMark/>
          </w:tcPr>
          <w:p w14:paraId="221B7343" w14:textId="77777777" w:rsidR="004E4D3F" w:rsidRPr="00EC1FA9" w:rsidRDefault="004E4D3F">
            <w:pPr>
              <w:jc w:val="center"/>
              <w:pPrChange w:id="1258" w:author="Alotaibi, Raed" w:date="2019-06-21T10:01:00Z">
                <w:pPr/>
              </w:pPrChange>
            </w:pPr>
            <w:r w:rsidRPr="00EC1FA9">
              <w:t>12.2</w:t>
            </w:r>
          </w:p>
        </w:tc>
        <w:tc>
          <w:tcPr>
            <w:tcW w:w="619" w:type="pct"/>
            <w:noWrap/>
            <w:hideMark/>
          </w:tcPr>
          <w:p w14:paraId="12218D83" w14:textId="77777777" w:rsidR="004E4D3F" w:rsidRPr="00EC1FA9" w:rsidRDefault="004E4D3F">
            <w:pPr>
              <w:jc w:val="center"/>
              <w:pPrChange w:id="1259" w:author="Alotaibi, Raed" w:date="2019-06-21T10:01:00Z">
                <w:pPr/>
              </w:pPrChange>
            </w:pPr>
            <w:r w:rsidRPr="00EC1FA9">
              <w:t>15.5</w:t>
            </w:r>
          </w:p>
        </w:tc>
        <w:tc>
          <w:tcPr>
            <w:tcW w:w="619" w:type="pct"/>
            <w:noWrap/>
            <w:hideMark/>
          </w:tcPr>
          <w:p w14:paraId="2C3E8899" w14:textId="77777777" w:rsidR="004E4D3F" w:rsidRPr="00EC1FA9" w:rsidRDefault="004E4D3F">
            <w:pPr>
              <w:jc w:val="center"/>
              <w:pPrChange w:id="1260" w:author="Alotaibi, Raed" w:date="2019-06-21T10:01:00Z">
                <w:pPr/>
              </w:pPrChange>
            </w:pPr>
            <w:r w:rsidRPr="00EC1FA9">
              <w:t>20.1</w:t>
            </w:r>
          </w:p>
        </w:tc>
        <w:tc>
          <w:tcPr>
            <w:tcW w:w="616" w:type="pct"/>
            <w:noWrap/>
            <w:hideMark/>
          </w:tcPr>
          <w:p w14:paraId="760B1D49" w14:textId="77777777" w:rsidR="004E4D3F" w:rsidRPr="00EC1FA9" w:rsidRDefault="004E4D3F">
            <w:pPr>
              <w:jc w:val="center"/>
              <w:pPrChange w:id="1261" w:author="Alotaibi, Raed" w:date="2019-06-21T10:01:00Z">
                <w:pPr/>
              </w:pPrChange>
            </w:pPr>
            <w:r w:rsidRPr="00EC1FA9">
              <w:t>43.7</w:t>
            </w:r>
          </w:p>
        </w:tc>
      </w:tr>
      <w:tr w:rsidR="004E4D3F" w:rsidRPr="00EC1FA9" w14:paraId="3699515D" w14:textId="77777777" w:rsidTr="00376EFA">
        <w:trPr>
          <w:trHeight w:val="300"/>
        </w:trPr>
        <w:tc>
          <w:tcPr>
            <w:tcW w:w="1288" w:type="pct"/>
            <w:noWrap/>
            <w:hideMark/>
          </w:tcPr>
          <w:p w14:paraId="05A36B22" w14:textId="77777777" w:rsidR="004E4D3F" w:rsidRPr="00EC1FA9" w:rsidRDefault="004E4D3F" w:rsidP="00376EFA">
            <w:r w:rsidRPr="00EC1FA9">
              <w:t>Rhode Island</w:t>
            </w:r>
          </w:p>
        </w:tc>
        <w:tc>
          <w:tcPr>
            <w:tcW w:w="619" w:type="pct"/>
            <w:noWrap/>
            <w:hideMark/>
          </w:tcPr>
          <w:p w14:paraId="6951B7A3" w14:textId="77777777" w:rsidR="004E4D3F" w:rsidRPr="00EC1FA9" w:rsidRDefault="004E4D3F">
            <w:pPr>
              <w:jc w:val="center"/>
              <w:pPrChange w:id="1262" w:author="Alotaibi, Raed" w:date="2019-06-21T10:01:00Z">
                <w:pPr/>
              </w:pPrChange>
            </w:pPr>
            <w:r w:rsidRPr="00EC1FA9">
              <w:t>13.8</w:t>
            </w:r>
          </w:p>
        </w:tc>
        <w:tc>
          <w:tcPr>
            <w:tcW w:w="619" w:type="pct"/>
            <w:noWrap/>
            <w:hideMark/>
          </w:tcPr>
          <w:p w14:paraId="7EFEE292" w14:textId="77777777" w:rsidR="004E4D3F" w:rsidRPr="00EC1FA9" w:rsidRDefault="004E4D3F">
            <w:pPr>
              <w:jc w:val="center"/>
              <w:pPrChange w:id="1263" w:author="Alotaibi, Raed" w:date="2019-06-21T10:01:00Z">
                <w:pPr/>
              </w:pPrChange>
            </w:pPr>
            <w:r w:rsidRPr="00EC1FA9">
              <w:t>5.9</w:t>
            </w:r>
          </w:p>
        </w:tc>
        <w:tc>
          <w:tcPr>
            <w:tcW w:w="619" w:type="pct"/>
            <w:noWrap/>
            <w:hideMark/>
          </w:tcPr>
          <w:p w14:paraId="1346ECA2" w14:textId="77777777" w:rsidR="004E4D3F" w:rsidRPr="00EC1FA9" w:rsidRDefault="004E4D3F">
            <w:pPr>
              <w:jc w:val="center"/>
              <w:pPrChange w:id="1264" w:author="Alotaibi, Raed" w:date="2019-06-21T10:01:00Z">
                <w:pPr/>
              </w:pPrChange>
            </w:pPr>
            <w:r w:rsidRPr="00EC1FA9">
              <w:t>11.1</w:t>
            </w:r>
          </w:p>
        </w:tc>
        <w:tc>
          <w:tcPr>
            <w:tcW w:w="619" w:type="pct"/>
            <w:noWrap/>
            <w:hideMark/>
          </w:tcPr>
          <w:p w14:paraId="22F0C46A" w14:textId="77777777" w:rsidR="004E4D3F" w:rsidRPr="00EC1FA9" w:rsidRDefault="004E4D3F">
            <w:pPr>
              <w:jc w:val="center"/>
              <w:pPrChange w:id="1265" w:author="Alotaibi, Raed" w:date="2019-06-21T10:01:00Z">
                <w:pPr/>
              </w:pPrChange>
            </w:pPr>
            <w:r w:rsidRPr="00EC1FA9">
              <w:t>13.7</w:t>
            </w:r>
          </w:p>
        </w:tc>
        <w:tc>
          <w:tcPr>
            <w:tcW w:w="619" w:type="pct"/>
            <w:noWrap/>
            <w:hideMark/>
          </w:tcPr>
          <w:p w14:paraId="09ABEDE1" w14:textId="77777777" w:rsidR="004E4D3F" w:rsidRPr="00EC1FA9" w:rsidRDefault="004E4D3F">
            <w:pPr>
              <w:jc w:val="center"/>
              <w:pPrChange w:id="1266" w:author="Alotaibi, Raed" w:date="2019-06-21T10:01:00Z">
                <w:pPr/>
              </w:pPrChange>
            </w:pPr>
            <w:r w:rsidRPr="00EC1FA9">
              <w:t>16.2</w:t>
            </w:r>
          </w:p>
        </w:tc>
        <w:tc>
          <w:tcPr>
            <w:tcW w:w="616" w:type="pct"/>
            <w:noWrap/>
            <w:hideMark/>
          </w:tcPr>
          <w:p w14:paraId="23D17C46" w14:textId="77777777" w:rsidR="004E4D3F" w:rsidRPr="00EC1FA9" w:rsidRDefault="004E4D3F">
            <w:pPr>
              <w:jc w:val="center"/>
              <w:pPrChange w:id="1267" w:author="Alotaibi, Raed" w:date="2019-06-21T10:01:00Z">
                <w:pPr/>
              </w:pPrChange>
            </w:pPr>
            <w:r w:rsidRPr="00EC1FA9">
              <w:t>29.2</w:t>
            </w:r>
          </w:p>
        </w:tc>
      </w:tr>
      <w:tr w:rsidR="004E4D3F" w:rsidRPr="00EC1FA9" w14:paraId="4F8CA0E1" w14:textId="77777777" w:rsidTr="00376EFA">
        <w:trPr>
          <w:trHeight w:val="300"/>
        </w:trPr>
        <w:tc>
          <w:tcPr>
            <w:tcW w:w="1288" w:type="pct"/>
            <w:noWrap/>
            <w:hideMark/>
          </w:tcPr>
          <w:p w14:paraId="32D31EA6" w14:textId="77777777" w:rsidR="004E4D3F" w:rsidRPr="00EC1FA9" w:rsidRDefault="004E4D3F" w:rsidP="00376EFA">
            <w:r w:rsidRPr="00EC1FA9">
              <w:t>South Carolina</w:t>
            </w:r>
          </w:p>
        </w:tc>
        <w:tc>
          <w:tcPr>
            <w:tcW w:w="619" w:type="pct"/>
            <w:noWrap/>
            <w:hideMark/>
          </w:tcPr>
          <w:p w14:paraId="684B932E" w14:textId="77777777" w:rsidR="004E4D3F" w:rsidRPr="00EC1FA9" w:rsidRDefault="004E4D3F">
            <w:pPr>
              <w:jc w:val="center"/>
              <w:pPrChange w:id="1268" w:author="Alotaibi, Raed" w:date="2019-06-21T10:01:00Z">
                <w:pPr/>
              </w:pPrChange>
            </w:pPr>
            <w:r w:rsidRPr="00EC1FA9">
              <w:t>9.4</w:t>
            </w:r>
          </w:p>
        </w:tc>
        <w:tc>
          <w:tcPr>
            <w:tcW w:w="619" w:type="pct"/>
            <w:noWrap/>
            <w:hideMark/>
          </w:tcPr>
          <w:p w14:paraId="365A337D" w14:textId="77777777" w:rsidR="004E4D3F" w:rsidRPr="00EC1FA9" w:rsidRDefault="004E4D3F">
            <w:pPr>
              <w:jc w:val="center"/>
              <w:pPrChange w:id="1269" w:author="Alotaibi, Raed" w:date="2019-06-21T10:01:00Z">
                <w:pPr/>
              </w:pPrChange>
            </w:pPr>
            <w:r w:rsidRPr="00EC1FA9">
              <w:t>3.3</w:t>
            </w:r>
          </w:p>
        </w:tc>
        <w:tc>
          <w:tcPr>
            <w:tcW w:w="619" w:type="pct"/>
            <w:noWrap/>
            <w:hideMark/>
          </w:tcPr>
          <w:p w14:paraId="3D760BD7" w14:textId="77777777" w:rsidR="004E4D3F" w:rsidRPr="00EC1FA9" w:rsidRDefault="004E4D3F">
            <w:pPr>
              <w:jc w:val="center"/>
              <w:pPrChange w:id="1270" w:author="Alotaibi, Raed" w:date="2019-06-21T10:01:00Z">
                <w:pPr/>
              </w:pPrChange>
            </w:pPr>
            <w:r w:rsidRPr="00EC1FA9">
              <w:t>6.4</w:t>
            </w:r>
          </w:p>
        </w:tc>
        <w:tc>
          <w:tcPr>
            <w:tcW w:w="619" w:type="pct"/>
            <w:noWrap/>
            <w:hideMark/>
          </w:tcPr>
          <w:p w14:paraId="74B1113E" w14:textId="77777777" w:rsidR="004E4D3F" w:rsidRPr="00EC1FA9" w:rsidRDefault="004E4D3F">
            <w:pPr>
              <w:jc w:val="center"/>
              <w:pPrChange w:id="1271" w:author="Alotaibi, Raed" w:date="2019-06-21T10:01:00Z">
                <w:pPr/>
              </w:pPrChange>
            </w:pPr>
            <w:r w:rsidRPr="00EC1FA9">
              <w:t>8.9</w:t>
            </w:r>
          </w:p>
        </w:tc>
        <w:tc>
          <w:tcPr>
            <w:tcW w:w="619" w:type="pct"/>
            <w:noWrap/>
            <w:hideMark/>
          </w:tcPr>
          <w:p w14:paraId="47EF6512" w14:textId="77777777" w:rsidR="004E4D3F" w:rsidRPr="00EC1FA9" w:rsidRDefault="004E4D3F">
            <w:pPr>
              <w:jc w:val="center"/>
              <w:pPrChange w:id="1272" w:author="Alotaibi, Raed" w:date="2019-06-21T10:01:00Z">
                <w:pPr/>
              </w:pPrChange>
            </w:pPr>
            <w:r w:rsidRPr="00EC1FA9">
              <w:t>11.9</w:t>
            </w:r>
          </w:p>
        </w:tc>
        <w:tc>
          <w:tcPr>
            <w:tcW w:w="616" w:type="pct"/>
            <w:noWrap/>
            <w:hideMark/>
          </w:tcPr>
          <w:p w14:paraId="46052C98" w14:textId="77777777" w:rsidR="004E4D3F" w:rsidRPr="00EC1FA9" w:rsidRDefault="004E4D3F">
            <w:pPr>
              <w:jc w:val="center"/>
              <w:pPrChange w:id="1273" w:author="Alotaibi, Raed" w:date="2019-06-21T10:01:00Z">
                <w:pPr/>
              </w:pPrChange>
            </w:pPr>
            <w:r w:rsidRPr="00EC1FA9">
              <w:t>25.1</w:t>
            </w:r>
          </w:p>
        </w:tc>
      </w:tr>
      <w:tr w:rsidR="004E4D3F" w:rsidRPr="00EC1FA9" w14:paraId="5FB6FA8C" w14:textId="77777777" w:rsidTr="00376EFA">
        <w:trPr>
          <w:trHeight w:val="300"/>
        </w:trPr>
        <w:tc>
          <w:tcPr>
            <w:tcW w:w="1288" w:type="pct"/>
            <w:noWrap/>
            <w:hideMark/>
          </w:tcPr>
          <w:p w14:paraId="6104B386" w14:textId="77777777" w:rsidR="004E4D3F" w:rsidRPr="00EC1FA9" w:rsidRDefault="004E4D3F" w:rsidP="00376EFA">
            <w:r w:rsidRPr="00EC1FA9">
              <w:t>South Dakota</w:t>
            </w:r>
          </w:p>
        </w:tc>
        <w:tc>
          <w:tcPr>
            <w:tcW w:w="619" w:type="pct"/>
            <w:noWrap/>
            <w:hideMark/>
          </w:tcPr>
          <w:p w14:paraId="0C680914" w14:textId="77777777" w:rsidR="004E4D3F" w:rsidRPr="00EC1FA9" w:rsidRDefault="004E4D3F">
            <w:pPr>
              <w:jc w:val="center"/>
              <w:pPrChange w:id="1274" w:author="Alotaibi, Raed" w:date="2019-06-21T10:01:00Z">
                <w:pPr/>
              </w:pPrChange>
            </w:pPr>
            <w:r w:rsidRPr="00EC1FA9">
              <w:t>5.2</w:t>
            </w:r>
          </w:p>
        </w:tc>
        <w:tc>
          <w:tcPr>
            <w:tcW w:w="619" w:type="pct"/>
            <w:noWrap/>
            <w:hideMark/>
          </w:tcPr>
          <w:p w14:paraId="0E30FF3D" w14:textId="77777777" w:rsidR="004E4D3F" w:rsidRPr="00EC1FA9" w:rsidRDefault="004E4D3F">
            <w:pPr>
              <w:jc w:val="center"/>
              <w:pPrChange w:id="1275" w:author="Alotaibi, Raed" w:date="2019-06-21T10:01:00Z">
                <w:pPr/>
              </w:pPrChange>
            </w:pPr>
            <w:r w:rsidRPr="00EC1FA9">
              <w:t>1.8</w:t>
            </w:r>
          </w:p>
        </w:tc>
        <w:tc>
          <w:tcPr>
            <w:tcW w:w="619" w:type="pct"/>
            <w:noWrap/>
            <w:hideMark/>
          </w:tcPr>
          <w:p w14:paraId="08BC78C4" w14:textId="77777777" w:rsidR="004E4D3F" w:rsidRPr="00EC1FA9" w:rsidRDefault="004E4D3F">
            <w:pPr>
              <w:jc w:val="center"/>
              <w:pPrChange w:id="1276" w:author="Alotaibi, Raed" w:date="2019-06-21T10:01:00Z">
                <w:pPr/>
              </w:pPrChange>
            </w:pPr>
            <w:r w:rsidRPr="00EC1FA9">
              <w:t>3.3</w:t>
            </w:r>
          </w:p>
        </w:tc>
        <w:tc>
          <w:tcPr>
            <w:tcW w:w="619" w:type="pct"/>
            <w:noWrap/>
            <w:hideMark/>
          </w:tcPr>
          <w:p w14:paraId="4171B41F" w14:textId="77777777" w:rsidR="004E4D3F" w:rsidRPr="00EC1FA9" w:rsidRDefault="004E4D3F">
            <w:pPr>
              <w:jc w:val="center"/>
              <w:pPrChange w:id="1277" w:author="Alotaibi, Raed" w:date="2019-06-21T10:01:00Z">
                <w:pPr/>
              </w:pPrChange>
            </w:pPr>
            <w:r w:rsidRPr="00EC1FA9">
              <w:t>4.2</w:t>
            </w:r>
          </w:p>
        </w:tc>
        <w:tc>
          <w:tcPr>
            <w:tcW w:w="619" w:type="pct"/>
            <w:noWrap/>
            <w:hideMark/>
          </w:tcPr>
          <w:p w14:paraId="4217D697" w14:textId="77777777" w:rsidR="004E4D3F" w:rsidRPr="00EC1FA9" w:rsidRDefault="004E4D3F">
            <w:pPr>
              <w:jc w:val="center"/>
              <w:pPrChange w:id="1278" w:author="Alotaibi, Raed" w:date="2019-06-21T10:01:00Z">
                <w:pPr/>
              </w:pPrChange>
            </w:pPr>
            <w:r w:rsidRPr="00EC1FA9">
              <w:t>6.7</w:t>
            </w:r>
          </w:p>
        </w:tc>
        <w:tc>
          <w:tcPr>
            <w:tcW w:w="616" w:type="pct"/>
            <w:noWrap/>
            <w:hideMark/>
          </w:tcPr>
          <w:p w14:paraId="279023B7" w14:textId="77777777" w:rsidR="004E4D3F" w:rsidRPr="00EC1FA9" w:rsidRDefault="004E4D3F">
            <w:pPr>
              <w:jc w:val="center"/>
              <w:pPrChange w:id="1279" w:author="Alotaibi, Raed" w:date="2019-06-21T10:01:00Z">
                <w:pPr/>
              </w:pPrChange>
            </w:pPr>
            <w:r w:rsidRPr="00EC1FA9">
              <w:t>15.8</w:t>
            </w:r>
          </w:p>
        </w:tc>
      </w:tr>
      <w:tr w:rsidR="004E4D3F" w:rsidRPr="00EC1FA9" w14:paraId="6E38785D" w14:textId="77777777" w:rsidTr="00376EFA">
        <w:trPr>
          <w:trHeight w:val="300"/>
        </w:trPr>
        <w:tc>
          <w:tcPr>
            <w:tcW w:w="1288" w:type="pct"/>
            <w:noWrap/>
            <w:hideMark/>
          </w:tcPr>
          <w:p w14:paraId="09B6A940" w14:textId="77777777" w:rsidR="004E4D3F" w:rsidRPr="00EC1FA9" w:rsidRDefault="004E4D3F" w:rsidP="00376EFA">
            <w:r w:rsidRPr="00EC1FA9">
              <w:t>Tennessee</w:t>
            </w:r>
          </w:p>
        </w:tc>
        <w:tc>
          <w:tcPr>
            <w:tcW w:w="619" w:type="pct"/>
            <w:noWrap/>
            <w:hideMark/>
          </w:tcPr>
          <w:p w14:paraId="3F87AE4D" w14:textId="77777777" w:rsidR="004E4D3F" w:rsidRPr="00EC1FA9" w:rsidRDefault="004E4D3F">
            <w:pPr>
              <w:jc w:val="center"/>
              <w:pPrChange w:id="1280" w:author="Alotaibi, Raed" w:date="2019-06-21T10:01:00Z">
                <w:pPr/>
              </w:pPrChange>
            </w:pPr>
            <w:r w:rsidRPr="00EC1FA9">
              <w:t>12.7</w:t>
            </w:r>
          </w:p>
        </w:tc>
        <w:tc>
          <w:tcPr>
            <w:tcW w:w="619" w:type="pct"/>
            <w:noWrap/>
            <w:hideMark/>
          </w:tcPr>
          <w:p w14:paraId="5336A6B3" w14:textId="77777777" w:rsidR="004E4D3F" w:rsidRPr="00EC1FA9" w:rsidRDefault="004E4D3F">
            <w:pPr>
              <w:jc w:val="center"/>
              <w:pPrChange w:id="1281" w:author="Alotaibi, Raed" w:date="2019-06-21T10:01:00Z">
                <w:pPr/>
              </w:pPrChange>
            </w:pPr>
            <w:r w:rsidRPr="00EC1FA9">
              <w:t>5.9</w:t>
            </w:r>
          </w:p>
        </w:tc>
        <w:tc>
          <w:tcPr>
            <w:tcW w:w="619" w:type="pct"/>
            <w:noWrap/>
            <w:hideMark/>
          </w:tcPr>
          <w:p w14:paraId="72A5FBFD" w14:textId="77777777" w:rsidR="004E4D3F" w:rsidRPr="00EC1FA9" w:rsidRDefault="004E4D3F">
            <w:pPr>
              <w:jc w:val="center"/>
              <w:pPrChange w:id="1282" w:author="Alotaibi, Raed" w:date="2019-06-21T10:01:00Z">
                <w:pPr/>
              </w:pPrChange>
            </w:pPr>
            <w:r w:rsidRPr="00EC1FA9">
              <w:t>9.2</w:t>
            </w:r>
          </w:p>
        </w:tc>
        <w:tc>
          <w:tcPr>
            <w:tcW w:w="619" w:type="pct"/>
            <w:noWrap/>
            <w:hideMark/>
          </w:tcPr>
          <w:p w14:paraId="64C10661" w14:textId="77777777" w:rsidR="004E4D3F" w:rsidRPr="00EC1FA9" w:rsidRDefault="004E4D3F">
            <w:pPr>
              <w:jc w:val="center"/>
              <w:pPrChange w:id="1283" w:author="Alotaibi, Raed" w:date="2019-06-21T10:01:00Z">
                <w:pPr/>
              </w:pPrChange>
            </w:pPr>
            <w:r w:rsidRPr="00EC1FA9">
              <w:t>11.2</w:t>
            </w:r>
          </w:p>
        </w:tc>
        <w:tc>
          <w:tcPr>
            <w:tcW w:w="619" w:type="pct"/>
            <w:noWrap/>
            <w:hideMark/>
          </w:tcPr>
          <w:p w14:paraId="5C1E9F9D" w14:textId="77777777" w:rsidR="004E4D3F" w:rsidRPr="00EC1FA9" w:rsidRDefault="004E4D3F">
            <w:pPr>
              <w:jc w:val="center"/>
              <w:pPrChange w:id="1284" w:author="Alotaibi, Raed" w:date="2019-06-21T10:01:00Z">
                <w:pPr/>
              </w:pPrChange>
            </w:pPr>
            <w:r w:rsidRPr="00EC1FA9">
              <w:t>15.0</w:t>
            </w:r>
          </w:p>
        </w:tc>
        <w:tc>
          <w:tcPr>
            <w:tcW w:w="616" w:type="pct"/>
            <w:noWrap/>
            <w:hideMark/>
          </w:tcPr>
          <w:p w14:paraId="1DDE24DA" w14:textId="77777777" w:rsidR="004E4D3F" w:rsidRPr="00EC1FA9" w:rsidRDefault="004E4D3F">
            <w:pPr>
              <w:jc w:val="center"/>
              <w:pPrChange w:id="1285" w:author="Alotaibi, Raed" w:date="2019-06-21T10:01:00Z">
                <w:pPr/>
              </w:pPrChange>
            </w:pPr>
            <w:r w:rsidRPr="00EC1FA9">
              <w:t>38.3</w:t>
            </w:r>
          </w:p>
        </w:tc>
      </w:tr>
      <w:tr w:rsidR="004E4D3F" w:rsidRPr="00EC1FA9" w14:paraId="43D89B69" w14:textId="77777777" w:rsidTr="00376EFA">
        <w:trPr>
          <w:trHeight w:val="300"/>
        </w:trPr>
        <w:tc>
          <w:tcPr>
            <w:tcW w:w="1288" w:type="pct"/>
            <w:noWrap/>
            <w:hideMark/>
          </w:tcPr>
          <w:p w14:paraId="076E7855" w14:textId="77777777" w:rsidR="004E4D3F" w:rsidRPr="00EC1FA9" w:rsidRDefault="004E4D3F" w:rsidP="00376EFA">
            <w:r w:rsidRPr="00EC1FA9">
              <w:t>Texas</w:t>
            </w:r>
          </w:p>
        </w:tc>
        <w:tc>
          <w:tcPr>
            <w:tcW w:w="619" w:type="pct"/>
            <w:noWrap/>
            <w:hideMark/>
          </w:tcPr>
          <w:p w14:paraId="340B01C3" w14:textId="77777777" w:rsidR="004E4D3F" w:rsidRPr="00EC1FA9" w:rsidRDefault="004E4D3F">
            <w:pPr>
              <w:jc w:val="center"/>
              <w:pPrChange w:id="1286" w:author="Alotaibi, Raed" w:date="2019-06-21T10:01:00Z">
                <w:pPr/>
              </w:pPrChange>
            </w:pPr>
            <w:r w:rsidRPr="00EC1FA9">
              <w:t>11.5</w:t>
            </w:r>
          </w:p>
        </w:tc>
        <w:tc>
          <w:tcPr>
            <w:tcW w:w="619" w:type="pct"/>
            <w:noWrap/>
            <w:hideMark/>
          </w:tcPr>
          <w:p w14:paraId="254F681D" w14:textId="77777777" w:rsidR="004E4D3F" w:rsidRPr="00EC1FA9" w:rsidRDefault="004E4D3F">
            <w:pPr>
              <w:jc w:val="center"/>
              <w:pPrChange w:id="1287" w:author="Alotaibi, Raed" w:date="2019-06-21T10:01:00Z">
                <w:pPr/>
              </w:pPrChange>
            </w:pPr>
            <w:r w:rsidRPr="00EC1FA9">
              <w:t>1.9</w:t>
            </w:r>
          </w:p>
        </w:tc>
        <w:tc>
          <w:tcPr>
            <w:tcW w:w="619" w:type="pct"/>
            <w:noWrap/>
            <w:hideMark/>
          </w:tcPr>
          <w:p w14:paraId="7259E4F1" w14:textId="77777777" w:rsidR="004E4D3F" w:rsidRPr="00EC1FA9" w:rsidRDefault="004E4D3F">
            <w:pPr>
              <w:jc w:val="center"/>
              <w:pPrChange w:id="1288" w:author="Alotaibi, Raed" w:date="2019-06-21T10:01:00Z">
                <w:pPr/>
              </w:pPrChange>
            </w:pPr>
            <w:r w:rsidRPr="00EC1FA9">
              <w:t>7.0</w:t>
            </w:r>
          </w:p>
        </w:tc>
        <w:tc>
          <w:tcPr>
            <w:tcW w:w="619" w:type="pct"/>
            <w:noWrap/>
            <w:hideMark/>
          </w:tcPr>
          <w:p w14:paraId="7DB0EB88" w14:textId="77777777" w:rsidR="004E4D3F" w:rsidRPr="00EC1FA9" w:rsidRDefault="004E4D3F">
            <w:pPr>
              <w:jc w:val="center"/>
              <w:pPrChange w:id="1289" w:author="Alotaibi, Raed" w:date="2019-06-21T10:01:00Z">
                <w:pPr/>
              </w:pPrChange>
            </w:pPr>
            <w:r w:rsidRPr="00EC1FA9">
              <w:t>10.4</w:t>
            </w:r>
          </w:p>
        </w:tc>
        <w:tc>
          <w:tcPr>
            <w:tcW w:w="619" w:type="pct"/>
            <w:noWrap/>
            <w:hideMark/>
          </w:tcPr>
          <w:p w14:paraId="0748B586" w14:textId="77777777" w:rsidR="004E4D3F" w:rsidRPr="00EC1FA9" w:rsidRDefault="004E4D3F">
            <w:pPr>
              <w:jc w:val="center"/>
              <w:pPrChange w:id="1290" w:author="Alotaibi, Raed" w:date="2019-06-21T10:01:00Z">
                <w:pPr/>
              </w:pPrChange>
            </w:pPr>
            <w:r w:rsidRPr="00EC1FA9">
              <w:t>14.5</w:t>
            </w:r>
          </w:p>
        </w:tc>
        <w:tc>
          <w:tcPr>
            <w:tcW w:w="616" w:type="pct"/>
            <w:noWrap/>
            <w:hideMark/>
          </w:tcPr>
          <w:p w14:paraId="0B688590" w14:textId="77777777" w:rsidR="004E4D3F" w:rsidRPr="00EC1FA9" w:rsidRDefault="004E4D3F">
            <w:pPr>
              <w:jc w:val="center"/>
              <w:pPrChange w:id="1291" w:author="Alotaibi, Raed" w:date="2019-06-21T10:01:00Z">
                <w:pPr/>
              </w:pPrChange>
            </w:pPr>
            <w:r w:rsidRPr="00EC1FA9">
              <w:t>40.6</w:t>
            </w:r>
          </w:p>
        </w:tc>
      </w:tr>
      <w:tr w:rsidR="004E4D3F" w:rsidRPr="00EC1FA9" w14:paraId="31612047" w14:textId="77777777" w:rsidTr="00376EFA">
        <w:trPr>
          <w:trHeight w:val="300"/>
        </w:trPr>
        <w:tc>
          <w:tcPr>
            <w:tcW w:w="1288" w:type="pct"/>
            <w:noWrap/>
            <w:hideMark/>
          </w:tcPr>
          <w:p w14:paraId="67CEEA87" w14:textId="77777777" w:rsidR="004E4D3F" w:rsidRPr="00EC1FA9" w:rsidRDefault="004E4D3F" w:rsidP="00376EFA">
            <w:r w:rsidRPr="00EC1FA9">
              <w:t>Utah</w:t>
            </w:r>
          </w:p>
        </w:tc>
        <w:tc>
          <w:tcPr>
            <w:tcW w:w="619" w:type="pct"/>
            <w:noWrap/>
            <w:hideMark/>
          </w:tcPr>
          <w:p w14:paraId="08081FA7" w14:textId="77777777" w:rsidR="004E4D3F" w:rsidRPr="00EC1FA9" w:rsidRDefault="004E4D3F">
            <w:pPr>
              <w:jc w:val="center"/>
              <w:pPrChange w:id="1292" w:author="Alotaibi, Raed" w:date="2019-06-21T10:01:00Z">
                <w:pPr/>
              </w:pPrChange>
            </w:pPr>
            <w:r w:rsidRPr="00EC1FA9">
              <w:t>17.0</w:t>
            </w:r>
          </w:p>
        </w:tc>
        <w:tc>
          <w:tcPr>
            <w:tcW w:w="619" w:type="pct"/>
            <w:noWrap/>
            <w:hideMark/>
          </w:tcPr>
          <w:p w14:paraId="3AB2FEA5" w14:textId="77777777" w:rsidR="004E4D3F" w:rsidRPr="00EC1FA9" w:rsidRDefault="004E4D3F">
            <w:pPr>
              <w:jc w:val="center"/>
              <w:pPrChange w:id="1293" w:author="Alotaibi, Raed" w:date="2019-06-21T10:01:00Z">
                <w:pPr/>
              </w:pPrChange>
            </w:pPr>
            <w:r w:rsidRPr="00EC1FA9">
              <w:t>4.3</w:t>
            </w:r>
          </w:p>
        </w:tc>
        <w:tc>
          <w:tcPr>
            <w:tcW w:w="619" w:type="pct"/>
            <w:noWrap/>
            <w:hideMark/>
          </w:tcPr>
          <w:p w14:paraId="7FDFC386" w14:textId="77777777" w:rsidR="004E4D3F" w:rsidRPr="00EC1FA9" w:rsidRDefault="004E4D3F">
            <w:pPr>
              <w:jc w:val="center"/>
              <w:pPrChange w:id="1294" w:author="Alotaibi, Raed" w:date="2019-06-21T10:01:00Z">
                <w:pPr/>
              </w:pPrChange>
            </w:pPr>
            <w:r w:rsidRPr="00EC1FA9">
              <w:t>10.0</w:t>
            </w:r>
          </w:p>
        </w:tc>
        <w:tc>
          <w:tcPr>
            <w:tcW w:w="619" w:type="pct"/>
            <w:noWrap/>
            <w:hideMark/>
          </w:tcPr>
          <w:p w14:paraId="465CE5BD" w14:textId="77777777" w:rsidR="004E4D3F" w:rsidRPr="00EC1FA9" w:rsidRDefault="004E4D3F">
            <w:pPr>
              <w:jc w:val="center"/>
              <w:pPrChange w:id="1295" w:author="Alotaibi, Raed" w:date="2019-06-21T10:01:00Z">
                <w:pPr/>
              </w:pPrChange>
            </w:pPr>
            <w:r w:rsidRPr="00EC1FA9">
              <w:t>15.4</w:t>
            </w:r>
          </w:p>
        </w:tc>
        <w:tc>
          <w:tcPr>
            <w:tcW w:w="619" w:type="pct"/>
            <w:noWrap/>
            <w:hideMark/>
          </w:tcPr>
          <w:p w14:paraId="74E65973" w14:textId="77777777" w:rsidR="004E4D3F" w:rsidRPr="00EC1FA9" w:rsidRDefault="004E4D3F">
            <w:pPr>
              <w:jc w:val="center"/>
              <w:pPrChange w:id="1296" w:author="Alotaibi, Raed" w:date="2019-06-21T10:01:00Z">
                <w:pPr/>
              </w:pPrChange>
            </w:pPr>
            <w:r w:rsidRPr="00EC1FA9">
              <w:t>23.4</w:t>
            </w:r>
          </w:p>
        </w:tc>
        <w:tc>
          <w:tcPr>
            <w:tcW w:w="616" w:type="pct"/>
            <w:noWrap/>
            <w:hideMark/>
          </w:tcPr>
          <w:p w14:paraId="44029028" w14:textId="77777777" w:rsidR="004E4D3F" w:rsidRPr="00EC1FA9" w:rsidRDefault="004E4D3F">
            <w:pPr>
              <w:jc w:val="center"/>
              <w:pPrChange w:id="1297" w:author="Alotaibi, Raed" w:date="2019-06-21T10:01:00Z">
                <w:pPr/>
              </w:pPrChange>
            </w:pPr>
            <w:r w:rsidRPr="00EC1FA9">
              <w:t>39.8</w:t>
            </w:r>
          </w:p>
        </w:tc>
      </w:tr>
      <w:tr w:rsidR="004E4D3F" w:rsidRPr="00EC1FA9" w14:paraId="0171A0EA" w14:textId="77777777" w:rsidTr="00376EFA">
        <w:trPr>
          <w:trHeight w:val="300"/>
        </w:trPr>
        <w:tc>
          <w:tcPr>
            <w:tcW w:w="1288" w:type="pct"/>
            <w:noWrap/>
            <w:hideMark/>
          </w:tcPr>
          <w:p w14:paraId="76202426" w14:textId="77777777" w:rsidR="004E4D3F" w:rsidRPr="00EC1FA9" w:rsidRDefault="004E4D3F" w:rsidP="00376EFA">
            <w:r w:rsidRPr="00EC1FA9">
              <w:t>Vermont</w:t>
            </w:r>
          </w:p>
        </w:tc>
        <w:tc>
          <w:tcPr>
            <w:tcW w:w="619" w:type="pct"/>
            <w:noWrap/>
            <w:hideMark/>
          </w:tcPr>
          <w:p w14:paraId="4A17B646" w14:textId="77777777" w:rsidR="004E4D3F" w:rsidRPr="00EC1FA9" w:rsidRDefault="004E4D3F">
            <w:pPr>
              <w:jc w:val="center"/>
              <w:pPrChange w:id="1298" w:author="Alotaibi, Raed" w:date="2019-06-21T10:01:00Z">
                <w:pPr/>
              </w:pPrChange>
            </w:pPr>
            <w:r w:rsidRPr="00EC1FA9">
              <w:t>8.3</w:t>
            </w:r>
          </w:p>
        </w:tc>
        <w:tc>
          <w:tcPr>
            <w:tcW w:w="619" w:type="pct"/>
            <w:noWrap/>
            <w:hideMark/>
          </w:tcPr>
          <w:p w14:paraId="0AB867A3" w14:textId="77777777" w:rsidR="004E4D3F" w:rsidRPr="00EC1FA9" w:rsidRDefault="004E4D3F">
            <w:pPr>
              <w:jc w:val="center"/>
              <w:pPrChange w:id="1299" w:author="Alotaibi, Raed" w:date="2019-06-21T10:01:00Z">
                <w:pPr/>
              </w:pPrChange>
            </w:pPr>
            <w:r w:rsidRPr="00EC1FA9">
              <w:t>3.3</w:t>
            </w:r>
          </w:p>
        </w:tc>
        <w:tc>
          <w:tcPr>
            <w:tcW w:w="619" w:type="pct"/>
            <w:noWrap/>
            <w:hideMark/>
          </w:tcPr>
          <w:p w14:paraId="5F6C8146" w14:textId="77777777" w:rsidR="004E4D3F" w:rsidRPr="00EC1FA9" w:rsidRDefault="004E4D3F">
            <w:pPr>
              <w:jc w:val="center"/>
              <w:pPrChange w:id="1300" w:author="Alotaibi, Raed" w:date="2019-06-21T10:01:00Z">
                <w:pPr/>
              </w:pPrChange>
            </w:pPr>
            <w:r w:rsidRPr="00EC1FA9">
              <w:t>7.1</w:t>
            </w:r>
          </w:p>
        </w:tc>
        <w:tc>
          <w:tcPr>
            <w:tcW w:w="619" w:type="pct"/>
            <w:noWrap/>
            <w:hideMark/>
          </w:tcPr>
          <w:p w14:paraId="60A848F2" w14:textId="77777777" w:rsidR="004E4D3F" w:rsidRPr="00EC1FA9" w:rsidRDefault="004E4D3F">
            <w:pPr>
              <w:jc w:val="center"/>
              <w:pPrChange w:id="1301" w:author="Alotaibi, Raed" w:date="2019-06-21T10:01:00Z">
                <w:pPr/>
              </w:pPrChange>
            </w:pPr>
            <w:r w:rsidRPr="00EC1FA9">
              <w:t>7.9</w:t>
            </w:r>
          </w:p>
        </w:tc>
        <w:tc>
          <w:tcPr>
            <w:tcW w:w="619" w:type="pct"/>
            <w:noWrap/>
            <w:hideMark/>
          </w:tcPr>
          <w:p w14:paraId="3303690C" w14:textId="77777777" w:rsidR="004E4D3F" w:rsidRPr="00EC1FA9" w:rsidRDefault="004E4D3F">
            <w:pPr>
              <w:jc w:val="center"/>
              <w:pPrChange w:id="1302" w:author="Alotaibi, Raed" w:date="2019-06-21T10:01:00Z">
                <w:pPr/>
              </w:pPrChange>
            </w:pPr>
            <w:r w:rsidRPr="00EC1FA9">
              <w:t>9.1</w:t>
            </w:r>
          </w:p>
        </w:tc>
        <w:tc>
          <w:tcPr>
            <w:tcW w:w="616" w:type="pct"/>
            <w:noWrap/>
            <w:hideMark/>
          </w:tcPr>
          <w:p w14:paraId="24E1B1E0" w14:textId="77777777" w:rsidR="004E4D3F" w:rsidRPr="00EC1FA9" w:rsidRDefault="004E4D3F">
            <w:pPr>
              <w:jc w:val="center"/>
              <w:pPrChange w:id="1303" w:author="Alotaibi, Raed" w:date="2019-06-21T10:01:00Z">
                <w:pPr/>
              </w:pPrChange>
            </w:pPr>
            <w:r w:rsidRPr="00EC1FA9">
              <w:t>18.7</w:t>
            </w:r>
          </w:p>
        </w:tc>
      </w:tr>
      <w:tr w:rsidR="004E4D3F" w:rsidRPr="00EC1FA9" w14:paraId="7966F2D9" w14:textId="77777777" w:rsidTr="00376EFA">
        <w:trPr>
          <w:trHeight w:val="300"/>
        </w:trPr>
        <w:tc>
          <w:tcPr>
            <w:tcW w:w="1288" w:type="pct"/>
            <w:noWrap/>
            <w:hideMark/>
          </w:tcPr>
          <w:p w14:paraId="7F36EFDE" w14:textId="77777777" w:rsidR="004E4D3F" w:rsidRPr="00EC1FA9" w:rsidRDefault="004E4D3F" w:rsidP="00376EFA">
            <w:r w:rsidRPr="00EC1FA9">
              <w:t>Virginia</w:t>
            </w:r>
          </w:p>
        </w:tc>
        <w:tc>
          <w:tcPr>
            <w:tcW w:w="619" w:type="pct"/>
            <w:noWrap/>
            <w:hideMark/>
          </w:tcPr>
          <w:p w14:paraId="799D270F" w14:textId="77777777" w:rsidR="004E4D3F" w:rsidRPr="00EC1FA9" w:rsidRDefault="004E4D3F">
            <w:pPr>
              <w:jc w:val="center"/>
              <w:pPrChange w:id="1304" w:author="Alotaibi, Raed" w:date="2019-06-21T10:01:00Z">
                <w:pPr/>
              </w:pPrChange>
            </w:pPr>
            <w:r w:rsidRPr="00EC1FA9">
              <w:t>13.5</w:t>
            </w:r>
          </w:p>
        </w:tc>
        <w:tc>
          <w:tcPr>
            <w:tcW w:w="619" w:type="pct"/>
            <w:noWrap/>
            <w:hideMark/>
          </w:tcPr>
          <w:p w14:paraId="1CF06928" w14:textId="77777777" w:rsidR="004E4D3F" w:rsidRPr="00EC1FA9" w:rsidRDefault="004E4D3F">
            <w:pPr>
              <w:jc w:val="center"/>
              <w:pPrChange w:id="1305" w:author="Alotaibi, Raed" w:date="2019-06-21T10:01:00Z">
                <w:pPr/>
              </w:pPrChange>
            </w:pPr>
            <w:r w:rsidRPr="00EC1FA9">
              <w:t>5.3</w:t>
            </w:r>
          </w:p>
        </w:tc>
        <w:tc>
          <w:tcPr>
            <w:tcW w:w="619" w:type="pct"/>
            <w:noWrap/>
            <w:hideMark/>
          </w:tcPr>
          <w:p w14:paraId="4DFEDD00" w14:textId="77777777" w:rsidR="004E4D3F" w:rsidRPr="00EC1FA9" w:rsidRDefault="004E4D3F">
            <w:pPr>
              <w:jc w:val="center"/>
              <w:pPrChange w:id="1306" w:author="Alotaibi, Raed" w:date="2019-06-21T10:01:00Z">
                <w:pPr/>
              </w:pPrChange>
            </w:pPr>
            <w:r w:rsidRPr="00EC1FA9">
              <w:t>9.2</w:t>
            </w:r>
          </w:p>
        </w:tc>
        <w:tc>
          <w:tcPr>
            <w:tcW w:w="619" w:type="pct"/>
            <w:noWrap/>
            <w:hideMark/>
          </w:tcPr>
          <w:p w14:paraId="45712F0D" w14:textId="77777777" w:rsidR="004E4D3F" w:rsidRPr="00EC1FA9" w:rsidRDefault="004E4D3F">
            <w:pPr>
              <w:jc w:val="center"/>
              <w:pPrChange w:id="1307" w:author="Alotaibi, Raed" w:date="2019-06-21T10:01:00Z">
                <w:pPr/>
              </w:pPrChange>
            </w:pPr>
            <w:r w:rsidRPr="00EC1FA9">
              <w:t>12.0</w:t>
            </w:r>
          </w:p>
        </w:tc>
        <w:tc>
          <w:tcPr>
            <w:tcW w:w="619" w:type="pct"/>
            <w:noWrap/>
            <w:hideMark/>
          </w:tcPr>
          <w:p w14:paraId="2226EEB3" w14:textId="77777777" w:rsidR="004E4D3F" w:rsidRPr="00EC1FA9" w:rsidRDefault="004E4D3F">
            <w:pPr>
              <w:jc w:val="center"/>
              <w:pPrChange w:id="1308" w:author="Alotaibi, Raed" w:date="2019-06-21T10:01:00Z">
                <w:pPr/>
              </w:pPrChange>
            </w:pPr>
            <w:r w:rsidRPr="00EC1FA9">
              <w:t>17.1</w:t>
            </w:r>
          </w:p>
        </w:tc>
        <w:tc>
          <w:tcPr>
            <w:tcW w:w="616" w:type="pct"/>
            <w:noWrap/>
            <w:hideMark/>
          </w:tcPr>
          <w:p w14:paraId="4AA00EDC" w14:textId="77777777" w:rsidR="004E4D3F" w:rsidRPr="00EC1FA9" w:rsidRDefault="004E4D3F">
            <w:pPr>
              <w:jc w:val="center"/>
              <w:pPrChange w:id="1309" w:author="Alotaibi, Raed" w:date="2019-06-21T10:01:00Z">
                <w:pPr/>
              </w:pPrChange>
            </w:pPr>
            <w:r w:rsidRPr="00EC1FA9">
              <w:t>36.1</w:t>
            </w:r>
          </w:p>
        </w:tc>
      </w:tr>
      <w:tr w:rsidR="004E4D3F" w:rsidRPr="00EC1FA9" w14:paraId="0DA51540" w14:textId="77777777" w:rsidTr="00376EFA">
        <w:trPr>
          <w:trHeight w:val="300"/>
        </w:trPr>
        <w:tc>
          <w:tcPr>
            <w:tcW w:w="1288" w:type="pct"/>
            <w:noWrap/>
            <w:hideMark/>
          </w:tcPr>
          <w:p w14:paraId="7D7F625E" w14:textId="77777777" w:rsidR="004E4D3F" w:rsidRPr="00EC1FA9" w:rsidRDefault="004E4D3F" w:rsidP="00376EFA">
            <w:r w:rsidRPr="00EC1FA9">
              <w:t>Washington</w:t>
            </w:r>
          </w:p>
        </w:tc>
        <w:tc>
          <w:tcPr>
            <w:tcW w:w="619" w:type="pct"/>
            <w:noWrap/>
            <w:hideMark/>
          </w:tcPr>
          <w:p w14:paraId="1AEDB3F3" w14:textId="77777777" w:rsidR="004E4D3F" w:rsidRPr="00EC1FA9" w:rsidRDefault="004E4D3F">
            <w:pPr>
              <w:jc w:val="center"/>
              <w:pPrChange w:id="1310" w:author="Alotaibi, Raed" w:date="2019-06-21T10:01:00Z">
                <w:pPr/>
              </w:pPrChange>
            </w:pPr>
            <w:r w:rsidRPr="00EC1FA9">
              <w:t>14.9</w:t>
            </w:r>
          </w:p>
        </w:tc>
        <w:tc>
          <w:tcPr>
            <w:tcW w:w="619" w:type="pct"/>
            <w:noWrap/>
            <w:hideMark/>
          </w:tcPr>
          <w:p w14:paraId="2C1D383C" w14:textId="77777777" w:rsidR="004E4D3F" w:rsidRPr="00EC1FA9" w:rsidRDefault="004E4D3F">
            <w:pPr>
              <w:jc w:val="center"/>
              <w:pPrChange w:id="1311" w:author="Alotaibi, Raed" w:date="2019-06-21T10:01:00Z">
                <w:pPr/>
              </w:pPrChange>
            </w:pPr>
            <w:r w:rsidRPr="00EC1FA9">
              <w:t>2.9</w:t>
            </w:r>
          </w:p>
        </w:tc>
        <w:tc>
          <w:tcPr>
            <w:tcW w:w="619" w:type="pct"/>
            <w:noWrap/>
            <w:hideMark/>
          </w:tcPr>
          <w:p w14:paraId="78033028" w14:textId="77777777" w:rsidR="004E4D3F" w:rsidRPr="00EC1FA9" w:rsidRDefault="004E4D3F">
            <w:pPr>
              <w:jc w:val="center"/>
              <w:pPrChange w:id="1312" w:author="Alotaibi, Raed" w:date="2019-06-21T10:01:00Z">
                <w:pPr/>
              </w:pPrChange>
            </w:pPr>
            <w:r w:rsidRPr="00EC1FA9">
              <w:t>9.3</w:t>
            </w:r>
          </w:p>
        </w:tc>
        <w:tc>
          <w:tcPr>
            <w:tcW w:w="619" w:type="pct"/>
            <w:noWrap/>
            <w:hideMark/>
          </w:tcPr>
          <w:p w14:paraId="2D5B70FC" w14:textId="77777777" w:rsidR="004E4D3F" w:rsidRPr="00EC1FA9" w:rsidRDefault="004E4D3F">
            <w:pPr>
              <w:jc w:val="center"/>
              <w:pPrChange w:id="1313" w:author="Alotaibi, Raed" w:date="2019-06-21T10:01:00Z">
                <w:pPr/>
              </w:pPrChange>
            </w:pPr>
            <w:r w:rsidRPr="00EC1FA9">
              <w:t>13.6</w:t>
            </w:r>
          </w:p>
        </w:tc>
        <w:tc>
          <w:tcPr>
            <w:tcW w:w="619" w:type="pct"/>
            <w:noWrap/>
            <w:hideMark/>
          </w:tcPr>
          <w:p w14:paraId="280A302A" w14:textId="77777777" w:rsidR="004E4D3F" w:rsidRPr="00EC1FA9" w:rsidRDefault="004E4D3F">
            <w:pPr>
              <w:jc w:val="center"/>
              <w:pPrChange w:id="1314" w:author="Alotaibi, Raed" w:date="2019-06-21T10:01:00Z">
                <w:pPr/>
              </w:pPrChange>
            </w:pPr>
            <w:r w:rsidRPr="00EC1FA9">
              <w:t>19.1</w:t>
            </w:r>
          </w:p>
        </w:tc>
        <w:tc>
          <w:tcPr>
            <w:tcW w:w="616" w:type="pct"/>
            <w:noWrap/>
            <w:hideMark/>
          </w:tcPr>
          <w:p w14:paraId="29E69313" w14:textId="77777777" w:rsidR="004E4D3F" w:rsidRPr="00EC1FA9" w:rsidRDefault="004E4D3F">
            <w:pPr>
              <w:jc w:val="center"/>
              <w:pPrChange w:id="1315" w:author="Alotaibi, Raed" w:date="2019-06-21T10:01:00Z">
                <w:pPr/>
              </w:pPrChange>
            </w:pPr>
            <w:r w:rsidRPr="00EC1FA9">
              <w:t>48.9</w:t>
            </w:r>
          </w:p>
        </w:tc>
      </w:tr>
      <w:tr w:rsidR="004E4D3F" w:rsidRPr="00EC1FA9" w14:paraId="0464AE4E" w14:textId="77777777" w:rsidTr="00376EFA">
        <w:trPr>
          <w:trHeight w:val="300"/>
        </w:trPr>
        <w:tc>
          <w:tcPr>
            <w:tcW w:w="1288" w:type="pct"/>
            <w:noWrap/>
            <w:hideMark/>
          </w:tcPr>
          <w:p w14:paraId="112CE775" w14:textId="77777777" w:rsidR="004E4D3F" w:rsidRPr="00EC1FA9" w:rsidRDefault="004E4D3F" w:rsidP="00376EFA">
            <w:r w:rsidRPr="00EC1FA9">
              <w:t>West Virginia</w:t>
            </w:r>
          </w:p>
        </w:tc>
        <w:tc>
          <w:tcPr>
            <w:tcW w:w="619" w:type="pct"/>
            <w:noWrap/>
            <w:hideMark/>
          </w:tcPr>
          <w:p w14:paraId="02B8379E" w14:textId="77777777" w:rsidR="004E4D3F" w:rsidRPr="00EC1FA9" w:rsidRDefault="004E4D3F">
            <w:pPr>
              <w:jc w:val="center"/>
              <w:pPrChange w:id="1316" w:author="Alotaibi, Raed" w:date="2019-06-21T10:01:00Z">
                <w:pPr/>
              </w:pPrChange>
            </w:pPr>
            <w:r w:rsidRPr="00EC1FA9">
              <w:t>12.7</w:t>
            </w:r>
          </w:p>
        </w:tc>
        <w:tc>
          <w:tcPr>
            <w:tcW w:w="619" w:type="pct"/>
            <w:noWrap/>
            <w:hideMark/>
          </w:tcPr>
          <w:p w14:paraId="703A6024" w14:textId="77777777" w:rsidR="004E4D3F" w:rsidRPr="00EC1FA9" w:rsidRDefault="004E4D3F">
            <w:pPr>
              <w:jc w:val="center"/>
              <w:pPrChange w:id="1317" w:author="Alotaibi, Raed" w:date="2019-06-21T10:01:00Z">
                <w:pPr/>
              </w:pPrChange>
            </w:pPr>
            <w:r w:rsidRPr="00EC1FA9">
              <w:t>6.9</w:t>
            </w:r>
          </w:p>
        </w:tc>
        <w:tc>
          <w:tcPr>
            <w:tcW w:w="619" w:type="pct"/>
            <w:noWrap/>
            <w:hideMark/>
          </w:tcPr>
          <w:p w14:paraId="0A874AAE" w14:textId="77777777" w:rsidR="004E4D3F" w:rsidRPr="00EC1FA9" w:rsidRDefault="004E4D3F">
            <w:pPr>
              <w:jc w:val="center"/>
              <w:pPrChange w:id="1318" w:author="Alotaibi, Raed" w:date="2019-06-21T10:01:00Z">
                <w:pPr/>
              </w:pPrChange>
            </w:pPr>
            <w:r w:rsidRPr="00EC1FA9">
              <w:t>10.3</w:t>
            </w:r>
          </w:p>
        </w:tc>
        <w:tc>
          <w:tcPr>
            <w:tcW w:w="619" w:type="pct"/>
            <w:noWrap/>
            <w:hideMark/>
          </w:tcPr>
          <w:p w14:paraId="0348BA86" w14:textId="77777777" w:rsidR="004E4D3F" w:rsidRPr="00EC1FA9" w:rsidRDefault="004E4D3F">
            <w:pPr>
              <w:jc w:val="center"/>
              <w:pPrChange w:id="1319" w:author="Alotaibi, Raed" w:date="2019-06-21T10:01:00Z">
                <w:pPr/>
              </w:pPrChange>
            </w:pPr>
            <w:r w:rsidRPr="00EC1FA9">
              <w:t>11.9</w:t>
            </w:r>
          </w:p>
        </w:tc>
        <w:tc>
          <w:tcPr>
            <w:tcW w:w="619" w:type="pct"/>
            <w:noWrap/>
            <w:hideMark/>
          </w:tcPr>
          <w:p w14:paraId="18285AD5" w14:textId="77777777" w:rsidR="004E4D3F" w:rsidRPr="00EC1FA9" w:rsidRDefault="004E4D3F">
            <w:pPr>
              <w:jc w:val="center"/>
              <w:pPrChange w:id="1320" w:author="Alotaibi, Raed" w:date="2019-06-21T10:01:00Z">
                <w:pPr/>
              </w:pPrChange>
            </w:pPr>
            <w:r w:rsidRPr="00EC1FA9">
              <w:t>14.9</w:t>
            </w:r>
          </w:p>
        </w:tc>
        <w:tc>
          <w:tcPr>
            <w:tcW w:w="616" w:type="pct"/>
            <w:noWrap/>
            <w:hideMark/>
          </w:tcPr>
          <w:p w14:paraId="5F31610A" w14:textId="77777777" w:rsidR="004E4D3F" w:rsidRPr="00EC1FA9" w:rsidRDefault="004E4D3F">
            <w:pPr>
              <w:jc w:val="center"/>
              <w:pPrChange w:id="1321" w:author="Alotaibi, Raed" w:date="2019-06-21T10:01:00Z">
                <w:pPr/>
              </w:pPrChange>
            </w:pPr>
            <w:r w:rsidRPr="00EC1FA9">
              <w:t>25.5</w:t>
            </w:r>
          </w:p>
        </w:tc>
      </w:tr>
      <w:tr w:rsidR="004E4D3F" w:rsidRPr="00EC1FA9" w14:paraId="4AB9F23B" w14:textId="77777777" w:rsidTr="00376EFA">
        <w:trPr>
          <w:trHeight w:val="300"/>
        </w:trPr>
        <w:tc>
          <w:tcPr>
            <w:tcW w:w="1288" w:type="pct"/>
            <w:noWrap/>
            <w:hideMark/>
          </w:tcPr>
          <w:p w14:paraId="257F8881" w14:textId="77777777" w:rsidR="004E4D3F" w:rsidRPr="00EC1FA9" w:rsidRDefault="004E4D3F" w:rsidP="00376EFA">
            <w:r w:rsidRPr="00EC1FA9">
              <w:t>Wisconsin</w:t>
            </w:r>
          </w:p>
        </w:tc>
        <w:tc>
          <w:tcPr>
            <w:tcW w:w="619" w:type="pct"/>
            <w:noWrap/>
            <w:hideMark/>
          </w:tcPr>
          <w:p w14:paraId="28A4901C" w14:textId="77777777" w:rsidR="004E4D3F" w:rsidRPr="00EC1FA9" w:rsidRDefault="004E4D3F">
            <w:pPr>
              <w:jc w:val="center"/>
              <w:pPrChange w:id="1322" w:author="Alotaibi, Raed" w:date="2019-06-21T10:01:00Z">
                <w:pPr/>
              </w:pPrChange>
            </w:pPr>
            <w:r w:rsidRPr="00EC1FA9">
              <w:t>10.6</w:t>
            </w:r>
          </w:p>
        </w:tc>
        <w:tc>
          <w:tcPr>
            <w:tcW w:w="619" w:type="pct"/>
            <w:noWrap/>
            <w:hideMark/>
          </w:tcPr>
          <w:p w14:paraId="4C395471" w14:textId="77777777" w:rsidR="004E4D3F" w:rsidRPr="00EC1FA9" w:rsidRDefault="004E4D3F">
            <w:pPr>
              <w:jc w:val="center"/>
              <w:pPrChange w:id="1323" w:author="Alotaibi, Raed" w:date="2019-06-21T10:01:00Z">
                <w:pPr/>
              </w:pPrChange>
            </w:pPr>
            <w:r w:rsidRPr="00EC1FA9">
              <w:t>2.8</w:t>
            </w:r>
          </w:p>
        </w:tc>
        <w:tc>
          <w:tcPr>
            <w:tcW w:w="619" w:type="pct"/>
            <w:noWrap/>
            <w:hideMark/>
          </w:tcPr>
          <w:p w14:paraId="4E695DD3" w14:textId="77777777" w:rsidR="004E4D3F" w:rsidRPr="00EC1FA9" w:rsidRDefault="004E4D3F">
            <w:pPr>
              <w:jc w:val="center"/>
              <w:pPrChange w:id="1324" w:author="Alotaibi, Raed" w:date="2019-06-21T10:01:00Z">
                <w:pPr/>
              </w:pPrChange>
            </w:pPr>
            <w:r w:rsidRPr="00EC1FA9">
              <w:t>6.6</w:t>
            </w:r>
          </w:p>
        </w:tc>
        <w:tc>
          <w:tcPr>
            <w:tcW w:w="619" w:type="pct"/>
            <w:noWrap/>
            <w:hideMark/>
          </w:tcPr>
          <w:p w14:paraId="3B413B46" w14:textId="77777777" w:rsidR="004E4D3F" w:rsidRPr="00EC1FA9" w:rsidRDefault="004E4D3F">
            <w:pPr>
              <w:jc w:val="center"/>
              <w:pPrChange w:id="1325" w:author="Alotaibi, Raed" w:date="2019-06-21T10:01:00Z">
                <w:pPr/>
              </w:pPrChange>
            </w:pPr>
            <w:r w:rsidRPr="00EC1FA9">
              <w:t>9.3</w:t>
            </w:r>
          </w:p>
        </w:tc>
        <w:tc>
          <w:tcPr>
            <w:tcW w:w="619" w:type="pct"/>
            <w:noWrap/>
            <w:hideMark/>
          </w:tcPr>
          <w:p w14:paraId="508BBB2E" w14:textId="77777777" w:rsidR="004E4D3F" w:rsidRPr="00EC1FA9" w:rsidRDefault="004E4D3F">
            <w:pPr>
              <w:jc w:val="center"/>
              <w:pPrChange w:id="1326" w:author="Alotaibi, Raed" w:date="2019-06-21T10:01:00Z">
                <w:pPr/>
              </w:pPrChange>
            </w:pPr>
            <w:r w:rsidRPr="00EC1FA9">
              <w:t>13.5</w:t>
            </w:r>
          </w:p>
        </w:tc>
        <w:tc>
          <w:tcPr>
            <w:tcW w:w="616" w:type="pct"/>
            <w:noWrap/>
            <w:hideMark/>
          </w:tcPr>
          <w:p w14:paraId="1B98A9E2" w14:textId="77777777" w:rsidR="004E4D3F" w:rsidRPr="00EC1FA9" w:rsidRDefault="004E4D3F">
            <w:pPr>
              <w:jc w:val="center"/>
              <w:pPrChange w:id="1327" w:author="Alotaibi, Raed" w:date="2019-06-21T10:01:00Z">
                <w:pPr/>
              </w:pPrChange>
            </w:pPr>
            <w:r w:rsidRPr="00EC1FA9">
              <w:t>35.7</w:t>
            </w:r>
          </w:p>
        </w:tc>
      </w:tr>
      <w:tr w:rsidR="004E4D3F" w:rsidRPr="00EC1FA9" w14:paraId="4BCF5A64" w14:textId="77777777" w:rsidTr="00376EFA">
        <w:trPr>
          <w:trHeight w:val="300"/>
        </w:trPr>
        <w:tc>
          <w:tcPr>
            <w:tcW w:w="1288" w:type="pct"/>
            <w:noWrap/>
            <w:hideMark/>
          </w:tcPr>
          <w:p w14:paraId="5A8EA4F0" w14:textId="77777777" w:rsidR="004E4D3F" w:rsidRPr="00EC1FA9" w:rsidRDefault="004E4D3F" w:rsidP="00376EFA">
            <w:r w:rsidRPr="00EC1FA9">
              <w:t>Wyoming</w:t>
            </w:r>
          </w:p>
        </w:tc>
        <w:tc>
          <w:tcPr>
            <w:tcW w:w="619" w:type="pct"/>
            <w:noWrap/>
            <w:hideMark/>
          </w:tcPr>
          <w:p w14:paraId="2D5A6D6C" w14:textId="77777777" w:rsidR="004E4D3F" w:rsidRPr="00EC1FA9" w:rsidRDefault="004E4D3F">
            <w:pPr>
              <w:jc w:val="center"/>
              <w:pPrChange w:id="1328" w:author="Alotaibi, Raed" w:date="2019-06-21T10:01:00Z">
                <w:pPr/>
              </w:pPrChange>
            </w:pPr>
            <w:r w:rsidRPr="00EC1FA9">
              <w:t>7.6</w:t>
            </w:r>
          </w:p>
        </w:tc>
        <w:tc>
          <w:tcPr>
            <w:tcW w:w="619" w:type="pct"/>
            <w:noWrap/>
            <w:hideMark/>
          </w:tcPr>
          <w:p w14:paraId="012480BC" w14:textId="77777777" w:rsidR="004E4D3F" w:rsidRPr="00EC1FA9" w:rsidRDefault="004E4D3F">
            <w:pPr>
              <w:jc w:val="center"/>
              <w:pPrChange w:id="1329" w:author="Alotaibi, Raed" w:date="2019-06-21T10:01:00Z">
                <w:pPr/>
              </w:pPrChange>
            </w:pPr>
            <w:r w:rsidRPr="00EC1FA9">
              <w:t>2.0</w:t>
            </w:r>
          </w:p>
        </w:tc>
        <w:tc>
          <w:tcPr>
            <w:tcW w:w="619" w:type="pct"/>
            <w:noWrap/>
            <w:hideMark/>
          </w:tcPr>
          <w:p w14:paraId="706B5E1F" w14:textId="77777777" w:rsidR="004E4D3F" w:rsidRPr="00EC1FA9" w:rsidRDefault="004E4D3F">
            <w:pPr>
              <w:jc w:val="center"/>
              <w:pPrChange w:id="1330" w:author="Alotaibi, Raed" w:date="2019-06-21T10:01:00Z">
                <w:pPr/>
              </w:pPrChange>
            </w:pPr>
            <w:r w:rsidRPr="00EC1FA9">
              <w:t>4.5</w:t>
            </w:r>
          </w:p>
        </w:tc>
        <w:tc>
          <w:tcPr>
            <w:tcW w:w="619" w:type="pct"/>
            <w:noWrap/>
            <w:hideMark/>
          </w:tcPr>
          <w:p w14:paraId="6206C372" w14:textId="77777777" w:rsidR="004E4D3F" w:rsidRPr="00EC1FA9" w:rsidRDefault="004E4D3F">
            <w:pPr>
              <w:jc w:val="center"/>
              <w:pPrChange w:id="1331" w:author="Alotaibi, Raed" w:date="2019-06-21T10:01:00Z">
                <w:pPr/>
              </w:pPrChange>
            </w:pPr>
            <w:r w:rsidRPr="00EC1FA9">
              <w:t>6.7</w:t>
            </w:r>
          </w:p>
        </w:tc>
        <w:tc>
          <w:tcPr>
            <w:tcW w:w="619" w:type="pct"/>
            <w:noWrap/>
            <w:hideMark/>
          </w:tcPr>
          <w:p w14:paraId="3884DF48" w14:textId="77777777" w:rsidR="004E4D3F" w:rsidRPr="00EC1FA9" w:rsidRDefault="004E4D3F">
            <w:pPr>
              <w:jc w:val="center"/>
              <w:pPrChange w:id="1332" w:author="Alotaibi, Raed" w:date="2019-06-21T10:01:00Z">
                <w:pPr/>
              </w:pPrChange>
            </w:pPr>
            <w:r w:rsidRPr="00EC1FA9">
              <w:t>10.1</w:t>
            </w:r>
          </w:p>
        </w:tc>
        <w:tc>
          <w:tcPr>
            <w:tcW w:w="616" w:type="pct"/>
            <w:noWrap/>
            <w:hideMark/>
          </w:tcPr>
          <w:p w14:paraId="5C769217" w14:textId="77777777" w:rsidR="004E4D3F" w:rsidRPr="00EC1FA9" w:rsidRDefault="004E4D3F">
            <w:pPr>
              <w:jc w:val="center"/>
              <w:pPrChange w:id="1333" w:author="Alotaibi, Raed" w:date="2019-06-21T10:01:00Z">
                <w:pPr/>
              </w:pPrChange>
            </w:pPr>
            <w:r w:rsidRPr="00EC1FA9">
              <w:t>21.4</w:t>
            </w:r>
          </w:p>
        </w:tc>
      </w:tr>
    </w:tbl>
    <w:p w14:paraId="56F74E02" w14:textId="19FEACB0" w:rsidR="004E4D3F" w:rsidRDefault="004E4D3F" w:rsidP="0054558C">
      <w:pPr>
        <w:rPr>
          <w:ins w:id="1334" w:author="Alotaibi, Raed" w:date="2019-06-19T11:51:00Z"/>
          <w:i/>
          <w:iCs/>
          <w:color w:val="44546A" w:themeColor="text2"/>
          <w:sz w:val="18"/>
          <w:szCs w:val="18"/>
        </w:rPr>
      </w:pPr>
      <w:r w:rsidRPr="00EC1FA9">
        <w:rPr>
          <w:i/>
          <w:iCs/>
          <w:color w:val="44546A" w:themeColor="text2"/>
          <w:sz w:val="18"/>
          <w:szCs w:val="18"/>
        </w:rPr>
        <w:br w:type="page"/>
      </w:r>
    </w:p>
    <w:p w14:paraId="6FBE9D43" w14:textId="50CCAA7F" w:rsidR="008A69EE" w:rsidRDefault="008A69EE" w:rsidP="00091719">
      <w:pPr>
        <w:pStyle w:val="Caption"/>
        <w:keepNext/>
      </w:pPr>
      <w:bookmarkStart w:id="1335" w:name="_Ref11838133"/>
      <w:bookmarkStart w:id="1336" w:name="_Toc12192577"/>
      <w:r>
        <w:lastRenderedPageBreak/>
        <w:t>Table S</w:t>
      </w:r>
      <w:fldSimple w:instr=" SEQ Table_S \* ARABIC ">
        <w:r w:rsidR="00091719">
          <w:rPr>
            <w:noProof/>
          </w:rPr>
          <w:t>2</w:t>
        </w:r>
      </w:fldSimple>
      <w:bookmarkEnd w:id="1335"/>
      <w:r>
        <w:t xml:space="preserve">: Available </w:t>
      </w:r>
      <w:r w:rsidR="00091719">
        <w:t xml:space="preserve">childhood </w:t>
      </w:r>
      <w:r>
        <w:t>asthma incidence rate</w:t>
      </w:r>
      <w:r w:rsidR="00091719">
        <w:t>s</w:t>
      </w:r>
      <w:r>
        <w:t xml:space="preserve"> by state and year</w:t>
      </w:r>
      <w:bookmarkEnd w:id="1336"/>
    </w:p>
    <w:tbl>
      <w:tblPr>
        <w:tblW w:w="5000" w:type="pct"/>
        <w:tblLook w:val="04A0" w:firstRow="1" w:lastRow="0" w:firstColumn="1" w:lastColumn="0" w:noHBand="0" w:noVBand="1"/>
        <w:tblPrChange w:id="1337" w:author="Alotaibi, Raed" w:date="2019-06-21T09:58:00Z">
          <w:tblPr>
            <w:tblW w:w="7560" w:type="dxa"/>
            <w:tblLook w:val="04A0" w:firstRow="1" w:lastRow="0" w:firstColumn="1" w:lastColumn="0" w:noHBand="0" w:noVBand="1"/>
          </w:tblPr>
        </w:tblPrChange>
      </w:tblPr>
      <w:tblGrid>
        <w:gridCol w:w="3006"/>
        <w:gridCol w:w="1606"/>
        <w:gridCol w:w="1606"/>
        <w:gridCol w:w="1606"/>
        <w:gridCol w:w="1606"/>
        <w:gridCol w:w="1606"/>
        <w:gridCol w:w="1914"/>
        <w:tblGridChange w:id="1338">
          <w:tblGrid>
            <w:gridCol w:w="1799"/>
            <w:gridCol w:w="960"/>
            <w:gridCol w:w="960"/>
            <w:gridCol w:w="960"/>
            <w:gridCol w:w="960"/>
            <w:gridCol w:w="960"/>
            <w:gridCol w:w="1147"/>
          </w:tblGrid>
        </w:tblGridChange>
      </w:tblGrid>
      <w:tr w:rsidR="001B2369" w:rsidRPr="001B2369" w14:paraId="5A251DA7" w14:textId="77777777" w:rsidTr="00091719">
        <w:trPr>
          <w:trHeight w:val="300"/>
          <w:ins w:id="1339" w:author="Alotaibi, Raed" w:date="2019-06-21T09:58:00Z"/>
          <w:trPrChange w:id="1340" w:author="Alotaibi, Raed" w:date="2019-06-21T09:58:00Z">
            <w:trPr>
              <w:trHeight w:val="300"/>
            </w:trPr>
          </w:trPrChange>
        </w:trPr>
        <w:tc>
          <w:tcPr>
            <w:tcW w:w="1161"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1341" w:author="Alotaibi, Raed" w:date="2019-06-21T09:58:00Z">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AC66214" w14:textId="77777777" w:rsidR="001B2369" w:rsidRPr="001B2369" w:rsidRDefault="001B2369" w:rsidP="001B2369">
            <w:pPr>
              <w:spacing w:after="0" w:line="240" w:lineRule="auto"/>
              <w:jc w:val="center"/>
              <w:rPr>
                <w:ins w:id="1342" w:author="Alotaibi, Raed" w:date="2019-06-21T09:58:00Z"/>
                <w:rFonts w:ascii="Calibri" w:eastAsia="Times New Roman" w:hAnsi="Calibri" w:cs="Calibri"/>
                <w:b/>
                <w:bCs/>
                <w:color w:val="000000"/>
              </w:rPr>
            </w:pPr>
            <w:ins w:id="1343" w:author="Alotaibi, Raed" w:date="2019-06-21T09:58:00Z">
              <w:r w:rsidRPr="001B2369">
                <w:rPr>
                  <w:rFonts w:ascii="Calibri" w:eastAsia="Times New Roman" w:hAnsi="Calibri" w:cs="Calibri"/>
                  <w:b/>
                  <w:bCs/>
                  <w:color w:val="000000"/>
                </w:rPr>
                <w:t>State</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344"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7AD865D" w14:textId="4C88DF11" w:rsidR="001B2369" w:rsidRPr="001B2369" w:rsidRDefault="00091719" w:rsidP="001B2369">
            <w:pPr>
              <w:spacing w:after="0" w:line="240" w:lineRule="auto"/>
              <w:jc w:val="center"/>
              <w:rPr>
                <w:ins w:id="1345" w:author="Alotaibi, Raed" w:date="2019-06-21T09:58:00Z"/>
                <w:rFonts w:ascii="Calibri" w:eastAsia="Times New Roman" w:hAnsi="Calibri" w:cs="Calibri"/>
                <w:b/>
                <w:bCs/>
                <w:color w:val="000000"/>
              </w:rPr>
            </w:pPr>
            <w:ins w:id="1346" w:author="Alotaibi, Raed" w:date="2019-06-21T09:59:00Z">
              <w:r>
                <w:rPr>
                  <w:rFonts w:ascii="Calibri" w:eastAsia="Times New Roman" w:hAnsi="Calibri" w:cs="Calibri"/>
                  <w:b/>
                  <w:bCs/>
                  <w:color w:val="000000"/>
                </w:rPr>
                <w:t>20</w:t>
              </w:r>
            </w:ins>
            <w:ins w:id="1347" w:author="Alotaibi, Raed" w:date="2019-06-21T09:58:00Z">
              <w:r w:rsidR="001B2369" w:rsidRPr="001B2369">
                <w:rPr>
                  <w:rFonts w:ascii="Calibri" w:eastAsia="Times New Roman" w:hAnsi="Calibri" w:cs="Calibri"/>
                  <w:b/>
                  <w:bCs/>
                  <w:color w:val="000000"/>
                </w:rPr>
                <w:t>06</w:t>
              </w:r>
            </w:ins>
            <w:ins w:id="1348"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349"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4708633E" w14:textId="7308CF2D" w:rsidR="001B2369" w:rsidRPr="001B2369" w:rsidRDefault="00091719" w:rsidP="001B2369">
            <w:pPr>
              <w:spacing w:after="0" w:line="240" w:lineRule="auto"/>
              <w:jc w:val="center"/>
              <w:rPr>
                <w:ins w:id="1350" w:author="Alotaibi, Raed" w:date="2019-06-21T09:58:00Z"/>
                <w:rFonts w:ascii="Calibri" w:eastAsia="Times New Roman" w:hAnsi="Calibri" w:cs="Calibri"/>
                <w:b/>
                <w:bCs/>
                <w:color w:val="000000"/>
              </w:rPr>
            </w:pPr>
            <w:ins w:id="1351" w:author="Alotaibi, Raed" w:date="2019-06-21T09:59:00Z">
              <w:r>
                <w:rPr>
                  <w:rFonts w:ascii="Calibri" w:eastAsia="Times New Roman" w:hAnsi="Calibri" w:cs="Calibri"/>
                  <w:b/>
                  <w:bCs/>
                  <w:color w:val="000000"/>
                </w:rPr>
                <w:t>20</w:t>
              </w:r>
            </w:ins>
            <w:ins w:id="1352" w:author="Alotaibi, Raed" w:date="2019-06-21T09:58:00Z">
              <w:r w:rsidR="001B2369" w:rsidRPr="001B2369">
                <w:rPr>
                  <w:rFonts w:ascii="Calibri" w:eastAsia="Times New Roman" w:hAnsi="Calibri" w:cs="Calibri"/>
                  <w:b/>
                  <w:bCs/>
                  <w:color w:val="000000"/>
                </w:rPr>
                <w:t>07</w:t>
              </w:r>
            </w:ins>
            <w:ins w:id="1353"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354"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7D429FA" w14:textId="4D35A2C5" w:rsidR="001B2369" w:rsidRPr="001B2369" w:rsidRDefault="00091719" w:rsidP="001B2369">
            <w:pPr>
              <w:spacing w:after="0" w:line="240" w:lineRule="auto"/>
              <w:jc w:val="center"/>
              <w:rPr>
                <w:ins w:id="1355" w:author="Alotaibi, Raed" w:date="2019-06-21T09:58:00Z"/>
                <w:rFonts w:ascii="Calibri" w:eastAsia="Times New Roman" w:hAnsi="Calibri" w:cs="Calibri"/>
                <w:b/>
                <w:bCs/>
                <w:color w:val="000000"/>
              </w:rPr>
            </w:pPr>
            <w:ins w:id="1356" w:author="Alotaibi, Raed" w:date="2019-06-21T09:59:00Z">
              <w:r>
                <w:rPr>
                  <w:rFonts w:ascii="Calibri" w:eastAsia="Times New Roman" w:hAnsi="Calibri" w:cs="Calibri"/>
                  <w:b/>
                  <w:bCs/>
                  <w:color w:val="000000"/>
                </w:rPr>
                <w:t>20</w:t>
              </w:r>
            </w:ins>
            <w:ins w:id="1357" w:author="Alotaibi, Raed" w:date="2019-06-21T09:58:00Z">
              <w:r w:rsidR="001B2369" w:rsidRPr="001B2369">
                <w:rPr>
                  <w:rFonts w:ascii="Calibri" w:eastAsia="Times New Roman" w:hAnsi="Calibri" w:cs="Calibri"/>
                  <w:b/>
                  <w:bCs/>
                  <w:color w:val="000000"/>
                </w:rPr>
                <w:t>08</w:t>
              </w:r>
            </w:ins>
            <w:ins w:id="1358"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359"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115B173E" w14:textId="13273820" w:rsidR="001B2369" w:rsidRPr="001B2369" w:rsidRDefault="00091719" w:rsidP="001B2369">
            <w:pPr>
              <w:spacing w:after="0" w:line="240" w:lineRule="auto"/>
              <w:jc w:val="center"/>
              <w:rPr>
                <w:ins w:id="1360" w:author="Alotaibi, Raed" w:date="2019-06-21T09:58:00Z"/>
                <w:rFonts w:ascii="Calibri" w:eastAsia="Times New Roman" w:hAnsi="Calibri" w:cs="Calibri"/>
                <w:b/>
                <w:bCs/>
                <w:color w:val="000000"/>
              </w:rPr>
            </w:pPr>
            <w:ins w:id="1361" w:author="Alotaibi, Raed" w:date="2019-06-21T09:59:00Z">
              <w:r>
                <w:rPr>
                  <w:rFonts w:ascii="Calibri" w:eastAsia="Times New Roman" w:hAnsi="Calibri" w:cs="Calibri"/>
                  <w:b/>
                  <w:bCs/>
                  <w:color w:val="000000"/>
                </w:rPr>
                <w:t>20</w:t>
              </w:r>
            </w:ins>
            <w:ins w:id="1362" w:author="Alotaibi, Raed" w:date="2019-06-21T09:58:00Z">
              <w:r w:rsidR="001B2369" w:rsidRPr="001B2369">
                <w:rPr>
                  <w:rFonts w:ascii="Calibri" w:eastAsia="Times New Roman" w:hAnsi="Calibri" w:cs="Calibri"/>
                  <w:b/>
                  <w:bCs/>
                  <w:color w:val="000000"/>
                </w:rPr>
                <w:t>09</w:t>
              </w:r>
            </w:ins>
            <w:ins w:id="1363"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364"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6E975A92" w14:textId="1E7EC1C9" w:rsidR="001B2369" w:rsidRPr="001B2369" w:rsidRDefault="00091719" w:rsidP="001B2369">
            <w:pPr>
              <w:spacing w:after="0" w:line="240" w:lineRule="auto"/>
              <w:jc w:val="center"/>
              <w:rPr>
                <w:ins w:id="1365" w:author="Alotaibi, Raed" w:date="2019-06-21T09:58:00Z"/>
                <w:rFonts w:ascii="Calibri" w:eastAsia="Times New Roman" w:hAnsi="Calibri" w:cs="Calibri"/>
                <w:b/>
                <w:bCs/>
                <w:color w:val="000000"/>
              </w:rPr>
            </w:pPr>
            <w:ins w:id="1366" w:author="Alotaibi, Raed" w:date="2019-06-21T09:59:00Z">
              <w:r>
                <w:rPr>
                  <w:rFonts w:ascii="Calibri" w:eastAsia="Times New Roman" w:hAnsi="Calibri" w:cs="Calibri"/>
                  <w:b/>
                  <w:bCs/>
                  <w:color w:val="000000"/>
                </w:rPr>
                <w:t>20</w:t>
              </w:r>
            </w:ins>
            <w:ins w:id="1367" w:author="Alotaibi, Raed" w:date="2019-06-21T09:58:00Z">
              <w:r w:rsidR="001B2369" w:rsidRPr="001B2369">
                <w:rPr>
                  <w:rFonts w:ascii="Calibri" w:eastAsia="Times New Roman" w:hAnsi="Calibri" w:cs="Calibri"/>
                  <w:b/>
                  <w:bCs/>
                  <w:color w:val="000000"/>
                </w:rPr>
                <w:t>10</w:t>
              </w:r>
            </w:ins>
            <w:ins w:id="1368" w:author="Alotaibi, Raed" w:date="2019-06-21T10:03:00Z">
              <w:r>
                <w:rPr>
                  <w:rFonts w:ascii="Calibri" w:eastAsia="Times New Roman" w:hAnsi="Calibri" w:cs="Calibri"/>
                  <w:b/>
                  <w:bCs/>
                  <w:color w:val="000000"/>
                </w:rPr>
                <w:t>*</w:t>
              </w:r>
            </w:ins>
          </w:p>
        </w:tc>
        <w:tc>
          <w:tcPr>
            <w:tcW w:w="740" w:type="pct"/>
            <w:tcBorders>
              <w:top w:val="single" w:sz="4" w:space="0" w:color="auto"/>
              <w:left w:val="nil"/>
              <w:bottom w:val="single" w:sz="4" w:space="0" w:color="auto"/>
              <w:right w:val="single" w:sz="4" w:space="0" w:color="auto"/>
            </w:tcBorders>
            <w:shd w:val="clear" w:color="auto" w:fill="auto"/>
            <w:noWrap/>
            <w:vAlign w:val="bottom"/>
            <w:hideMark/>
            <w:tcPrChange w:id="1369" w:author="Alotaibi, Raed" w:date="2019-06-21T09:58:00Z">
              <w:tcPr>
                <w:tcW w:w="96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F7A83F5" w14:textId="300C48A8" w:rsidR="001B2369" w:rsidRPr="001B2369" w:rsidRDefault="001B2369" w:rsidP="001B2369">
            <w:pPr>
              <w:spacing w:after="0" w:line="240" w:lineRule="auto"/>
              <w:jc w:val="center"/>
              <w:rPr>
                <w:ins w:id="1370" w:author="Alotaibi, Raed" w:date="2019-06-21T09:58:00Z"/>
                <w:rFonts w:ascii="Calibri" w:eastAsia="Times New Roman" w:hAnsi="Calibri" w:cs="Calibri"/>
                <w:b/>
                <w:bCs/>
                <w:color w:val="000000"/>
              </w:rPr>
            </w:pPr>
            <w:ins w:id="1371" w:author="Alotaibi, Raed" w:date="2019-06-21T09:58:00Z">
              <w:r w:rsidRPr="001B2369">
                <w:rPr>
                  <w:rFonts w:ascii="Calibri" w:eastAsia="Times New Roman" w:hAnsi="Calibri" w:cs="Calibri"/>
                  <w:b/>
                  <w:bCs/>
                  <w:color w:val="000000"/>
                </w:rPr>
                <w:t>Aggregate</w:t>
              </w:r>
            </w:ins>
            <w:ins w:id="1372" w:author="Alotaibi, Raed" w:date="2019-06-21T10:03:00Z">
              <w:r w:rsidR="00091719">
                <w:rPr>
                  <w:rFonts w:ascii="Calibri" w:eastAsia="Times New Roman" w:hAnsi="Calibri" w:cs="Calibri"/>
                  <w:b/>
                  <w:bCs/>
                  <w:color w:val="000000"/>
                </w:rPr>
                <w:t xml:space="preserve"> IR*</w:t>
              </w:r>
            </w:ins>
          </w:p>
        </w:tc>
      </w:tr>
      <w:tr w:rsidR="001B2369" w:rsidRPr="001B2369" w14:paraId="09C4FEC4" w14:textId="77777777" w:rsidTr="00091719">
        <w:trPr>
          <w:trHeight w:val="300"/>
          <w:ins w:id="1373" w:author="Alotaibi, Raed" w:date="2019-06-21T09:58:00Z"/>
          <w:trPrChange w:id="137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7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CEF6CBA" w14:textId="77777777" w:rsidR="001B2369" w:rsidRPr="001B2369" w:rsidRDefault="001B2369" w:rsidP="001B2369">
            <w:pPr>
              <w:spacing w:after="0" w:line="240" w:lineRule="auto"/>
              <w:rPr>
                <w:ins w:id="1376" w:author="Alotaibi, Raed" w:date="2019-06-21T09:58:00Z"/>
                <w:rFonts w:ascii="Calibri" w:eastAsia="Times New Roman" w:hAnsi="Calibri" w:cs="Calibri"/>
                <w:color w:val="000000"/>
              </w:rPr>
            </w:pPr>
            <w:ins w:id="1377" w:author="Alotaibi, Raed" w:date="2019-06-21T09:58:00Z">
              <w:r w:rsidRPr="001B2369">
                <w:rPr>
                  <w:rFonts w:ascii="Calibri" w:eastAsia="Times New Roman" w:hAnsi="Calibri" w:cs="Calibri"/>
                  <w:color w:val="000000"/>
                </w:rPr>
                <w:t>Alabama</w:t>
              </w:r>
            </w:ins>
          </w:p>
        </w:tc>
        <w:tc>
          <w:tcPr>
            <w:tcW w:w="620" w:type="pct"/>
            <w:tcBorders>
              <w:top w:val="nil"/>
              <w:left w:val="nil"/>
              <w:bottom w:val="single" w:sz="4" w:space="0" w:color="auto"/>
              <w:right w:val="single" w:sz="4" w:space="0" w:color="auto"/>
            </w:tcBorders>
            <w:shd w:val="clear" w:color="auto" w:fill="auto"/>
            <w:noWrap/>
            <w:vAlign w:val="bottom"/>
            <w:hideMark/>
            <w:tcPrChange w:id="137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82B0C56" w14:textId="77777777" w:rsidR="001B2369" w:rsidRPr="001B2369" w:rsidRDefault="001B2369" w:rsidP="001B2369">
            <w:pPr>
              <w:spacing w:after="0" w:line="240" w:lineRule="auto"/>
              <w:jc w:val="center"/>
              <w:rPr>
                <w:ins w:id="1379" w:author="Alotaibi, Raed" w:date="2019-06-21T09:58:00Z"/>
                <w:rFonts w:ascii="Calibri" w:eastAsia="Times New Roman" w:hAnsi="Calibri" w:cs="Calibri"/>
                <w:color w:val="000000"/>
              </w:rPr>
            </w:pPr>
            <w:ins w:id="138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8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85273E" w14:textId="77777777" w:rsidR="001B2369" w:rsidRPr="001B2369" w:rsidRDefault="001B2369" w:rsidP="001B2369">
            <w:pPr>
              <w:spacing w:after="0" w:line="240" w:lineRule="auto"/>
              <w:jc w:val="center"/>
              <w:rPr>
                <w:ins w:id="1382" w:author="Alotaibi, Raed" w:date="2019-06-21T09:58:00Z"/>
                <w:rFonts w:ascii="Calibri" w:eastAsia="Times New Roman" w:hAnsi="Calibri" w:cs="Calibri"/>
                <w:color w:val="000000"/>
              </w:rPr>
            </w:pPr>
            <w:ins w:id="138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8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3F53DC" w14:textId="77777777" w:rsidR="001B2369" w:rsidRPr="001B2369" w:rsidRDefault="001B2369" w:rsidP="001B2369">
            <w:pPr>
              <w:spacing w:after="0" w:line="240" w:lineRule="auto"/>
              <w:jc w:val="center"/>
              <w:rPr>
                <w:ins w:id="1385" w:author="Alotaibi, Raed" w:date="2019-06-21T09:58:00Z"/>
                <w:rFonts w:ascii="Calibri" w:eastAsia="Times New Roman" w:hAnsi="Calibri" w:cs="Calibri"/>
                <w:color w:val="000000"/>
              </w:rPr>
            </w:pPr>
            <w:ins w:id="138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8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80ECB3" w14:textId="77777777" w:rsidR="001B2369" w:rsidRPr="001B2369" w:rsidRDefault="001B2369" w:rsidP="001B2369">
            <w:pPr>
              <w:spacing w:after="0" w:line="240" w:lineRule="auto"/>
              <w:jc w:val="center"/>
              <w:rPr>
                <w:ins w:id="1388" w:author="Alotaibi, Raed" w:date="2019-06-21T09:58:00Z"/>
                <w:rFonts w:ascii="Calibri" w:eastAsia="Times New Roman" w:hAnsi="Calibri" w:cs="Calibri"/>
                <w:color w:val="000000"/>
              </w:rPr>
            </w:pPr>
            <w:ins w:id="138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9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A055756" w14:textId="77777777" w:rsidR="001B2369" w:rsidRPr="001B2369" w:rsidRDefault="001B2369" w:rsidP="001B2369">
            <w:pPr>
              <w:spacing w:after="0" w:line="240" w:lineRule="auto"/>
              <w:jc w:val="center"/>
              <w:rPr>
                <w:ins w:id="1391" w:author="Alotaibi, Raed" w:date="2019-06-21T09:58:00Z"/>
                <w:rFonts w:ascii="Calibri" w:eastAsia="Times New Roman" w:hAnsi="Calibri" w:cs="Calibri"/>
                <w:color w:val="000000"/>
              </w:rPr>
            </w:pPr>
            <w:ins w:id="139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9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9F43C95" w14:textId="77777777" w:rsidR="001B2369" w:rsidRPr="001B2369" w:rsidRDefault="001B2369" w:rsidP="001B2369">
            <w:pPr>
              <w:spacing w:after="0" w:line="240" w:lineRule="auto"/>
              <w:jc w:val="center"/>
              <w:rPr>
                <w:ins w:id="1394" w:author="Alotaibi, Raed" w:date="2019-06-21T09:58:00Z"/>
                <w:rFonts w:ascii="Calibri" w:eastAsia="Times New Roman" w:hAnsi="Calibri" w:cs="Calibri"/>
                <w:color w:val="000000"/>
              </w:rPr>
            </w:pPr>
            <w:ins w:id="1395" w:author="Alotaibi, Raed" w:date="2019-06-21T09:58:00Z">
              <w:r w:rsidRPr="001B2369">
                <w:rPr>
                  <w:rFonts w:ascii="Calibri" w:eastAsia="Times New Roman" w:hAnsi="Calibri" w:cs="Calibri"/>
                  <w:color w:val="000000"/>
                </w:rPr>
                <w:t> </w:t>
              </w:r>
            </w:ins>
          </w:p>
        </w:tc>
      </w:tr>
      <w:tr w:rsidR="001B2369" w:rsidRPr="001B2369" w14:paraId="28D38063" w14:textId="77777777" w:rsidTr="00091719">
        <w:trPr>
          <w:trHeight w:val="300"/>
          <w:ins w:id="1396" w:author="Alotaibi, Raed" w:date="2019-06-21T09:58:00Z"/>
          <w:trPrChange w:id="139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9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56E687D" w14:textId="77777777" w:rsidR="001B2369" w:rsidRPr="001B2369" w:rsidRDefault="001B2369" w:rsidP="001B2369">
            <w:pPr>
              <w:spacing w:after="0" w:line="240" w:lineRule="auto"/>
              <w:rPr>
                <w:ins w:id="1399" w:author="Alotaibi, Raed" w:date="2019-06-21T09:58:00Z"/>
                <w:rFonts w:ascii="Calibri" w:eastAsia="Times New Roman" w:hAnsi="Calibri" w:cs="Calibri"/>
                <w:color w:val="000000"/>
              </w:rPr>
            </w:pPr>
            <w:ins w:id="1400" w:author="Alotaibi, Raed" w:date="2019-06-21T09:58:00Z">
              <w:r w:rsidRPr="001B2369">
                <w:rPr>
                  <w:rFonts w:ascii="Calibri" w:eastAsia="Times New Roman" w:hAnsi="Calibri" w:cs="Calibri"/>
                  <w:color w:val="000000"/>
                </w:rPr>
                <w:t>Alaska</w:t>
              </w:r>
            </w:ins>
          </w:p>
        </w:tc>
        <w:tc>
          <w:tcPr>
            <w:tcW w:w="620" w:type="pct"/>
            <w:tcBorders>
              <w:top w:val="nil"/>
              <w:left w:val="nil"/>
              <w:bottom w:val="single" w:sz="4" w:space="0" w:color="auto"/>
              <w:right w:val="single" w:sz="4" w:space="0" w:color="auto"/>
            </w:tcBorders>
            <w:shd w:val="clear" w:color="auto" w:fill="auto"/>
            <w:noWrap/>
            <w:vAlign w:val="bottom"/>
            <w:hideMark/>
            <w:tcPrChange w:id="140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AB6198" w14:textId="77777777" w:rsidR="001B2369" w:rsidRPr="001B2369" w:rsidRDefault="001B2369" w:rsidP="001B2369">
            <w:pPr>
              <w:spacing w:after="0" w:line="240" w:lineRule="auto"/>
              <w:jc w:val="center"/>
              <w:rPr>
                <w:ins w:id="1402" w:author="Alotaibi, Raed" w:date="2019-06-21T09:58:00Z"/>
                <w:rFonts w:ascii="Calibri" w:eastAsia="Times New Roman" w:hAnsi="Calibri" w:cs="Calibri"/>
                <w:color w:val="000000"/>
              </w:rPr>
            </w:pPr>
            <w:ins w:id="140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0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CBEA6B" w14:textId="77777777" w:rsidR="001B2369" w:rsidRPr="001B2369" w:rsidRDefault="001B2369" w:rsidP="001B2369">
            <w:pPr>
              <w:spacing w:after="0" w:line="240" w:lineRule="auto"/>
              <w:jc w:val="center"/>
              <w:rPr>
                <w:ins w:id="1405" w:author="Alotaibi, Raed" w:date="2019-06-21T09:58:00Z"/>
                <w:rFonts w:ascii="Calibri" w:eastAsia="Times New Roman" w:hAnsi="Calibri" w:cs="Calibri"/>
                <w:color w:val="000000"/>
              </w:rPr>
            </w:pPr>
            <w:ins w:id="140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0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DED01C7" w14:textId="77777777" w:rsidR="001B2369" w:rsidRPr="001B2369" w:rsidRDefault="001B2369" w:rsidP="001B2369">
            <w:pPr>
              <w:spacing w:after="0" w:line="240" w:lineRule="auto"/>
              <w:jc w:val="center"/>
              <w:rPr>
                <w:ins w:id="1408" w:author="Alotaibi, Raed" w:date="2019-06-21T09:58:00Z"/>
                <w:rFonts w:ascii="Calibri" w:eastAsia="Times New Roman" w:hAnsi="Calibri" w:cs="Calibri"/>
                <w:color w:val="000000"/>
              </w:rPr>
            </w:pPr>
            <w:ins w:id="140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1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6A399D" w14:textId="77777777" w:rsidR="001B2369" w:rsidRPr="001B2369" w:rsidRDefault="001B2369" w:rsidP="001B2369">
            <w:pPr>
              <w:spacing w:after="0" w:line="240" w:lineRule="auto"/>
              <w:jc w:val="center"/>
              <w:rPr>
                <w:ins w:id="1411" w:author="Alotaibi, Raed" w:date="2019-06-21T09:58:00Z"/>
                <w:rFonts w:ascii="Calibri" w:eastAsia="Times New Roman" w:hAnsi="Calibri" w:cs="Calibri"/>
                <w:color w:val="000000"/>
              </w:rPr>
            </w:pPr>
            <w:ins w:id="141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1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30FB7F" w14:textId="77777777" w:rsidR="001B2369" w:rsidRPr="001B2369" w:rsidRDefault="001B2369" w:rsidP="001B2369">
            <w:pPr>
              <w:spacing w:after="0" w:line="240" w:lineRule="auto"/>
              <w:jc w:val="center"/>
              <w:rPr>
                <w:ins w:id="1414" w:author="Alotaibi, Raed" w:date="2019-06-21T09:58:00Z"/>
                <w:rFonts w:ascii="Calibri" w:eastAsia="Times New Roman" w:hAnsi="Calibri" w:cs="Calibri"/>
                <w:color w:val="000000"/>
              </w:rPr>
            </w:pPr>
            <w:ins w:id="141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1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82D3191" w14:textId="77777777" w:rsidR="001B2369" w:rsidRPr="001B2369" w:rsidRDefault="001B2369" w:rsidP="001B2369">
            <w:pPr>
              <w:spacing w:after="0" w:line="240" w:lineRule="auto"/>
              <w:jc w:val="center"/>
              <w:rPr>
                <w:ins w:id="1417" w:author="Alotaibi, Raed" w:date="2019-06-21T09:58:00Z"/>
                <w:rFonts w:ascii="Calibri" w:eastAsia="Times New Roman" w:hAnsi="Calibri" w:cs="Calibri"/>
                <w:color w:val="000000"/>
              </w:rPr>
            </w:pPr>
            <w:ins w:id="1418" w:author="Alotaibi, Raed" w:date="2019-06-21T09:58:00Z">
              <w:r w:rsidRPr="001B2369">
                <w:rPr>
                  <w:rFonts w:ascii="Calibri" w:eastAsia="Times New Roman" w:hAnsi="Calibri" w:cs="Calibri"/>
                  <w:color w:val="000000"/>
                </w:rPr>
                <w:t> </w:t>
              </w:r>
            </w:ins>
          </w:p>
        </w:tc>
      </w:tr>
      <w:tr w:rsidR="001B2369" w:rsidRPr="001B2369" w14:paraId="6A3520ED" w14:textId="77777777" w:rsidTr="00091719">
        <w:trPr>
          <w:trHeight w:val="300"/>
          <w:ins w:id="1419" w:author="Alotaibi, Raed" w:date="2019-06-21T09:58:00Z"/>
          <w:trPrChange w:id="142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2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4F12157" w14:textId="77777777" w:rsidR="001B2369" w:rsidRPr="001B2369" w:rsidRDefault="001B2369" w:rsidP="001B2369">
            <w:pPr>
              <w:spacing w:after="0" w:line="240" w:lineRule="auto"/>
              <w:rPr>
                <w:ins w:id="1422" w:author="Alotaibi, Raed" w:date="2019-06-21T09:58:00Z"/>
                <w:rFonts w:ascii="Calibri" w:eastAsia="Times New Roman" w:hAnsi="Calibri" w:cs="Calibri"/>
                <w:color w:val="000000"/>
              </w:rPr>
            </w:pPr>
            <w:ins w:id="1423" w:author="Alotaibi, Raed" w:date="2019-06-21T09:58:00Z">
              <w:r w:rsidRPr="001B2369">
                <w:rPr>
                  <w:rFonts w:ascii="Calibri" w:eastAsia="Times New Roman" w:hAnsi="Calibri" w:cs="Calibri"/>
                  <w:color w:val="000000"/>
                </w:rPr>
                <w:t>Arizona</w:t>
              </w:r>
            </w:ins>
          </w:p>
        </w:tc>
        <w:tc>
          <w:tcPr>
            <w:tcW w:w="620" w:type="pct"/>
            <w:tcBorders>
              <w:top w:val="nil"/>
              <w:left w:val="nil"/>
              <w:bottom w:val="single" w:sz="4" w:space="0" w:color="auto"/>
              <w:right w:val="single" w:sz="4" w:space="0" w:color="auto"/>
            </w:tcBorders>
            <w:shd w:val="clear" w:color="auto" w:fill="auto"/>
            <w:noWrap/>
            <w:vAlign w:val="bottom"/>
            <w:hideMark/>
            <w:tcPrChange w:id="142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98FC78" w14:textId="77777777" w:rsidR="001B2369" w:rsidRPr="001B2369" w:rsidRDefault="001B2369" w:rsidP="001B2369">
            <w:pPr>
              <w:spacing w:after="0" w:line="240" w:lineRule="auto"/>
              <w:jc w:val="center"/>
              <w:rPr>
                <w:ins w:id="1425" w:author="Alotaibi, Raed" w:date="2019-06-21T09:58:00Z"/>
                <w:rFonts w:ascii="Calibri" w:eastAsia="Times New Roman" w:hAnsi="Calibri" w:cs="Calibri"/>
                <w:color w:val="000000"/>
              </w:rPr>
            </w:pPr>
            <w:ins w:id="1426" w:author="Alotaibi, Raed" w:date="2019-06-21T09:58:00Z">
              <w:r w:rsidRPr="001B2369">
                <w:rPr>
                  <w:rFonts w:ascii="Calibri" w:eastAsia="Times New Roman" w:hAnsi="Calibri" w:cs="Calibri"/>
                  <w:color w:val="000000"/>
                </w:rPr>
                <w:t>23.7</w:t>
              </w:r>
            </w:ins>
          </w:p>
        </w:tc>
        <w:tc>
          <w:tcPr>
            <w:tcW w:w="620" w:type="pct"/>
            <w:tcBorders>
              <w:top w:val="nil"/>
              <w:left w:val="nil"/>
              <w:bottom w:val="single" w:sz="4" w:space="0" w:color="auto"/>
              <w:right w:val="single" w:sz="4" w:space="0" w:color="auto"/>
            </w:tcBorders>
            <w:shd w:val="clear" w:color="auto" w:fill="auto"/>
            <w:noWrap/>
            <w:vAlign w:val="bottom"/>
            <w:hideMark/>
            <w:tcPrChange w:id="142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51A56B8" w14:textId="77777777" w:rsidR="001B2369" w:rsidRPr="001B2369" w:rsidRDefault="001B2369" w:rsidP="001B2369">
            <w:pPr>
              <w:spacing w:after="0" w:line="240" w:lineRule="auto"/>
              <w:jc w:val="center"/>
              <w:rPr>
                <w:ins w:id="1428" w:author="Alotaibi, Raed" w:date="2019-06-21T09:58:00Z"/>
                <w:rFonts w:ascii="Calibri" w:eastAsia="Times New Roman" w:hAnsi="Calibri" w:cs="Calibri"/>
                <w:color w:val="000000"/>
              </w:rPr>
            </w:pPr>
            <w:ins w:id="1429" w:author="Alotaibi, Raed" w:date="2019-06-21T09:58:00Z">
              <w:r w:rsidRPr="001B2369">
                <w:rPr>
                  <w:rFonts w:ascii="Calibri" w:eastAsia="Times New Roman" w:hAnsi="Calibri" w:cs="Calibri"/>
                  <w:color w:val="000000"/>
                </w:rPr>
                <w:t>6.8</w:t>
              </w:r>
            </w:ins>
          </w:p>
        </w:tc>
        <w:tc>
          <w:tcPr>
            <w:tcW w:w="620" w:type="pct"/>
            <w:tcBorders>
              <w:top w:val="nil"/>
              <w:left w:val="nil"/>
              <w:bottom w:val="single" w:sz="4" w:space="0" w:color="auto"/>
              <w:right w:val="single" w:sz="4" w:space="0" w:color="auto"/>
            </w:tcBorders>
            <w:shd w:val="clear" w:color="auto" w:fill="auto"/>
            <w:noWrap/>
            <w:vAlign w:val="bottom"/>
            <w:hideMark/>
            <w:tcPrChange w:id="143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7DA37C" w14:textId="77777777" w:rsidR="001B2369" w:rsidRPr="001B2369" w:rsidRDefault="001B2369" w:rsidP="001B2369">
            <w:pPr>
              <w:spacing w:after="0" w:line="240" w:lineRule="auto"/>
              <w:jc w:val="center"/>
              <w:rPr>
                <w:ins w:id="1431" w:author="Alotaibi, Raed" w:date="2019-06-21T09:58:00Z"/>
                <w:rFonts w:ascii="Calibri" w:eastAsia="Times New Roman" w:hAnsi="Calibri" w:cs="Calibri"/>
                <w:color w:val="000000"/>
              </w:rPr>
            </w:pPr>
            <w:ins w:id="143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3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F5D9AA" w14:textId="77777777" w:rsidR="001B2369" w:rsidRPr="001B2369" w:rsidRDefault="001B2369" w:rsidP="001B2369">
            <w:pPr>
              <w:spacing w:after="0" w:line="240" w:lineRule="auto"/>
              <w:jc w:val="center"/>
              <w:rPr>
                <w:ins w:id="1434" w:author="Alotaibi, Raed" w:date="2019-06-21T09:58:00Z"/>
                <w:rFonts w:ascii="Calibri" w:eastAsia="Times New Roman" w:hAnsi="Calibri" w:cs="Calibri"/>
                <w:color w:val="000000"/>
              </w:rPr>
            </w:pPr>
            <w:ins w:id="143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3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AC0DEC" w14:textId="77777777" w:rsidR="001B2369" w:rsidRPr="001B2369" w:rsidRDefault="001B2369" w:rsidP="001B2369">
            <w:pPr>
              <w:spacing w:after="0" w:line="240" w:lineRule="auto"/>
              <w:jc w:val="center"/>
              <w:rPr>
                <w:ins w:id="1437" w:author="Alotaibi, Raed" w:date="2019-06-21T09:58:00Z"/>
                <w:rFonts w:ascii="Calibri" w:eastAsia="Times New Roman" w:hAnsi="Calibri" w:cs="Calibri"/>
                <w:color w:val="000000"/>
              </w:rPr>
            </w:pPr>
            <w:ins w:id="143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3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19EF54C" w14:textId="77777777" w:rsidR="001B2369" w:rsidRPr="001B2369" w:rsidRDefault="001B2369" w:rsidP="001B2369">
            <w:pPr>
              <w:spacing w:after="0" w:line="240" w:lineRule="auto"/>
              <w:jc w:val="center"/>
              <w:rPr>
                <w:ins w:id="1440" w:author="Alotaibi, Raed" w:date="2019-06-21T09:58:00Z"/>
                <w:rFonts w:ascii="Calibri" w:eastAsia="Times New Roman" w:hAnsi="Calibri" w:cs="Calibri"/>
                <w:color w:val="000000"/>
              </w:rPr>
            </w:pPr>
            <w:ins w:id="1441" w:author="Alotaibi, Raed" w:date="2019-06-21T09:58:00Z">
              <w:r w:rsidRPr="001B2369">
                <w:rPr>
                  <w:rFonts w:ascii="Calibri" w:eastAsia="Times New Roman" w:hAnsi="Calibri" w:cs="Calibri"/>
                  <w:color w:val="000000"/>
                </w:rPr>
                <w:t>15.2</w:t>
              </w:r>
            </w:ins>
          </w:p>
        </w:tc>
      </w:tr>
      <w:tr w:rsidR="001B2369" w:rsidRPr="001B2369" w14:paraId="4A397D7B" w14:textId="77777777" w:rsidTr="00091719">
        <w:trPr>
          <w:trHeight w:val="300"/>
          <w:ins w:id="1442" w:author="Alotaibi, Raed" w:date="2019-06-21T09:58:00Z"/>
          <w:trPrChange w:id="144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4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3D0668" w14:textId="77777777" w:rsidR="001B2369" w:rsidRPr="001B2369" w:rsidRDefault="001B2369" w:rsidP="001B2369">
            <w:pPr>
              <w:spacing w:after="0" w:line="240" w:lineRule="auto"/>
              <w:rPr>
                <w:ins w:id="1445" w:author="Alotaibi, Raed" w:date="2019-06-21T09:58:00Z"/>
                <w:rFonts w:ascii="Calibri" w:eastAsia="Times New Roman" w:hAnsi="Calibri" w:cs="Calibri"/>
                <w:color w:val="000000"/>
              </w:rPr>
            </w:pPr>
            <w:ins w:id="1446" w:author="Alotaibi, Raed" w:date="2019-06-21T09:58:00Z">
              <w:r w:rsidRPr="001B2369">
                <w:rPr>
                  <w:rFonts w:ascii="Calibri" w:eastAsia="Times New Roman" w:hAnsi="Calibri" w:cs="Calibri"/>
                  <w:color w:val="000000"/>
                </w:rPr>
                <w:t>Arkansas</w:t>
              </w:r>
            </w:ins>
          </w:p>
        </w:tc>
        <w:tc>
          <w:tcPr>
            <w:tcW w:w="620" w:type="pct"/>
            <w:tcBorders>
              <w:top w:val="nil"/>
              <w:left w:val="nil"/>
              <w:bottom w:val="single" w:sz="4" w:space="0" w:color="auto"/>
              <w:right w:val="single" w:sz="4" w:space="0" w:color="auto"/>
            </w:tcBorders>
            <w:shd w:val="clear" w:color="auto" w:fill="auto"/>
            <w:noWrap/>
            <w:vAlign w:val="bottom"/>
            <w:hideMark/>
            <w:tcPrChange w:id="14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2B833F" w14:textId="77777777" w:rsidR="001B2369" w:rsidRPr="001B2369" w:rsidRDefault="001B2369" w:rsidP="001B2369">
            <w:pPr>
              <w:spacing w:after="0" w:line="240" w:lineRule="auto"/>
              <w:jc w:val="center"/>
              <w:rPr>
                <w:ins w:id="1448" w:author="Alotaibi, Raed" w:date="2019-06-21T09:58:00Z"/>
                <w:rFonts w:ascii="Calibri" w:eastAsia="Times New Roman" w:hAnsi="Calibri" w:cs="Calibri"/>
                <w:color w:val="000000"/>
              </w:rPr>
            </w:pPr>
            <w:ins w:id="144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5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B56DBF5" w14:textId="77777777" w:rsidR="001B2369" w:rsidRPr="001B2369" w:rsidRDefault="001B2369" w:rsidP="001B2369">
            <w:pPr>
              <w:spacing w:after="0" w:line="240" w:lineRule="auto"/>
              <w:jc w:val="center"/>
              <w:rPr>
                <w:ins w:id="1451" w:author="Alotaibi, Raed" w:date="2019-06-21T09:58:00Z"/>
                <w:rFonts w:ascii="Calibri" w:eastAsia="Times New Roman" w:hAnsi="Calibri" w:cs="Calibri"/>
                <w:color w:val="000000"/>
              </w:rPr>
            </w:pPr>
            <w:ins w:id="145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5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E411833" w14:textId="77777777" w:rsidR="001B2369" w:rsidRPr="001B2369" w:rsidRDefault="001B2369" w:rsidP="001B2369">
            <w:pPr>
              <w:spacing w:after="0" w:line="240" w:lineRule="auto"/>
              <w:jc w:val="center"/>
              <w:rPr>
                <w:ins w:id="1454" w:author="Alotaibi, Raed" w:date="2019-06-21T09:58:00Z"/>
                <w:rFonts w:ascii="Calibri" w:eastAsia="Times New Roman" w:hAnsi="Calibri" w:cs="Calibri"/>
                <w:color w:val="000000"/>
              </w:rPr>
            </w:pPr>
            <w:ins w:id="145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5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24A4056" w14:textId="77777777" w:rsidR="001B2369" w:rsidRPr="001B2369" w:rsidRDefault="001B2369" w:rsidP="001B2369">
            <w:pPr>
              <w:spacing w:after="0" w:line="240" w:lineRule="auto"/>
              <w:jc w:val="center"/>
              <w:rPr>
                <w:ins w:id="1457" w:author="Alotaibi, Raed" w:date="2019-06-21T09:58:00Z"/>
                <w:rFonts w:ascii="Calibri" w:eastAsia="Times New Roman" w:hAnsi="Calibri" w:cs="Calibri"/>
                <w:color w:val="000000"/>
              </w:rPr>
            </w:pPr>
            <w:ins w:id="145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5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92D49E" w14:textId="77777777" w:rsidR="001B2369" w:rsidRPr="001B2369" w:rsidRDefault="001B2369" w:rsidP="001B2369">
            <w:pPr>
              <w:spacing w:after="0" w:line="240" w:lineRule="auto"/>
              <w:jc w:val="center"/>
              <w:rPr>
                <w:ins w:id="1460" w:author="Alotaibi, Raed" w:date="2019-06-21T09:58:00Z"/>
                <w:rFonts w:ascii="Calibri" w:eastAsia="Times New Roman" w:hAnsi="Calibri" w:cs="Calibri"/>
                <w:color w:val="000000"/>
              </w:rPr>
            </w:pPr>
            <w:ins w:id="146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6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CF3A624" w14:textId="77777777" w:rsidR="001B2369" w:rsidRPr="001B2369" w:rsidRDefault="001B2369" w:rsidP="001B2369">
            <w:pPr>
              <w:spacing w:after="0" w:line="240" w:lineRule="auto"/>
              <w:jc w:val="center"/>
              <w:rPr>
                <w:ins w:id="1463" w:author="Alotaibi, Raed" w:date="2019-06-21T09:58:00Z"/>
                <w:rFonts w:ascii="Calibri" w:eastAsia="Times New Roman" w:hAnsi="Calibri" w:cs="Calibri"/>
                <w:color w:val="000000"/>
              </w:rPr>
            </w:pPr>
            <w:ins w:id="1464" w:author="Alotaibi, Raed" w:date="2019-06-21T09:58:00Z">
              <w:r w:rsidRPr="001B2369">
                <w:rPr>
                  <w:rFonts w:ascii="Calibri" w:eastAsia="Times New Roman" w:hAnsi="Calibri" w:cs="Calibri"/>
                  <w:color w:val="000000"/>
                </w:rPr>
                <w:t> </w:t>
              </w:r>
            </w:ins>
          </w:p>
        </w:tc>
      </w:tr>
      <w:tr w:rsidR="001B2369" w:rsidRPr="001B2369" w14:paraId="0314C1DE" w14:textId="77777777" w:rsidTr="00091719">
        <w:trPr>
          <w:trHeight w:val="300"/>
          <w:ins w:id="1465" w:author="Alotaibi, Raed" w:date="2019-06-21T09:58:00Z"/>
          <w:trPrChange w:id="146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6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A8FBFB0" w14:textId="77777777" w:rsidR="001B2369" w:rsidRPr="001B2369" w:rsidRDefault="001B2369" w:rsidP="001B2369">
            <w:pPr>
              <w:spacing w:after="0" w:line="240" w:lineRule="auto"/>
              <w:rPr>
                <w:ins w:id="1468" w:author="Alotaibi, Raed" w:date="2019-06-21T09:58:00Z"/>
                <w:rFonts w:ascii="Calibri" w:eastAsia="Times New Roman" w:hAnsi="Calibri" w:cs="Calibri"/>
                <w:color w:val="000000"/>
              </w:rPr>
            </w:pPr>
            <w:ins w:id="1469" w:author="Alotaibi, Raed" w:date="2019-06-21T09:58:00Z">
              <w:r w:rsidRPr="001B2369">
                <w:rPr>
                  <w:rFonts w:ascii="Calibri" w:eastAsia="Times New Roman" w:hAnsi="Calibri" w:cs="Calibri"/>
                  <w:color w:val="000000"/>
                </w:rPr>
                <w:t>California</w:t>
              </w:r>
            </w:ins>
          </w:p>
        </w:tc>
        <w:tc>
          <w:tcPr>
            <w:tcW w:w="620" w:type="pct"/>
            <w:tcBorders>
              <w:top w:val="nil"/>
              <w:left w:val="nil"/>
              <w:bottom w:val="single" w:sz="4" w:space="0" w:color="auto"/>
              <w:right w:val="single" w:sz="4" w:space="0" w:color="auto"/>
            </w:tcBorders>
            <w:shd w:val="clear" w:color="auto" w:fill="auto"/>
            <w:noWrap/>
            <w:vAlign w:val="bottom"/>
            <w:hideMark/>
            <w:tcPrChange w:id="14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B97AE9" w14:textId="77777777" w:rsidR="001B2369" w:rsidRPr="001B2369" w:rsidRDefault="001B2369" w:rsidP="001B2369">
            <w:pPr>
              <w:spacing w:after="0" w:line="240" w:lineRule="auto"/>
              <w:jc w:val="center"/>
              <w:rPr>
                <w:ins w:id="1471" w:author="Alotaibi, Raed" w:date="2019-06-21T09:58:00Z"/>
                <w:rFonts w:ascii="Calibri" w:eastAsia="Times New Roman" w:hAnsi="Calibri" w:cs="Calibri"/>
                <w:color w:val="000000"/>
              </w:rPr>
            </w:pPr>
            <w:ins w:id="1472" w:author="Alotaibi, Raed" w:date="2019-06-21T09:58:00Z">
              <w:r w:rsidRPr="001B2369">
                <w:rPr>
                  <w:rFonts w:ascii="Calibri" w:eastAsia="Times New Roman" w:hAnsi="Calibri" w:cs="Calibri"/>
                  <w:color w:val="000000"/>
                </w:rPr>
                <w:t>12.1</w:t>
              </w:r>
            </w:ins>
          </w:p>
        </w:tc>
        <w:tc>
          <w:tcPr>
            <w:tcW w:w="620" w:type="pct"/>
            <w:tcBorders>
              <w:top w:val="nil"/>
              <w:left w:val="nil"/>
              <w:bottom w:val="single" w:sz="4" w:space="0" w:color="auto"/>
              <w:right w:val="single" w:sz="4" w:space="0" w:color="auto"/>
            </w:tcBorders>
            <w:shd w:val="clear" w:color="auto" w:fill="auto"/>
            <w:noWrap/>
            <w:vAlign w:val="bottom"/>
            <w:hideMark/>
            <w:tcPrChange w:id="147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AD0A6C" w14:textId="77777777" w:rsidR="001B2369" w:rsidRPr="001B2369" w:rsidRDefault="001B2369" w:rsidP="001B2369">
            <w:pPr>
              <w:spacing w:after="0" w:line="240" w:lineRule="auto"/>
              <w:jc w:val="center"/>
              <w:rPr>
                <w:ins w:id="1474" w:author="Alotaibi, Raed" w:date="2019-06-21T09:58:00Z"/>
                <w:rFonts w:ascii="Calibri" w:eastAsia="Times New Roman" w:hAnsi="Calibri" w:cs="Calibri"/>
                <w:color w:val="000000"/>
              </w:rPr>
            </w:pPr>
            <w:ins w:id="1475" w:author="Alotaibi, Raed" w:date="2019-06-21T09:58:00Z">
              <w:r w:rsidRPr="001B2369">
                <w:rPr>
                  <w:rFonts w:ascii="Calibri" w:eastAsia="Times New Roman" w:hAnsi="Calibri" w:cs="Calibri"/>
                  <w:color w:val="000000"/>
                </w:rPr>
                <w:t>6.5</w:t>
              </w:r>
            </w:ins>
          </w:p>
        </w:tc>
        <w:tc>
          <w:tcPr>
            <w:tcW w:w="620" w:type="pct"/>
            <w:tcBorders>
              <w:top w:val="nil"/>
              <w:left w:val="nil"/>
              <w:bottom w:val="single" w:sz="4" w:space="0" w:color="auto"/>
              <w:right w:val="single" w:sz="4" w:space="0" w:color="auto"/>
            </w:tcBorders>
            <w:shd w:val="clear" w:color="auto" w:fill="auto"/>
            <w:noWrap/>
            <w:vAlign w:val="bottom"/>
            <w:hideMark/>
            <w:tcPrChange w:id="147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675998B" w14:textId="77777777" w:rsidR="001B2369" w:rsidRPr="001B2369" w:rsidRDefault="001B2369" w:rsidP="001B2369">
            <w:pPr>
              <w:spacing w:after="0" w:line="240" w:lineRule="auto"/>
              <w:jc w:val="center"/>
              <w:rPr>
                <w:ins w:id="1477" w:author="Alotaibi, Raed" w:date="2019-06-21T09:58:00Z"/>
                <w:rFonts w:ascii="Calibri" w:eastAsia="Times New Roman" w:hAnsi="Calibri" w:cs="Calibri"/>
                <w:color w:val="000000"/>
              </w:rPr>
            </w:pPr>
            <w:ins w:id="147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7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9027D7" w14:textId="77777777" w:rsidR="001B2369" w:rsidRPr="001B2369" w:rsidRDefault="001B2369" w:rsidP="001B2369">
            <w:pPr>
              <w:spacing w:after="0" w:line="240" w:lineRule="auto"/>
              <w:jc w:val="center"/>
              <w:rPr>
                <w:ins w:id="1480" w:author="Alotaibi, Raed" w:date="2019-06-21T09:58:00Z"/>
                <w:rFonts w:ascii="Calibri" w:eastAsia="Times New Roman" w:hAnsi="Calibri" w:cs="Calibri"/>
                <w:color w:val="000000"/>
              </w:rPr>
            </w:pPr>
            <w:ins w:id="148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8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D551B61" w14:textId="77777777" w:rsidR="001B2369" w:rsidRPr="001B2369" w:rsidRDefault="001B2369" w:rsidP="001B2369">
            <w:pPr>
              <w:spacing w:after="0" w:line="240" w:lineRule="auto"/>
              <w:jc w:val="center"/>
              <w:rPr>
                <w:ins w:id="1483" w:author="Alotaibi, Raed" w:date="2019-06-21T09:58:00Z"/>
                <w:rFonts w:ascii="Calibri" w:eastAsia="Times New Roman" w:hAnsi="Calibri" w:cs="Calibri"/>
                <w:color w:val="000000"/>
              </w:rPr>
            </w:pPr>
            <w:ins w:id="1484"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8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5081B86" w14:textId="77777777" w:rsidR="001B2369" w:rsidRPr="001B2369" w:rsidRDefault="001B2369" w:rsidP="001B2369">
            <w:pPr>
              <w:spacing w:after="0" w:line="240" w:lineRule="auto"/>
              <w:jc w:val="center"/>
              <w:rPr>
                <w:ins w:id="1486" w:author="Alotaibi, Raed" w:date="2019-06-21T09:58:00Z"/>
                <w:rFonts w:ascii="Calibri" w:eastAsia="Times New Roman" w:hAnsi="Calibri" w:cs="Calibri"/>
                <w:color w:val="000000"/>
              </w:rPr>
            </w:pPr>
            <w:ins w:id="1487" w:author="Alotaibi, Raed" w:date="2019-06-21T09:58:00Z">
              <w:r w:rsidRPr="001B2369">
                <w:rPr>
                  <w:rFonts w:ascii="Calibri" w:eastAsia="Times New Roman" w:hAnsi="Calibri" w:cs="Calibri"/>
                  <w:color w:val="000000"/>
                </w:rPr>
                <w:t>9.3</w:t>
              </w:r>
            </w:ins>
          </w:p>
        </w:tc>
      </w:tr>
      <w:tr w:rsidR="001B2369" w:rsidRPr="001B2369" w14:paraId="222FE383" w14:textId="77777777" w:rsidTr="00091719">
        <w:trPr>
          <w:trHeight w:val="300"/>
          <w:ins w:id="1488" w:author="Alotaibi, Raed" w:date="2019-06-21T09:58:00Z"/>
          <w:trPrChange w:id="148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9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E5E217D" w14:textId="77777777" w:rsidR="001B2369" w:rsidRPr="001B2369" w:rsidRDefault="001B2369" w:rsidP="001B2369">
            <w:pPr>
              <w:spacing w:after="0" w:line="240" w:lineRule="auto"/>
              <w:rPr>
                <w:ins w:id="1491" w:author="Alotaibi, Raed" w:date="2019-06-21T09:58:00Z"/>
                <w:rFonts w:ascii="Calibri" w:eastAsia="Times New Roman" w:hAnsi="Calibri" w:cs="Calibri"/>
                <w:color w:val="000000"/>
              </w:rPr>
            </w:pPr>
            <w:ins w:id="1492" w:author="Alotaibi, Raed" w:date="2019-06-21T09:58:00Z">
              <w:r w:rsidRPr="001B2369">
                <w:rPr>
                  <w:rFonts w:ascii="Calibri" w:eastAsia="Times New Roman" w:hAnsi="Calibri" w:cs="Calibri"/>
                  <w:color w:val="000000"/>
                </w:rPr>
                <w:t>Colorado</w:t>
              </w:r>
            </w:ins>
          </w:p>
        </w:tc>
        <w:tc>
          <w:tcPr>
            <w:tcW w:w="620" w:type="pct"/>
            <w:tcBorders>
              <w:top w:val="nil"/>
              <w:left w:val="nil"/>
              <w:bottom w:val="single" w:sz="4" w:space="0" w:color="auto"/>
              <w:right w:val="single" w:sz="4" w:space="0" w:color="auto"/>
            </w:tcBorders>
            <w:shd w:val="clear" w:color="auto" w:fill="auto"/>
            <w:noWrap/>
            <w:vAlign w:val="bottom"/>
            <w:hideMark/>
            <w:tcPrChange w:id="149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C3788F7" w14:textId="77777777" w:rsidR="001B2369" w:rsidRPr="001B2369" w:rsidRDefault="001B2369" w:rsidP="001B2369">
            <w:pPr>
              <w:spacing w:after="0" w:line="240" w:lineRule="auto"/>
              <w:jc w:val="center"/>
              <w:rPr>
                <w:ins w:id="1494" w:author="Alotaibi, Raed" w:date="2019-06-21T09:58:00Z"/>
                <w:rFonts w:ascii="Calibri" w:eastAsia="Times New Roman" w:hAnsi="Calibri" w:cs="Calibri"/>
                <w:color w:val="000000"/>
              </w:rPr>
            </w:pPr>
            <w:ins w:id="149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9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98E19F6" w14:textId="77777777" w:rsidR="001B2369" w:rsidRPr="001B2369" w:rsidRDefault="001B2369" w:rsidP="001B2369">
            <w:pPr>
              <w:spacing w:after="0" w:line="240" w:lineRule="auto"/>
              <w:jc w:val="center"/>
              <w:rPr>
                <w:ins w:id="1497" w:author="Alotaibi, Raed" w:date="2019-06-21T09:58:00Z"/>
                <w:rFonts w:ascii="Calibri" w:eastAsia="Times New Roman" w:hAnsi="Calibri" w:cs="Calibri"/>
                <w:color w:val="000000"/>
              </w:rPr>
            </w:pPr>
            <w:ins w:id="149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9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86CEFA" w14:textId="77777777" w:rsidR="001B2369" w:rsidRPr="001B2369" w:rsidRDefault="001B2369" w:rsidP="001B2369">
            <w:pPr>
              <w:spacing w:after="0" w:line="240" w:lineRule="auto"/>
              <w:jc w:val="center"/>
              <w:rPr>
                <w:ins w:id="1500" w:author="Alotaibi, Raed" w:date="2019-06-21T09:58:00Z"/>
                <w:rFonts w:ascii="Calibri" w:eastAsia="Times New Roman" w:hAnsi="Calibri" w:cs="Calibri"/>
                <w:color w:val="000000"/>
              </w:rPr>
            </w:pPr>
            <w:ins w:id="150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BF3A24" w14:textId="77777777" w:rsidR="001B2369" w:rsidRPr="001B2369" w:rsidRDefault="001B2369" w:rsidP="001B2369">
            <w:pPr>
              <w:spacing w:after="0" w:line="240" w:lineRule="auto"/>
              <w:jc w:val="center"/>
              <w:rPr>
                <w:ins w:id="1503" w:author="Alotaibi, Raed" w:date="2019-06-21T09:58:00Z"/>
                <w:rFonts w:ascii="Calibri" w:eastAsia="Times New Roman" w:hAnsi="Calibri" w:cs="Calibri"/>
                <w:color w:val="000000"/>
              </w:rPr>
            </w:pPr>
            <w:ins w:id="150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C265185" w14:textId="77777777" w:rsidR="001B2369" w:rsidRPr="001B2369" w:rsidRDefault="001B2369" w:rsidP="001B2369">
            <w:pPr>
              <w:spacing w:after="0" w:line="240" w:lineRule="auto"/>
              <w:jc w:val="center"/>
              <w:rPr>
                <w:ins w:id="1506" w:author="Alotaibi, Raed" w:date="2019-06-21T09:58:00Z"/>
                <w:rFonts w:ascii="Calibri" w:eastAsia="Times New Roman" w:hAnsi="Calibri" w:cs="Calibri"/>
                <w:color w:val="000000"/>
              </w:rPr>
            </w:pPr>
            <w:ins w:id="150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0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5121803" w14:textId="77777777" w:rsidR="001B2369" w:rsidRPr="001B2369" w:rsidRDefault="001B2369" w:rsidP="001B2369">
            <w:pPr>
              <w:spacing w:after="0" w:line="240" w:lineRule="auto"/>
              <w:jc w:val="center"/>
              <w:rPr>
                <w:ins w:id="1509" w:author="Alotaibi, Raed" w:date="2019-06-21T09:58:00Z"/>
                <w:rFonts w:ascii="Calibri" w:eastAsia="Times New Roman" w:hAnsi="Calibri" w:cs="Calibri"/>
                <w:color w:val="000000"/>
              </w:rPr>
            </w:pPr>
            <w:ins w:id="1510" w:author="Alotaibi, Raed" w:date="2019-06-21T09:58:00Z">
              <w:r w:rsidRPr="001B2369">
                <w:rPr>
                  <w:rFonts w:ascii="Calibri" w:eastAsia="Times New Roman" w:hAnsi="Calibri" w:cs="Calibri"/>
                  <w:color w:val="000000"/>
                </w:rPr>
                <w:t> </w:t>
              </w:r>
            </w:ins>
          </w:p>
        </w:tc>
      </w:tr>
      <w:tr w:rsidR="001B2369" w:rsidRPr="001B2369" w14:paraId="0C98A47B" w14:textId="77777777" w:rsidTr="00091719">
        <w:trPr>
          <w:trHeight w:val="300"/>
          <w:ins w:id="1511" w:author="Alotaibi, Raed" w:date="2019-06-21T09:58:00Z"/>
          <w:trPrChange w:id="151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1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237E9D0" w14:textId="77777777" w:rsidR="001B2369" w:rsidRPr="001B2369" w:rsidRDefault="001B2369" w:rsidP="001B2369">
            <w:pPr>
              <w:spacing w:after="0" w:line="240" w:lineRule="auto"/>
              <w:rPr>
                <w:ins w:id="1514" w:author="Alotaibi, Raed" w:date="2019-06-21T09:58:00Z"/>
                <w:rFonts w:ascii="Calibri" w:eastAsia="Times New Roman" w:hAnsi="Calibri" w:cs="Calibri"/>
                <w:color w:val="000000"/>
              </w:rPr>
            </w:pPr>
            <w:ins w:id="1515" w:author="Alotaibi, Raed" w:date="2019-06-21T09:58:00Z">
              <w:r w:rsidRPr="001B2369">
                <w:rPr>
                  <w:rFonts w:ascii="Calibri" w:eastAsia="Times New Roman" w:hAnsi="Calibri" w:cs="Calibri"/>
                  <w:color w:val="000000"/>
                </w:rPr>
                <w:t>Connecticut</w:t>
              </w:r>
            </w:ins>
          </w:p>
        </w:tc>
        <w:tc>
          <w:tcPr>
            <w:tcW w:w="620" w:type="pct"/>
            <w:tcBorders>
              <w:top w:val="nil"/>
              <w:left w:val="nil"/>
              <w:bottom w:val="single" w:sz="4" w:space="0" w:color="auto"/>
              <w:right w:val="single" w:sz="4" w:space="0" w:color="auto"/>
            </w:tcBorders>
            <w:shd w:val="clear" w:color="auto" w:fill="auto"/>
            <w:noWrap/>
            <w:vAlign w:val="bottom"/>
            <w:hideMark/>
            <w:tcPrChange w:id="151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11A681" w14:textId="77777777" w:rsidR="001B2369" w:rsidRPr="001B2369" w:rsidRDefault="001B2369" w:rsidP="001B2369">
            <w:pPr>
              <w:spacing w:after="0" w:line="240" w:lineRule="auto"/>
              <w:jc w:val="center"/>
              <w:rPr>
                <w:ins w:id="1517" w:author="Alotaibi, Raed" w:date="2019-06-21T09:58:00Z"/>
                <w:rFonts w:ascii="Calibri" w:eastAsia="Times New Roman" w:hAnsi="Calibri" w:cs="Calibri"/>
                <w:color w:val="000000"/>
              </w:rPr>
            </w:pPr>
            <w:ins w:id="151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1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2D89D0" w14:textId="77777777" w:rsidR="001B2369" w:rsidRPr="001B2369" w:rsidRDefault="001B2369" w:rsidP="001B2369">
            <w:pPr>
              <w:spacing w:after="0" w:line="240" w:lineRule="auto"/>
              <w:jc w:val="center"/>
              <w:rPr>
                <w:ins w:id="1520" w:author="Alotaibi, Raed" w:date="2019-06-21T09:58:00Z"/>
                <w:rFonts w:ascii="Calibri" w:eastAsia="Times New Roman" w:hAnsi="Calibri" w:cs="Calibri"/>
                <w:color w:val="000000"/>
              </w:rPr>
            </w:pPr>
            <w:ins w:id="1521"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52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0CE06E" w14:textId="77777777" w:rsidR="001B2369" w:rsidRPr="001B2369" w:rsidRDefault="001B2369" w:rsidP="001B2369">
            <w:pPr>
              <w:spacing w:after="0" w:line="240" w:lineRule="auto"/>
              <w:jc w:val="center"/>
              <w:rPr>
                <w:ins w:id="1523" w:author="Alotaibi, Raed" w:date="2019-06-21T09:58:00Z"/>
                <w:rFonts w:ascii="Calibri" w:eastAsia="Times New Roman" w:hAnsi="Calibri" w:cs="Calibri"/>
                <w:color w:val="000000"/>
              </w:rPr>
            </w:pPr>
            <w:ins w:id="1524" w:author="Alotaibi, Raed" w:date="2019-06-21T09:58:00Z">
              <w:r w:rsidRPr="001B2369">
                <w:rPr>
                  <w:rFonts w:ascii="Calibri" w:eastAsia="Times New Roman" w:hAnsi="Calibri" w:cs="Calibri"/>
                  <w:color w:val="000000"/>
                </w:rPr>
                <w:t>14.1</w:t>
              </w:r>
            </w:ins>
          </w:p>
        </w:tc>
        <w:tc>
          <w:tcPr>
            <w:tcW w:w="620" w:type="pct"/>
            <w:tcBorders>
              <w:top w:val="nil"/>
              <w:left w:val="nil"/>
              <w:bottom w:val="single" w:sz="4" w:space="0" w:color="auto"/>
              <w:right w:val="single" w:sz="4" w:space="0" w:color="auto"/>
            </w:tcBorders>
            <w:shd w:val="clear" w:color="auto" w:fill="auto"/>
            <w:noWrap/>
            <w:vAlign w:val="bottom"/>
            <w:hideMark/>
            <w:tcPrChange w:id="152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0ABD24" w14:textId="77777777" w:rsidR="001B2369" w:rsidRPr="001B2369" w:rsidRDefault="001B2369" w:rsidP="001B2369">
            <w:pPr>
              <w:spacing w:after="0" w:line="240" w:lineRule="auto"/>
              <w:jc w:val="center"/>
              <w:rPr>
                <w:ins w:id="1526" w:author="Alotaibi, Raed" w:date="2019-06-21T09:58:00Z"/>
                <w:rFonts w:ascii="Calibri" w:eastAsia="Times New Roman" w:hAnsi="Calibri" w:cs="Calibri"/>
                <w:color w:val="000000"/>
              </w:rPr>
            </w:pPr>
            <w:ins w:id="1527" w:author="Alotaibi, Raed" w:date="2019-06-21T09:58:00Z">
              <w:r w:rsidRPr="001B2369">
                <w:rPr>
                  <w:rFonts w:ascii="Calibri" w:eastAsia="Times New Roman" w:hAnsi="Calibri" w:cs="Calibri"/>
                  <w:color w:val="000000"/>
                </w:rPr>
                <w:t>10.8</w:t>
              </w:r>
            </w:ins>
          </w:p>
        </w:tc>
        <w:tc>
          <w:tcPr>
            <w:tcW w:w="620" w:type="pct"/>
            <w:tcBorders>
              <w:top w:val="nil"/>
              <w:left w:val="nil"/>
              <w:bottom w:val="single" w:sz="4" w:space="0" w:color="auto"/>
              <w:right w:val="single" w:sz="4" w:space="0" w:color="auto"/>
            </w:tcBorders>
            <w:shd w:val="clear" w:color="auto" w:fill="auto"/>
            <w:noWrap/>
            <w:vAlign w:val="bottom"/>
            <w:hideMark/>
            <w:tcPrChange w:id="152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06FE78" w14:textId="77777777" w:rsidR="001B2369" w:rsidRPr="001B2369" w:rsidRDefault="001B2369" w:rsidP="001B2369">
            <w:pPr>
              <w:spacing w:after="0" w:line="240" w:lineRule="auto"/>
              <w:jc w:val="center"/>
              <w:rPr>
                <w:ins w:id="1529" w:author="Alotaibi, Raed" w:date="2019-06-21T09:58:00Z"/>
                <w:rFonts w:ascii="Calibri" w:eastAsia="Times New Roman" w:hAnsi="Calibri" w:cs="Calibri"/>
                <w:color w:val="000000"/>
              </w:rPr>
            </w:pPr>
            <w:ins w:id="1530" w:author="Alotaibi, Raed" w:date="2019-06-21T09:58:00Z">
              <w:r w:rsidRPr="001B2369">
                <w:rPr>
                  <w:rFonts w:ascii="Calibri" w:eastAsia="Times New Roman" w:hAnsi="Calibri" w:cs="Calibri"/>
                  <w:color w:val="000000"/>
                </w:rPr>
                <w:t>13.5</w:t>
              </w:r>
            </w:ins>
          </w:p>
        </w:tc>
        <w:tc>
          <w:tcPr>
            <w:tcW w:w="740" w:type="pct"/>
            <w:tcBorders>
              <w:top w:val="nil"/>
              <w:left w:val="nil"/>
              <w:bottom w:val="single" w:sz="4" w:space="0" w:color="auto"/>
              <w:right w:val="single" w:sz="4" w:space="0" w:color="auto"/>
            </w:tcBorders>
            <w:shd w:val="clear" w:color="auto" w:fill="auto"/>
            <w:noWrap/>
            <w:vAlign w:val="bottom"/>
            <w:hideMark/>
            <w:tcPrChange w:id="153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75D2D1E" w14:textId="77777777" w:rsidR="001B2369" w:rsidRPr="001B2369" w:rsidRDefault="001B2369" w:rsidP="001B2369">
            <w:pPr>
              <w:spacing w:after="0" w:line="240" w:lineRule="auto"/>
              <w:jc w:val="center"/>
              <w:rPr>
                <w:ins w:id="1532" w:author="Alotaibi, Raed" w:date="2019-06-21T09:58:00Z"/>
                <w:rFonts w:ascii="Calibri" w:eastAsia="Times New Roman" w:hAnsi="Calibri" w:cs="Calibri"/>
                <w:color w:val="000000"/>
              </w:rPr>
            </w:pPr>
            <w:ins w:id="1533" w:author="Alotaibi, Raed" w:date="2019-06-21T09:58:00Z">
              <w:r w:rsidRPr="001B2369">
                <w:rPr>
                  <w:rFonts w:ascii="Calibri" w:eastAsia="Times New Roman" w:hAnsi="Calibri" w:cs="Calibri"/>
                  <w:color w:val="000000"/>
                </w:rPr>
                <w:t>12.0</w:t>
              </w:r>
            </w:ins>
          </w:p>
        </w:tc>
      </w:tr>
      <w:tr w:rsidR="001B2369" w:rsidRPr="001B2369" w14:paraId="7D54A085" w14:textId="77777777" w:rsidTr="00091719">
        <w:trPr>
          <w:trHeight w:val="300"/>
          <w:ins w:id="1534" w:author="Alotaibi, Raed" w:date="2019-06-21T09:58:00Z"/>
          <w:trPrChange w:id="153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3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6EAA839" w14:textId="77777777" w:rsidR="001B2369" w:rsidRPr="001B2369" w:rsidRDefault="001B2369" w:rsidP="001B2369">
            <w:pPr>
              <w:spacing w:after="0" w:line="240" w:lineRule="auto"/>
              <w:rPr>
                <w:ins w:id="1537" w:author="Alotaibi, Raed" w:date="2019-06-21T09:58:00Z"/>
                <w:rFonts w:ascii="Calibri" w:eastAsia="Times New Roman" w:hAnsi="Calibri" w:cs="Calibri"/>
                <w:color w:val="000000"/>
              </w:rPr>
            </w:pPr>
            <w:ins w:id="1538" w:author="Alotaibi, Raed" w:date="2019-06-21T09:58:00Z">
              <w:r w:rsidRPr="001B2369">
                <w:rPr>
                  <w:rFonts w:ascii="Calibri" w:eastAsia="Times New Roman" w:hAnsi="Calibri" w:cs="Calibri"/>
                  <w:color w:val="000000"/>
                </w:rPr>
                <w:t>Delaware</w:t>
              </w:r>
            </w:ins>
          </w:p>
        </w:tc>
        <w:tc>
          <w:tcPr>
            <w:tcW w:w="620" w:type="pct"/>
            <w:tcBorders>
              <w:top w:val="nil"/>
              <w:left w:val="nil"/>
              <w:bottom w:val="single" w:sz="4" w:space="0" w:color="auto"/>
              <w:right w:val="single" w:sz="4" w:space="0" w:color="auto"/>
            </w:tcBorders>
            <w:shd w:val="clear" w:color="auto" w:fill="auto"/>
            <w:noWrap/>
            <w:vAlign w:val="bottom"/>
            <w:hideMark/>
            <w:tcPrChange w:id="153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3446CA0" w14:textId="77777777" w:rsidR="001B2369" w:rsidRPr="001B2369" w:rsidRDefault="001B2369" w:rsidP="001B2369">
            <w:pPr>
              <w:spacing w:after="0" w:line="240" w:lineRule="auto"/>
              <w:jc w:val="center"/>
              <w:rPr>
                <w:ins w:id="1540" w:author="Alotaibi, Raed" w:date="2019-06-21T09:58:00Z"/>
                <w:rFonts w:ascii="Calibri" w:eastAsia="Times New Roman" w:hAnsi="Calibri" w:cs="Calibri"/>
                <w:color w:val="000000"/>
              </w:rPr>
            </w:pPr>
            <w:ins w:id="154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4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307E866" w14:textId="77777777" w:rsidR="001B2369" w:rsidRPr="001B2369" w:rsidRDefault="001B2369" w:rsidP="001B2369">
            <w:pPr>
              <w:spacing w:after="0" w:line="240" w:lineRule="auto"/>
              <w:jc w:val="center"/>
              <w:rPr>
                <w:ins w:id="1543" w:author="Alotaibi, Raed" w:date="2019-06-21T09:58:00Z"/>
                <w:rFonts w:ascii="Calibri" w:eastAsia="Times New Roman" w:hAnsi="Calibri" w:cs="Calibri"/>
                <w:color w:val="000000"/>
              </w:rPr>
            </w:pPr>
            <w:ins w:id="154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4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6B8CB1" w14:textId="77777777" w:rsidR="001B2369" w:rsidRPr="001B2369" w:rsidRDefault="001B2369" w:rsidP="001B2369">
            <w:pPr>
              <w:spacing w:after="0" w:line="240" w:lineRule="auto"/>
              <w:jc w:val="center"/>
              <w:rPr>
                <w:ins w:id="1546" w:author="Alotaibi, Raed" w:date="2019-06-21T09:58:00Z"/>
                <w:rFonts w:ascii="Calibri" w:eastAsia="Times New Roman" w:hAnsi="Calibri" w:cs="Calibri"/>
                <w:color w:val="000000"/>
              </w:rPr>
            </w:pPr>
            <w:ins w:id="154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4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01219D" w14:textId="77777777" w:rsidR="001B2369" w:rsidRPr="001B2369" w:rsidRDefault="001B2369" w:rsidP="001B2369">
            <w:pPr>
              <w:spacing w:after="0" w:line="240" w:lineRule="auto"/>
              <w:jc w:val="center"/>
              <w:rPr>
                <w:ins w:id="1549" w:author="Alotaibi, Raed" w:date="2019-06-21T09:58:00Z"/>
                <w:rFonts w:ascii="Calibri" w:eastAsia="Times New Roman" w:hAnsi="Calibri" w:cs="Calibri"/>
                <w:color w:val="000000"/>
              </w:rPr>
            </w:pPr>
            <w:ins w:id="155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5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737088" w14:textId="77777777" w:rsidR="001B2369" w:rsidRPr="001B2369" w:rsidRDefault="001B2369" w:rsidP="001B2369">
            <w:pPr>
              <w:spacing w:after="0" w:line="240" w:lineRule="auto"/>
              <w:jc w:val="center"/>
              <w:rPr>
                <w:ins w:id="1552" w:author="Alotaibi, Raed" w:date="2019-06-21T09:58:00Z"/>
                <w:rFonts w:ascii="Calibri" w:eastAsia="Times New Roman" w:hAnsi="Calibri" w:cs="Calibri"/>
                <w:color w:val="000000"/>
              </w:rPr>
            </w:pPr>
            <w:ins w:id="155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5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BB0EBD8" w14:textId="77777777" w:rsidR="001B2369" w:rsidRPr="001B2369" w:rsidRDefault="001B2369" w:rsidP="001B2369">
            <w:pPr>
              <w:spacing w:after="0" w:line="240" w:lineRule="auto"/>
              <w:jc w:val="center"/>
              <w:rPr>
                <w:ins w:id="1555" w:author="Alotaibi, Raed" w:date="2019-06-21T09:58:00Z"/>
                <w:rFonts w:ascii="Calibri" w:eastAsia="Times New Roman" w:hAnsi="Calibri" w:cs="Calibri"/>
                <w:color w:val="000000"/>
              </w:rPr>
            </w:pPr>
            <w:ins w:id="1556" w:author="Alotaibi, Raed" w:date="2019-06-21T09:58:00Z">
              <w:r w:rsidRPr="001B2369">
                <w:rPr>
                  <w:rFonts w:ascii="Calibri" w:eastAsia="Times New Roman" w:hAnsi="Calibri" w:cs="Calibri"/>
                  <w:color w:val="000000"/>
                </w:rPr>
                <w:t> </w:t>
              </w:r>
            </w:ins>
          </w:p>
        </w:tc>
      </w:tr>
      <w:tr w:rsidR="001B2369" w:rsidRPr="001B2369" w14:paraId="11361865" w14:textId="77777777" w:rsidTr="00091719">
        <w:trPr>
          <w:trHeight w:val="300"/>
          <w:ins w:id="1557" w:author="Alotaibi, Raed" w:date="2019-06-21T09:58:00Z"/>
          <w:trPrChange w:id="155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5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29F139D" w14:textId="77777777" w:rsidR="001B2369" w:rsidRPr="001B2369" w:rsidRDefault="001B2369" w:rsidP="001B2369">
            <w:pPr>
              <w:spacing w:after="0" w:line="240" w:lineRule="auto"/>
              <w:rPr>
                <w:ins w:id="1560" w:author="Alotaibi, Raed" w:date="2019-06-21T09:58:00Z"/>
                <w:rFonts w:ascii="Calibri" w:eastAsia="Times New Roman" w:hAnsi="Calibri" w:cs="Calibri"/>
                <w:color w:val="000000"/>
              </w:rPr>
            </w:pPr>
            <w:ins w:id="1561" w:author="Alotaibi, Raed" w:date="2019-06-21T09:58:00Z">
              <w:r w:rsidRPr="001B2369">
                <w:rPr>
                  <w:rFonts w:ascii="Calibri" w:eastAsia="Times New Roman" w:hAnsi="Calibri" w:cs="Calibri"/>
                  <w:color w:val="000000"/>
                </w:rPr>
                <w:t>District of Columbia</w:t>
              </w:r>
            </w:ins>
          </w:p>
        </w:tc>
        <w:tc>
          <w:tcPr>
            <w:tcW w:w="620" w:type="pct"/>
            <w:tcBorders>
              <w:top w:val="nil"/>
              <w:left w:val="nil"/>
              <w:bottom w:val="single" w:sz="4" w:space="0" w:color="auto"/>
              <w:right w:val="single" w:sz="4" w:space="0" w:color="auto"/>
            </w:tcBorders>
            <w:shd w:val="clear" w:color="auto" w:fill="auto"/>
            <w:noWrap/>
            <w:vAlign w:val="bottom"/>
            <w:hideMark/>
            <w:tcPrChange w:id="156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C04D46" w14:textId="77777777" w:rsidR="001B2369" w:rsidRPr="001B2369" w:rsidRDefault="001B2369" w:rsidP="001B2369">
            <w:pPr>
              <w:spacing w:after="0" w:line="240" w:lineRule="auto"/>
              <w:jc w:val="center"/>
              <w:rPr>
                <w:ins w:id="1563" w:author="Alotaibi, Raed" w:date="2019-06-21T09:58:00Z"/>
                <w:rFonts w:ascii="Calibri" w:eastAsia="Times New Roman" w:hAnsi="Calibri" w:cs="Calibri"/>
                <w:color w:val="000000"/>
              </w:rPr>
            </w:pPr>
            <w:ins w:id="1564" w:author="Alotaibi, Raed" w:date="2019-06-21T09:58:00Z">
              <w:r w:rsidRPr="001B2369">
                <w:rPr>
                  <w:rFonts w:ascii="Calibri" w:eastAsia="Times New Roman" w:hAnsi="Calibri" w:cs="Calibri"/>
                  <w:color w:val="000000"/>
                </w:rPr>
                <w:t>5.3</w:t>
              </w:r>
            </w:ins>
          </w:p>
        </w:tc>
        <w:tc>
          <w:tcPr>
            <w:tcW w:w="620" w:type="pct"/>
            <w:tcBorders>
              <w:top w:val="nil"/>
              <w:left w:val="nil"/>
              <w:bottom w:val="single" w:sz="4" w:space="0" w:color="auto"/>
              <w:right w:val="single" w:sz="4" w:space="0" w:color="auto"/>
            </w:tcBorders>
            <w:shd w:val="clear" w:color="auto" w:fill="auto"/>
            <w:noWrap/>
            <w:vAlign w:val="bottom"/>
            <w:hideMark/>
            <w:tcPrChange w:id="156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6124BC" w14:textId="77777777" w:rsidR="001B2369" w:rsidRPr="001B2369" w:rsidRDefault="001B2369" w:rsidP="001B2369">
            <w:pPr>
              <w:spacing w:after="0" w:line="240" w:lineRule="auto"/>
              <w:jc w:val="center"/>
              <w:rPr>
                <w:ins w:id="1566" w:author="Alotaibi, Raed" w:date="2019-06-21T09:58:00Z"/>
                <w:rFonts w:ascii="Calibri" w:eastAsia="Times New Roman" w:hAnsi="Calibri" w:cs="Calibri"/>
                <w:color w:val="000000"/>
              </w:rPr>
            </w:pPr>
            <w:ins w:id="1567" w:author="Alotaibi, Raed" w:date="2019-06-21T09:58:00Z">
              <w:r w:rsidRPr="001B2369">
                <w:rPr>
                  <w:rFonts w:ascii="Calibri" w:eastAsia="Times New Roman" w:hAnsi="Calibri" w:cs="Calibri"/>
                  <w:color w:val="000000"/>
                </w:rPr>
                <w:t>28.8</w:t>
              </w:r>
            </w:ins>
          </w:p>
        </w:tc>
        <w:tc>
          <w:tcPr>
            <w:tcW w:w="620" w:type="pct"/>
            <w:tcBorders>
              <w:top w:val="nil"/>
              <w:left w:val="nil"/>
              <w:bottom w:val="single" w:sz="4" w:space="0" w:color="auto"/>
              <w:right w:val="single" w:sz="4" w:space="0" w:color="auto"/>
            </w:tcBorders>
            <w:shd w:val="clear" w:color="auto" w:fill="auto"/>
            <w:noWrap/>
            <w:vAlign w:val="bottom"/>
            <w:hideMark/>
            <w:tcPrChange w:id="156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8CB23E1" w14:textId="77777777" w:rsidR="001B2369" w:rsidRPr="001B2369" w:rsidRDefault="001B2369" w:rsidP="001B2369">
            <w:pPr>
              <w:spacing w:after="0" w:line="240" w:lineRule="auto"/>
              <w:jc w:val="center"/>
              <w:rPr>
                <w:ins w:id="1569" w:author="Alotaibi, Raed" w:date="2019-06-21T09:58:00Z"/>
                <w:rFonts w:ascii="Calibri" w:eastAsia="Times New Roman" w:hAnsi="Calibri" w:cs="Calibri"/>
                <w:color w:val="000000"/>
              </w:rPr>
            </w:pPr>
            <w:ins w:id="157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7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2C3193" w14:textId="77777777" w:rsidR="001B2369" w:rsidRPr="001B2369" w:rsidRDefault="001B2369" w:rsidP="001B2369">
            <w:pPr>
              <w:spacing w:after="0" w:line="240" w:lineRule="auto"/>
              <w:jc w:val="center"/>
              <w:rPr>
                <w:ins w:id="1572" w:author="Alotaibi, Raed" w:date="2019-06-21T09:58:00Z"/>
                <w:rFonts w:ascii="Calibri" w:eastAsia="Times New Roman" w:hAnsi="Calibri" w:cs="Calibri"/>
                <w:color w:val="000000"/>
              </w:rPr>
            </w:pPr>
            <w:ins w:id="157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7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76AF23" w14:textId="77777777" w:rsidR="001B2369" w:rsidRPr="001B2369" w:rsidRDefault="001B2369" w:rsidP="001B2369">
            <w:pPr>
              <w:spacing w:after="0" w:line="240" w:lineRule="auto"/>
              <w:jc w:val="center"/>
              <w:rPr>
                <w:ins w:id="1575" w:author="Alotaibi, Raed" w:date="2019-06-21T09:58:00Z"/>
                <w:rFonts w:ascii="Calibri" w:eastAsia="Times New Roman" w:hAnsi="Calibri" w:cs="Calibri"/>
                <w:color w:val="000000"/>
              </w:rPr>
            </w:pPr>
            <w:ins w:id="157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7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A29D0A4" w14:textId="77777777" w:rsidR="001B2369" w:rsidRPr="001B2369" w:rsidRDefault="001B2369" w:rsidP="001B2369">
            <w:pPr>
              <w:spacing w:after="0" w:line="240" w:lineRule="auto"/>
              <w:jc w:val="center"/>
              <w:rPr>
                <w:ins w:id="1578" w:author="Alotaibi, Raed" w:date="2019-06-21T09:58:00Z"/>
                <w:rFonts w:ascii="Calibri" w:eastAsia="Times New Roman" w:hAnsi="Calibri" w:cs="Calibri"/>
                <w:color w:val="000000"/>
              </w:rPr>
            </w:pPr>
            <w:ins w:id="1579" w:author="Alotaibi, Raed" w:date="2019-06-21T09:58:00Z">
              <w:r w:rsidRPr="001B2369">
                <w:rPr>
                  <w:rFonts w:ascii="Calibri" w:eastAsia="Times New Roman" w:hAnsi="Calibri" w:cs="Calibri"/>
                  <w:color w:val="000000"/>
                </w:rPr>
                <w:t>17.7</w:t>
              </w:r>
            </w:ins>
          </w:p>
        </w:tc>
      </w:tr>
      <w:tr w:rsidR="001B2369" w:rsidRPr="001B2369" w14:paraId="20A793F0" w14:textId="77777777" w:rsidTr="00091719">
        <w:trPr>
          <w:trHeight w:val="300"/>
          <w:ins w:id="1580" w:author="Alotaibi, Raed" w:date="2019-06-21T09:58:00Z"/>
          <w:trPrChange w:id="158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8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35294FC" w14:textId="77777777" w:rsidR="001B2369" w:rsidRPr="001B2369" w:rsidRDefault="001B2369" w:rsidP="001B2369">
            <w:pPr>
              <w:spacing w:after="0" w:line="240" w:lineRule="auto"/>
              <w:rPr>
                <w:ins w:id="1583" w:author="Alotaibi, Raed" w:date="2019-06-21T09:58:00Z"/>
                <w:rFonts w:ascii="Calibri" w:eastAsia="Times New Roman" w:hAnsi="Calibri" w:cs="Calibri"/>
                <w:color w:val="000000"/>
              </w:rPr>
            </w:pPr>
            <w:ins w:id="1584" w:author="Alotaibi, Raed" w:date="2019-06-21T09:58:00Z">
              <w:r w:rsidRPr="001B2369">
                <w:rPr>
                  <w:rFonts w:ascii="Calibri" w:eastAsia="Times New Roman" w:hAnsi="Calibri" w:cs="Calibri"/>
                  <w:color w:val="000000"/>
                </w:rPr>
                <w:t>Florida</w:t>
              </w:r>
            </w:ins>
          </w:p>
        </w:tc>
        <w:tc>
          <w:tcPr>
            <w:tcW w:w="620" w:type="pct"/>
            <w:tcBorders>
              <w:top w:val="nil"/>
              <w:left w:val="nil"/>
              <w:bottom w:val="single" w:sz="4" w:space="0" w:color="auto"/>
              <w:right w:val="single" w:sz="4" w:space="0" w:color="auto"/>
            </w:tcBorders>
            <w:shd w:val="clear" w:color="auto" w:fill="auto"/>
            <w:noWrap/>
            <w:vAlign w:val="bottom"/>
            <w:hideMark/>
            <w:tcPrChange w:id="158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22A6D86" w14:textId="77777777" w:rsidR="001B2369" w:rsidRPr="001B2369" w:rsidRDefault="001B2369" w:rsidP="001B2369">
            <w:pPr>
              <w:spacing w:after="0" w:line="240" w:lineRule="auto"/>
              <w:jc w:val="center"/>
              <w:rPr>
                <w:ins w:id="1586" w:author="Alotaibi, Raed" w:date="2019-06-21T09:58:00Z"/>
                <w:rFonts w:ascii="Calibri" w:eastAsia="Times New Roman" w:hAnsi="Calibri" w:cs="Calibri"/>
                <w:color w:val="000000"/>
              </w:rPr>
            </w:pPr>
            <w:ins w:id="158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8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B88FAF" w14:textId="77777777" w:rsidR="001B2369" w:rsidRPr="001B2369" w:rsidRDefault="001B2369" w:rsidP="001B2369">
            <w:pPr>
              <w:spacing w:after="0" w:line="240" w:lineRule="auto"/>
              <w:jc w:val="center"/>
              <w:rPr>
                <w:ins w:id="1589" w:author="Alotaibi, Raed" w:date="2019-06-21T09:58:00Z"/>
                <w:rFonts w:ascii="Calibri" w:eastAsia="Times New Roman" w:hAnsi="Calibri" w:cs="Calibri"/>
                <w:color w:val="000000"/>
              </w:rPr>
            </w:pPr>
            <w:ins w:id="159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9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36D1CE5" w14:textId="77777777" w:rsidR="001B2369" w:rsidRPr="001B2369" w:rsidRDefault="001B2369" w:rsidP="001B2369">
            <w:pPr>
              <w:spacing w:after="0" w:line="240" w:lineRule="auto"/>
              <w:jc w:val="center"/>
              <w:rPr>
                <w:ins w:id="1592" w:author="Alotaibi, Raed" w:date="2019-06-21T09:58:00Z"/>
                <w:rFonts w:ascii="Calibri" w:eastAsia="Times New Roman" w:hAnsi="Calibri" w:cs="Calibri"/>
                <w:color w:val="000000"/>
              </w:rPr>
            </w:pPr>
            <w:ins w:id="159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9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BFA3B62" w14:textId="77777777" w:rsidR="001B2369" w:rsidRPr="001B2369" w:rsidRDefault="001B2369" w:rsidP="001B2369">
            <w:pPr>
              <w:spacing w:after="0" w:line="240" w:lineRule="auto"/>
              <w:jc w:val="center"/>
              <w:rPr>
                <w:ins w:id="1595" w:author="Alotaibi, Raed" w:date="2019-06-21T09:58:00Z"/>
                <w:rFonts w:ascii="Calibri" w:eastAsia="Times New Roman" w:hAnsi="Calibri" w:cs="Calibri"/>
                <w:color w:val="000000"/>
              </w:rPr>
            </w:pPr>
            <w:ins w:id="159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9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C4EF4D" w14:textId="77777777" w:rsidR="001B2369" w:rsidRPr="001B2369" w:rsidRDefault="001B2369" w:rsidP="001B2369">
            <w:pPr>
              <w:spacing w:after="0" w:line="240" w:lineRule="auto"/>
              <w:jc w:val="center"/>
              <w:rPr>
                <w:ins w:id="1598" w:author="Alotaibi, Raed" w:date="2019-06-21T09:58:00Z"/>
                <w:rFonts w:ascii="Calibri" w:eastAsia="Times New Roman" w:hAnsi="Calibri" w:cs="Calibri"/>
                <w:color w:val="000000"/>
              </w:rPr>
            </w:pPr>
            <w:ins w:id="159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0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31D2880" w14:textId="77777777" w:rsidR="001B2369" w:rsidRPr="001B2369" w:rsidRDefault="001B2369" w:rsidP="001B2369">
            <w:pPr>
              <w:spacing w:after="0" w:line="240" w:lineRule="auto"/>
              <w:jc w:val="center"/>
              <w:rPr>
                <w:ins w:id="1601" w:author="Alotaibi, Raed" w:date="2019-06-21T09:58:00Z"/>
                <w:rFonts w:ascii="Calibri" w:eastAsia="Times New Roman" w:hAnsi="Calibri" w:cs="Calibri"/>
                <w:color w:val="000000"/>
              </w:rPr>
            </w:pPr>
            <w:ins w:id="1602" w:author="Alotaibi, Raed" w:date="2019-06-21T09:58:00Z">
              <w:r w:rsidRPr="001B2369">
                <w:rPr>
                  <w:rFonts w:ascii="Calibri" w:eastAsia="Times New Roman" w:hAnsi="Calibri" w:cs="Calibri"/>
                  <w:color w:val="000000"/>
                </w:rPr>
                <w:t> </w:t>
              </w:r>
            </w:ins>
          </w:p>
        </w:tc>
      </w:tr>
      <w:tr w:rsidR="001B2369" w:rsidRPr="001B2369" w14:paraId="21E2E94F" w14:textId="77777777" w:rsidTr="00091719">
        <w:trPr>
          <w:trHeight w:val="300"/>
          <w:ins w:id="1603" w:author="Alotaibi, Raed" w:date="2019-06-21T09:58:00Z"/>
          <w:trPrChange w:id="160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0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7E32512" w14:textId="6CDEDDD8" w:rsidR="001B2369" w:rsidRPr="001B2369" w:rsidRDefault="00091719" w:rsidP="001B2369">
            <w:pPr>
              <w:spacing w:after="0" w:line="240" w:lineRule="auto"/>
              <w:rPr>
                <w:ins w:id="1606" w:author="Alotaibi, Raed" w:date="2019-06-21T09:58:00Z"/>
                <w:rFonts w:ascii="Calibri" w:eastAsia="Times New Roman" w:hAnsi="Calibri" w:cs="Calibri"/>
                <w:color w:val="000000"/>
              </w:rPr>
            </w:pPr>
            <w:ins w:id="1607" w:author="Alotaibi, Raed" w:date="2019-06-21T09:58:00Z">
              <w:r w:rsidRPr="001B2369">
                <w:rPr>
                  <w:rFonts w:ascii="Calibri" w:eastAsia="Times New Roman" w:hAnsi="Calibri" w:cs="Calibri"/>
                  <w:color w:val="000000"/>
                </w:rPr>
                <w:t>Georgia</w:t>
              </w:r>
            </w:ins>
          </w:p>
        </w:tc>
        <w:tc>
          <w:tcPr>
            <w:tcW w:w="620" w:type="pct"/>
            <w:tcBorders>
              <w:top w:val="nil"/>
              <w:left w:val="nil"/>
              <w:bottom w:val="single" w:sz="4" w:space="0" w:color="auto"/>
              <w:right w:val="single" w:sz="4" w:space="0" w:color="auto"/>
            </w:tcBorders>
            <w:shd w:val="clear" w:color="auto" w:fill="auto"/>
            <w:noWrap/>
            <w:vAlign w:val="bottom"/>
            <w:hideMark/>
            <w:tcPrChange w:id="16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11F6EF" w14:textId="77777777" w:rsidR="001B2369" w:rsidRPr="001B2369" w:rsidRDefault="001B2369" w:rsidP="001B2369">
            <w:pPr>
              <w:spacing w:after="0" w:line="240" w:lineRule="auto"/>
              <w:jc w:val="center"/>
              <w:rPr>
                <w:ins w:id="1609" w:author="Alotaibi, Raed" w:date="2019-06-21T09:58:00Z"/>
                <w:rFonts w:ascii="Calibri" w:eastAsia="Times New Roman" w:hAnsi="Calibri" w:cs="Calibri"/>
                <w:color w:val="000000"/>
              </w:rPr>
            </w:pPr>
            <w:ins w:id="1610" w:author="Alotaibi, Raed" w:date="2019-06-21T09:58:00Z">
              <w:r w:rsidRPr="001B2369">
                <w:rPr>
                  <w:rFonts w:ascii="Calibri" w:eastAsia="Times New Roman" w:hAnsi="Calibri" w:cs="Calibri"/>
                  <w:color w:val="000000"/>
                </w:rPr>
                <w:t>6.4</w:t>
              </w:r>
            </w:ins>
          </w:p>
        </w:tc>
        <w:tc>
          <w:tcPr>
            <w:tcW w:w="620" w:type="pct"/>
            <w:tcBorders>
              <w:top w:val="nil"/>
              <w:left w:val="nil"/>
              <w:bottom w:val="single" w:sz="4" w:space="0" w:color="auto"/>
              <w:right w:val="single" w:sz="4" w:space="0" w:color="auto"/>
            </w:tcBorders>
            <w:shd w:val="clear" w:color="auto" w:fill="auto"/>
            <w:noWrap/>
            <w:vAlign w:val="bottom"/>
            <w:hideMark/>
            <w:tcPrChange w:id="16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C3B0F09" w14:textId="77777777" w:rsidR="001B2369" w:rsidRPr="001B2369" w:rsidRDefault="001B2369" w:rsidP="001B2369">
            <w:pPr>
              <w:spacing w:after="0" w:line="240" w:lineRule="auto"/>
              <w:jc w:val="center"/>
              <w:rPr>
                <w:ins w:id="1612" w:author="Alotaibi, Raed" w:date="2019-06-21T09:58:00Z"/>
                <w:rFonts w:ascii="Calibri" w:eastAsia="Times New Roman" w:hAnsi="Calibri" w:cs="Calibri"/>
                <w:color w:val="000000"/>
              </w:rPr>
            </w:pPr>
            <w:ins w:id="1613"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6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BC8870" w14:textId="77777777" w:rsidR="001B2369" w:rsidRPr="001B2369" w:rsidRDefault="001B2369" w:rsidP="001B2369">
            <w:pPr>
              <w:spacing w:after="0" w:line="240" w:lineRule="auto"/>
              <w:jc w:val="center"/>
              <w:rPr>
                <w:ins w:id="1615" w:author="Alotaibi, Raed" w:date="2019-06-21T09:58:00Z"/>
                <w:rFonts w:ascii="Calibri" w:eastAsia="Times New Roman" w:hAnsi="Calibri" w:cs="Calibri"/>
                <w:color w:val="000000"/>
              </w:rPr>
            </w:pPr>
            <w:ins w:id="1616" w:author="Alotaibi, Raed" w:date="2019-06-21T09:58:00Z">
              <w:r w:rsidRPr="001B2369">
                <w:rPr>
                  <w:rFonts w:ascii="Calibri" w:eastAsia="Times New Roman" w:hAnsi="Calibri" w:cs="Calibri"/>
                  <w:color w:val="000000"/>
                </w:rPr>
                <w:t>9.1</w:t>
              </w:r>
            </w:ins>
          </w:p>
        </w:tc>
        <w:tc>
          <w:tcPr>
            <w:tcW w:w="620" w:type="pct"/>
            <w:tcBorders>
              <w:top w:val="nil"/>
              <w:left w:val="nil"/>
              <w:bottom w:val="single" w:sz="4" w:space="0" w:color="auto"/>
              <w:right w:val="single" w:sz="4" w:space="0" w:color="auto"/>
            </w:tcBorders>
            <w:shd w:val="clear" w:color="auto" w:fill="auto"/>
            <w:noWrap/>
            <w:vAlign w:val="bottom"/>
            <w:hideMark/>
            <w:tcPrChange w:id="161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CB050E" w14:textId="77777777" w:rsidR="001B2369" w:rsidRPr="001B2369" w:rsidRDefault="001B2369" w:rsidP="001B2369">
            <w:pPr>
              <w:spacing w:after="0" w:line="240" w:lineRule="auto"/>
              <w:jc w:val="center"/>
              <w:rPr>
                <w:ins w:id="1618" w:author="Alotaibi, Raed" w:date="2019-06-21T09:58:00Z"/>
                <w:rFonts w:ascii="Calibri" w:eastAsia="Times New Roman" w:hAnsi="Calibri" w:cs="Calibri"/>
                <w:color w:val="000000"/>
              </w:rPr>
            </w:pPr>
            <w:ins w:id="1619" w:author="Alotaibi, Raed" w:date="2019-06-21T09:58:00Z">
              <w:r w:rsidRPr="001B2369">
                <w:rPr>
                  <w:rFonts w:ascii="Calibri" w:eastAsia="Times New Roman" w:hAnsi="Calibri" w:cs="Calibri"/>
                  <w:color w:val="000000"/>
                </w:rPr>
                <w:t>16.6</w:t>
              </w:r>
            </w:ins>
          </w:p>
        </w:tc>
        <w:tc>
          <w:tcPr>
            <w:tcW w:w="620" w:type="pct"/>
            <w:tcBorders>
              <w:top w:val="nil"/>
              <w:left w:val="nil"/>
              <w:bottom w:val="single" w:sz="4" w:space="0" w:color="auto"/>
              <w:right w:val="single" w:sz="4" w:space="0" w:color="auto"/>
            </w:tcBorders>
            <w:shd w:val="clear" w:color="auto" w:fill="auto"/>
            <w:noWrap/>
            <w:vAlign w:val="bottom"/>
            <w:hideMark/>
            <w:tcPrChange w:id="162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8DD827" w14:textId="77777777" w:rsidR="001B2369" w:rsidRPr="001B2369" w:rsidRDefault="001B2369" w:rsidP="001B2369">
            <w:pPr>
              <w:spacing w:after="0" w:line="240" w:lineRule="auto"/>
              <w:jc w:val="center"/>
              <w:rPr>
                <w:ins w:id="1621" w:author="Alotaibi, Raed" w:date="2019-06-21T09:58:00Z"/>
                <w:rFonts w:ascii="Calibri" w:eastAsia="Times New Roman" w:hAnsi="Calibri" w:cs="Calibri"/>
                <w:color w:val="000000"/>
              </w:rPr>
            </w:pPr>
            <w:ins w:id="1622" w:author="Alotaibi, Raed" w:date="2019-06-21T09:58:00Z">
              <w:r w:rsidRPr="001B2369">
                <w:rPr>
                  <w:rFonts w:ascii="Calibri" w:eastAsia="Times New Roman" w:hAnsi="Calibri" w:cs="Calibri"/>
                  <w:color w:val="000000"/>
                </w:rPr>
                <w:t>6.9</w:t>
              </w:r>
            </w:ins>
          </w:p>
        </w:tc>
        <w:tc>
          <w:tcPr>
            <w:tcW w:w="740" w:type="pct"/>
            <w:tcBorders>
              <w:top w:val="nil"/>
              <w:left w:val="nil"/>
              <w:bottom w:val="single" w:sz="4" w:space="0" w:color="auto"/>
              <w:right w:val="single" w:sz="4" w:space="0" w:color="auto"/>
            </w:tcBorders>
            <w:shd w:val="clear" w:color="auto" w:fill="auto"/>
            <w:noWrap/>
            <w:vAlign w:val="bottom"/>
            <w:hideMark/>
            <w:tcPrChange w:id="162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AAA49ED" w14:textId="77777777" w:rsidR="001B2369" w:rsidRPr="001B2369" w:rsidRDefault="001B2369" w:rsidP="001B2369">
            <w:pPr>
              <w:spacing w:after="0" w:line="240" w:lineRule="auto"/>
              <w:jc w:val="center"/>
              <w:rPr>
                <w:ins w:id="1624" w:author="Alotaibi, Raed" w:date="2019-06-21T09:58:00Z"/>
                <w:rFonts w:ascii="Calibri" w:eastAsia="Times New Roman" w:hAnsi="Calibri" w:cs="Calibri"/>
                <w:color w:val="000000"/>
              </w:rPr>
            </w:pPr>
            <w:ins w:id="1625" w:author="Alotaibi, Raed" w:date="2019-06-21T09:58:00Z">
              <w:r w:rsidRPr="001B2369">
                <w:rPr>
                  <w:rFonts w:ascii="Calibri" w:eastAsia="Times New Roman" w:hAnsi="Calibri" w:cs="Calibri"/>
                  <w:color w:val="000000"/>
                </w:rPr>
                <w:t>9.1</w:t>
              </w:r>
            </w:ins>
          </w:p>
        </w:tc>
      </w:tr>
      <w:tr w:rsidR="001B2369" w:rsidRPr="001B2369" w14:paraId="397E4A2E" w14:textId="77777777" w:rsidTr="00091719">
        <w:trPr>
          <w:trHeight w:val="300"/>
          <w:ins w:id="1626" w:author="Alotaibi, Raed" w:date="2019-06-21T09:58:00Z"/>
          <w:trPrChange w:id="162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2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91D37DF" w14:textId="77777777" w:rsidR="001B2369" w:rsidRPr="001B2369" w:rsidRDefault="001B2369" w:rsidP="001B2369">
            <w:pPr>
              <w:spacing w:after="0" w:line="240" w:lineRule="auto"/>
              <w:rPr>
                <w:ins w:id="1629" w:author="Alotaibi, Raed" w:date="2019-06-21T09:58:00Z"/>
                <w:rFonts w:ascii="Calibri" w:eastAsia="Times New Roman" w:hAnsi="Calibri" w:cs="Calibri"/>
                <w:color w:val="000000"/>
              </w:rPr>
            </w:pPr>
            <w:ins w:id="1630" w:author="Alotaibi, Raed" w:date="2019-06-21T09:58:00Z">
              <w:r w:rsidRPr="001B2369">
                <w:rPr>
                  <w:rFonts w:ascii="Calibri" w:eastAsia="Times New Roman" w:hAnsi="Calibri" w:cs="Calibri"/>
                  <w:color w:val="000000"/>
                </w:rPr>
                <w:t>Hawaii</w:t>
              </w:r>
            </w:ins>
          </w:p>
        </w:tc>
        <w:tc>
          <w:tcPr>
            <w:tcW w:w="620" w:type="pct"/>
            <w:tcBorders>
              <w:top w:val="nil"/>
              <w:left w:val="nil"/>
              <w:bottom w:val="single" w:sz="4" w:space="0" w:color="auto"/>
              <w:right w:val="single" w:sz="4" w:space="0" w:color="auto"/>
            </w:tcBorders>
            <w:shd w:val="clear" w:color="auto" w:fill="auto"/>
            <w:noWrap/>
            <w:vAlign w:val="bottom"/>
            <w:hideMark/>
            <w:tcPrChange w:id="16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0F51405" w14:textId="77777777" w:rsidR="001B2369" w:rsidRPr="001B2369" w:rsidRDefault="001B2369" w:rsidP="001B2369">
            <w:pPr>
              <w:spacing w:after="0" w:line="240" w:lineRule="auto"/>
              <w:jc w:val="center"/>
              <w:rPr>
                <w:ins w:id="1632" w:author="Alotaibi, Raed" w:date="2019-06-21T09:58:00Z"/>
                <w:rFonts w:ascii="Calibri" w:eastAsia="Times New Roman" w:hAnsi="Calibri" w:cs="Calibri"/>
                <w:color w:val="000000"/>
              </w:rPr>
            </w:pPr>
            <w:ins w:id="163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50DCB86" w14:textId="77777777" w:rsidR="001B2369" w:rsidRPr="001B2369" w:rsidRDefault="001B2369" w:rsidP="001B2369">
            <w:pPr>
              <w:spacing w:after="0" w:line="240" w:lineRule="auto"/>
              <w:jc w:val="center"/>
              <w:rPr>
                <w:ins w:id="1635" w:author="Alotaibi, Raed" w:date="2019-06-21T09:58:00Z"/>
                <w:rFonts w:ascii="Calibri" w:eastAsia="Times New Roman" w:hAnsi="Calibri" w:cs="Calibri"/>
                <w:color w:val="000000"/>
              </w:rPr>
            </w:pPr>
            <w:ins w:id="163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D45A701" w14:textId="77777777" w:rsidR="001B2369" w:rsidRPr="001B2369" w:rsidRDefault="001B2369" w:rsidP="001B2369">
            <w:pPr>
              <w:spacing w:after="0" w:line="240" w:lineRule="auto"/>
              <w:jc w:val="center"/>
              <w:rPr>
                <w:ins w:id="1638" w:author="Alotaibi, Raed" w:date="2019-06-21T09:58:00Z"/>
                <w:rFonts w:ascii="Calibri" w:eastAsia="Times New Roman" w:hAnsi="Calibri" w:cs="Calibri"/>
                <w:color w:val="000000"/>
              </w:rPr>
            </w:pPr>
            <w:ins w:id="163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424843E" w14:textId="77777777" w:rsidR="001B2369" w:rsidRPr="001B2369" w:rsidRDefault="001B2369" w:rsidP="001B2369">
            <w:pPr>
              <w:spacing w:after="0" w:line="240" w:lineRule="auto"/>
              <w:jc w:val="center"/>
              <w:rPr>
                <w:ins w:id="1641" w:author="Alotaibi, Raed" w:date="2019-06-21T09:58:00Z"/>
                <w:rFonts w:ascii="Calibri" w:eastAsia="Times New Roman" w:hAnsi="Calibri" w:cs="Calibri"/>
                <w:color w:val="000000"/>
              </w:rPr>
            </w:pPr>
            <w:ins w:id="164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F1FED0" w14:textId="77777777" w:rsidR="001B2369" w:rsidRPr="001B2369" w:rsidRDefault="001B2369" w:rsidP="001B2369">
            <w:pPr>
              <w:spacing w:after="0" w:line="240" w:lineRule="auto"/>
              <w:jc w:val="center"/>
              <w:rPr>
                <w:ins w:id="1644" w:author="Alotaibi, Raed" w:date="2019-06-21T09:58:00Z"/>
                <w:rFonts w:ascii="Calibri" w:eastAsia="Times New Roman" w:hAnsi="Calibri" w:cs="Calibri"/>
                <w:color w:val="000000"/>
              </w:rPr>
            </w:pPr>
            <w:ins w:id="164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4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9C9458E" w14:textId="77777777" w:rsidR="001B2369" w:rsidRPr="001B2369" w:rsidRDefault="001B2369" w:rsidP="001B2369">
            <w:pPr>
              <w:spacing w:after="0" w:line="240" w:lineRule="auto"/>
              <w:jc w:val="center"/>
              <w:rPr>
                <w:ins w:id="1647" w:author="Alotaibi, Raed" w:date="2019-06-21T09:58:00Z"/>
                <w:rFonts w:ascii="Calibri" w:eastAsia="Times New Roman" w:hAnsi="Calibri" w:cs="Calibri"/>
                <w:color w:val="000000"/>
              </w:rPr>
            </w:pPr>
            <w:ins w:id="1648" w:author="Alotaibi, Raed" w:date="2019-06-21T09:58:00Z">
              <w:r w:rsidRPr="001B2369">
                <w:rPr>
                  <w:rFonts w:ascii="Calibri" w:eastAsia="Times New Roman" w:hAnsi="Calibri" w:cs="Calibri"/>
                  <w:color w:val="000000"/>
                </w:rPr>
                <w:t> </w:t>
              </w:r>
            </w:ins>
          </w:p>
        </w:tc>
      </w:tr>
      <w:tr w:rsidR="001B2369" w:rsidRPr="001B2369" w14:paraId="7D82D841" w14:textId="77777777" w:rsidTr="00091719">
        <w:trPr>
          <w:trHeight w:val="300"/>
          <w:ins w:id="1649" w:author="Alotaibi, Raed" w:date="2019-06-21T09:58:00Z"/>
          <w:trPrChange w:id="165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5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CF08846" w14:textId="77777777" w:rsidR="001B2369" w:rsidRPr="001B2369" w:rsidRDefault="001B2369" w:rsidP="001B2369">
            <w:pPr>
              <w:spacing w:after="0" w:line="240" w:lineRule="auto"/>
              <w:rPr>
                <w:ins w:id="1652" w:author="Alotaibi, Raed" w:date="2019-06-21T09:58:00Z"/>
                <w:rFonts w:ascii="Calibri" w:eastAsia="Times New Roman" w:hAnsi="Calibri" w:cs="Calibri"/>
                <w:color w:val="000000"/>
              </w:rPr>
            </w:pPr>
            <w:ins w:id="1653" w:author="Alotaibi, Raed" w:date="2019-06-21T09:58:00Z">
              <w:r w:rsidRPr="001B2369">
                <w:rPr>
                  <w:rFonts w:ascii="Calibri" w:eastAsia="Times New Roman" w:hAnsi="Calibri" w:cs="Calibri"/>
                  <w:color w:val="000000"/>
                </w:rPr>
                <w:t>Idaho</w:t>
              </w:r>
            </w:ins>
          </w:p>
        </w:tc>
        <w:tc>
          <w:tcPr>
            <w:tcW w:w="620" w:type="pct"/>
            <w:tcBorders>
              <w:top w:val="nil"/>
              <w:left w:val="nil"/>
              <w:bottom w:val="single" w:sz="4" w:space="0" w:color="auto"/>
              <w:right w:val="single" w:sz="4" w:space="0" w:color="auto"/>
            </w:tcBorders>
            <w:shd w:val="clear" w:color="auto" w:fill="auto"/>
            <w:noWrap/>
            <w:vAlign w:val="bottom"/>
            <w:hideMark/>
            <w:tcPrChange w:id="165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2A8BCCB" w14:textId="77777777" w:rsidR="001B2369" w:rsidRPr="001B2369" w:rsidRDefault="001B2369" w:rsidP="001B2369">
            <w:pPr>
              <w:spacing w:after="0" w:line="240" w:lineRule="auto"/>
              <w:jc w:val="center"/>
              <w:rPr>
                <w:ins w:id="1655" w:author="Alotaibi, Raed" w:date="2019-06-21T09:58:00Z"/>
                <w:rFonts w:ascii="Calibri" w:eastAsia="Times New Roman" w:hAnsi="Calibri" w:cs="Calibri"/>
                <w:color w:val="000000"/>
              </w:rPr>
            </w:pPr>
            <w:ins w:id="165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5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E5FB001" w14:textId="77777777" w:rsidR="001B2369" w:rsidRPr="001B2369" w:rsidRDefault="001B2369" w:rsidP="001B2369">
            <w:pPr>
              <w:spacing w:after="0" w:line="240" w:lineRule="auto"/>
              <w:jc w:val="center"/>
              <w:rPr>
                <w:ins w:id="1658" w:author="Alotaibi, Raed" w:date="2019-06-21T09:58:00Z"/>
                <w:rFonts w:ascii="Calibri" w:eastAsia="Times New Roman" w:hAnsi="Calibri" w:cs="Calibri"/>
                <w:color w:val="000000"/>
              </w:rPr>
            </w:pPr>
            <w:ins w:id="165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6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F004BC" w14:textId="77777777" w:rsidR="001B2369" w:rsidRPr="001B2369" w:rsidRDefault="001B2369" w:rsidP="001B2369">
            <w:pPr>
              <w:spacing w:after="0" w:line="240" w:lineRule="auto"/>
              <w:jc w:val="center"/>
              <w:rPr>
                <w:ins w:id="1661" w:author="Alotaibi, Raed" w:date="2019-06-21T09:58:00Z"/>
                <w:rFonts w:ascii="Calibri" w:eastAsia="Times New Roman" w:hAnsi="Calibri" w:cs="Calibri"/>
                <w:color w:val="000000"/>
              </w:rPr>
            </w:pPr>
            <w:ins w:id="166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6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DF26920" w14:textId="77777777" w:rsidR="001B2369" w:rsidRPr="001B2369" w:rsidRDefault="001B2369" w:rsidP="001B2369">
            <w:pPr>
              <w:spacing w:after="0" w:line="240" w:lineRule="auto"/>
              <w:jc w:val="center"/>
              <w:rPr>
                <w:ins w:id="1664" w:author="Alotaibi, Raed" w:date="2019-06-21T09:58:00Z"/>
                <w:rFonts w:ascii="Calibri" w:eastAsia="Times New Roman" w:hAnsi="Calibri" w:cs="Calibri"/>
                <w:color w:val="000000"/>
              </w:rPr>
            </w:pPr>
            <w:ins w:id="166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6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B7DFBF" w14:textId="77777777" w:rsidR="001B2369" w:rsidRPr="001B2369" w:rsidRDefault="001B2369" w:rsidP="001B2369">
            <w:pPr>
              <w:spacing w:after="0" w:line="240" w:lineRule="auto"/>
              <w:jc w:val="center"/>
              <w:rPr>
                <w:ins w:id="1667" w:author="Alotaibi, Raed" w:date="2019-06-21T09:58:00Z"/>
                <w:rFonts w:ascii="Calibri" w:eastAsia="Times New Roman" w:hAnsi="Calibri" w:cs="Calibri"/>
                <w:color w:val="000000"/>
              </w:rPr>
            </w:pPr>
            <w:ins w:id="166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6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40F642D" w14:textId="77777777" w:rsidR="001B2369" w:rsidRPr="001B2369" w:rsidRDefault="001B2369" w:rsidP="001B2369">
            <w:pPr>
              <w:spacing w:after="0" w:line="240" w:lineRule="auto"/>
              <w:jc w:val="center"/>
              <w:rPr>
                <w:ins w:id="1670" w:author="Alotaibi, Raed" w:date="2019-06-21T09:58:00Z"/>
                <w:rFonts w:ascii="Calibri" w:eastAsia="Times New Roman" w:hAnsi="Calibri" w:cs="Calibri"/>
                <w:color w:val="000000"/>
              </w:rPr>
            </w:pPr>
            <w:ins w:id="1671" w:author="Alotaibi, Raed" w:date="2019-06-21T09:58:00Z">
              <w:r w:rsidRPr="001B2369">
                <w:rPr>
                  <w:rFonts w:ascii="Calibri" w:eastAsia="Times New Roman" w:hAnsi="Calibri" w:cs="Calibri"/>
                  <w:color w:val="000000"/>
                </w:rPr>
                <w:t> </w:t>
              </w:r>
            </w:ins>
          </w:p>
        </w:tc>
      </w:tr>
      <w:tr w:rsidR="001B2369" w:rsidRPr="001B2369" w14:paraId="72FAEF8E" w14:textId="77777777" w:rsidTr="00091719">
        <w:trPr>
          <w:trHeight w:val="300"/>
          <w:ins w:id="1672" w:author="Alotaibi, Raed" w:date="2019-06-21T09:58:00Z"/>
          <w:trPrChange w:id="167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7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AF2183" w14:textId="77777777" w:rsidR="001B2369" w:rsidRPr="001B2369" w:rsidRDefault="001B2369" w:rsidP="001B2369">
            <w:pPr>
              <w:spacing w:after="0" w:line="240" w:lineRule="auto"/>
              <w:rPr>
                <w:ins w:id="1675" w:author="Alotaibi, Raed" w:date="2019-06-21T09:58:00Z"/>
                <w:rFonts w:ascii="Calibri" w:eastAsia="Times New Roman" w:hAnsi="Calibri" w:cs="Calibri"/>
                <w:color w:val="000000"/>
              </w:rPr>
            </w:pPr>
            <w:ins w:id="1676" w:author="Alotaibi, Raed" w:date="2019-06-21T09:58:00Z">
              <w:r w:rsidRPr="001B2369">
                <w:rPr>
                  <w:rFonts w:ascii="Calibri" w:eastAsia="Times New Roman" w:hAnsi="Calibri" w:cs="Calibri"/>
                  <w:color w:val="000000"/>
                </w:rPr>
                <w:t>Illinois</w:t>
              </w:r>
            </w:ins>
          </w:p>
        </w:tc>
        <w:tc>
          <w:tcPr>
            <w:tcW w:w="620" w:type="pct"/>
            <w:tcBorders>
              <w:top w:val="nil"/>
              <w:left w:val="nil"/>
              <w:bottom w:val="single" w:sz="4" w:space="0" w:color="auto"/>
              <w:right w:val="single" w:sz="4" w:space="0" w:color="auto"/>
            </w:tcBorders>
            <w:shd w:val="clear" w:color="auto" w:fill="auto"/>
            <w:noWrap/>
            <w:vAlign w:val="bottom"/>
            <w:hideMark/>
            <w:tcPrChange w:id="167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CA567A6" w14:textId="77777777" w:rsidR="001B2369" w:rsidRPr="001B2369" w:rsidRDefault="001B2369" w:rsidP="001B2369">
            <w:pPr>
              <w:spacing w:after="0" w:line="240" w:lineRule="auto"/>
              <w:jc w:val="center"/>
              <w:rPr>
                <w:ins w:id="1678" w:author="Alotaibi, Raed" w:date="2019-06-21T09:58:00Z"/>
                <w:rFonts w:ascii="Calibri" w:eastAsia="Times New Roman" w:hAnsi="Calibri" w:cs="Calibri"/>
                <w:color w:val="000000"/>
              </w:rPr>
            </w:pPr>
            <w:ins w:id="167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8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086029B" w14:textId="77777777" w:rsidR="001B2369" w:rsidRPr="001B2369" w:rsidRDefault="001B2369" w:rsidP="001B2369">
            <w:pPr>
              <w:spacing w:after="0" w:line="240" w:lineRule="auto"/>
              <w:jc w:val="center"/>
              <w:rPr>
                <w:ins w:id="1681" w:author="Alotaibi, Raed" w:date="2019-06-21T09:58:00Z"/>
                <w:rFonts w:ascii="Calibri" w:eastAsia="Times New Roman" w:hAnsi="Calibri" w:cs="Calibri"/>
                <w:color w:val="000000"/>
              </w:rPr>
            </w:pPr>
            <w:ins w:id="1682" w:author="Alotaibi, Raed" w:date="2019-06-21T09:58:00Z">
              <w:r w:rsidRPr="001B2369">
                <w:rPr>
                  <w:rFonts w:ascii="Calibri" w:eastAsia="Times New Roman" w:hAnsi="Calibri" w:cs="Calibri"/>
                  <w:color w:val="000000"/>
                </w:rPr>
                <w:t>4.2</w:t>
              </w:r>
            </w:ins>
          </w:p>
        </w:tc>
        <w:tc>
          <w:tcPr>
            <w:tcW w:w="620" w:type="pct"/>
            <w:tcBorders>
              <w:top w:val="nil"/>
              <w:left w:val="nil"/>
              <w:bottom w:val="single" w:sz="4" w:space="0" w:color="auto"/>
              <w:right w:val="single" w:sz="4" w:space="0" w:color="auto"/>
            </w:tcBorders>
            <w:shd w:val="clear" w:color="auto" w:fill="auto"/>
            <w:noWrap/>
            <w:vAlign w:val="bottom"/>
            <w:hideMark/>
            <w:tcPrChange w:id="168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01EA9BD" w14:textId="77777777" w:rsidR="001B2369" w:rsidRPr="001B2369" w:rsidRDefault="001B2369" w:rsidP="001B2369">
            <w:pPr>
              <w:spacing w:after="0" w:line="240" w:lineRule="auto"/>
              <w:jc w:val="center"/>
              <w:rPr>
                <w:ins w:id="1684" w:author="Alotaibi, Raed" w:date="2019-06-21T09:58:00Z"/>
                <w:rFonts w:ascii="Calibri" w:eastAsia="Times New Roman" w:hAnsi="Calibri" w:cs="Calibri"/>
                <w:color w:val="000000"/>
              </w:rPr>
            </w:pPr>
            <w:ins w:id="168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8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625854" w14:textId="77777777" w:rsidR="001B2369" w:rsidRPr="001B2369" w:rsidRDefault="001B2369" w:rsidP="001B2369">
            <w:pPr>
              <w:spacing w:after="0" w:line="240" w:lineRule="auto"/>
              <w:jc w:val="center"/>
              <w:rPr>
                <w:ins w:id="1687" w:author="Alotaibi, Raed" w:date="2019-06-21T09:58:00Z"/>
                <w:rFonts w:ascii="Calibri" w:eastAsia="Times New Roman" w:hAnsi="Calibri" w:cs="Calibri"/>
                <w:color w:val="000000"/>
              </w:rPr>
            </w:pPr>
            <w:ins w:id="1688" w:author="Alotaibi, Raed" w:date="2019-06-21T09:58:00Z">
              <w:r w:rsidRPr="001B2369">
                <w:rPr>
                  <w:rFonts w:ascii="Calibri" w:eastAsia="Times New Roman" w:hAnsi="Calibri" w:cs="Calibri"/>
                  <w:color w:val="000000"/>
                </w:rPr>
                <w:t>9.2</w:t>
              </w:r>
            </w:ins>
          </w:p>
        </w:tc>
        <w:tc>
          <w:tcPr>
            <w:tcW w:w="620" w:type="pct"/>
            <w:tcBorders>
              <w:top w:val="nil"/>
              <w:left w:val="nil"/>
              <w:bottom w:val="single" w:sz="4" w:space="0" w:color="auto"/>
              <w:right w:val="single" w:sz="4" w:space="0" w:color="auto"/>
            </w:tcBorders>
            <w:shd w:val="clear" w:color="auto" w:fill="auto"/>
            <w:noWrap/>
            <w:vAlign w:val="bottom"/>
            <w:hideMark/>
            <w:tcPrChange w:id="168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EE36FD9" w14:textId="77777777" w:rsidR="001B2369" w:rsidRPr="001B2369" w:rsidRDefault="001B2369" w:rsidP="001B2369">
            <w:pPr>
              <w:spacing w:after="0" w:line="240" w:lineRule="auto"/>
              <w:jc w:val="center"/>
              <w:rPr>
                <w:ins w:id="1690" w:author="Alotaibi, Raed" w:date="2019-06-21T09:58:00Z"/>
                <w:rFonts w:ascii="Calibri" w:eastAsia="Times New Roman" w:hAnsi="Calibri" w:cs="Calibri"/>
                <w:color w:val="000000"/>
              </w:rPr>
            </w:pPr>
            <w:ins w:id="169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9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646BE2F" w14:textId="77777777" w:rsidR="001B2369" w:rsidRPr="001B2369" w:rsidRDefault="001B2369" w:rsidP="001B2369">
            <w:pPr>
              <w:spacing w:after="0" w:line="240" w:lineRule="auto"/>
              <w:jc w:val="center"/>
              <w:rPr>
                <w:ins w:id="1693" w:author="Alotaibi, Raed" w:date="2019-06-21T09:58:00Z"/>
                <w:rFonts w:ascii="Calibri" w:eastAsia="Times New Roman" w:hAnsi="Calibri" w:cs="Calibri"/>
                <w:color w:val="000000"/>
              </w:rPr>
            </w:pPr>
            <w:ins w:id="1694" w:author="Alotaibi, Raed" w:date="2019-06-21T09:58:00Z">
              <w:r w:rsidRPr="001B2369">
                <w:rPr>
                  <w:rFonts w:ascii="Calibri" w:eastAsia="Times New Roman" w:hAnsi="Calibri" w:cs="Calibri"/>
                  <w:color w:val="000000"/>
                </w:rPr>
                <w:t>6.7</w:t>
              </w:r>
            </w:ins>
          </w:p>
        </w:tc>
      </w:tr>
      <w:tr w:rsidR="001B2369" w:rsidRPr="001B2369" w14:paraId="5F33E941" w14:textId="77777777" w:rsidTr="00091719">
        <w:trPr>
          <w:trHeight w:val="300"/>
          <w:ins w:id="1695" w:author="Alotaibi, Raed" w:date="2019-06-21T09:58:00Z"/>
          <w:trPrChange w:id="169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9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C51CAA" w14:textId="77777777" w:rsidR="001B2369" w:rsidRPr="001B2369" w:rsidRDefault="001B2369" w:rsidP="001B2369">
            <w:pPr>
              <w:spacing w:after="0" w:line="240" w:lineRule="auto"/>
              <w:rPr>
                <w:ins w:id="1698" w:author="Alotaibi, Raed" w:date="2019-06-21T09:58:00Z"/>
                <w:rFonts w:ascii="Calibri" w:eastAsia="Times New Roman" w:hAnsi="Calibri" w:cs="Calibri"/>
                <w:color w:val="000000"/>
              </w:rPr>
            </w:pPr>
            <w:ins w:id="1699" w:author="Alotaibi, Raed" w:date="2019-06-21T09:58:00Z">
              <w:r w:rsidRPr="001B2369">
                <w:rPr>
                  <w:rFonts w:ascii="Calibri" w:eastAsia="Times New Roman" w:hAnsi="Calibri" w:cs="Calibri"/>
                  <w:color w:val="000000"/>
                </w:rPr>
                <w:t>Indiana</w:t>
              </w:r>
            </w:ins>
          </w:p>
        </w:tc>
        <w:tc>
          <w:tcPr>
            <w:tcW w:w="620" w:type="pct"/>
            <w:tcBorders>
              <w:top w:val="nil"/>
              <w:left w:val="nil"/>
              <w:bottom w:val="single" w:sz="4" w:space="0" w:color="auto"/>
              <w:right w:val="single" w:sz="4" w:space="0" w:color="auto"/>
            </w:tcBorders>
            <w:shd w:val="clear" w:color="auto" w:fill="auto"/>
            <w:noWrap/>
            <w:vAlign w:val="bottom"/>
            <w:hideMark/>
            <w:tcPrChange w:id="170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7E965D2" w14:textId="77777777" w:rsidR="001B2369" w:rsidRPr="001B2369" w:rsidRDefault="001B2369" w:rsidP="001B2369">
            <w:pPr>
              <w:spacing w:after="0" w:line="240" w:lineRule="auto"/>
              <w:jc w:val="center"/>
              <w:rPr>
                <w:ins w:id="1701" w:author="Alotaibi, Raed" w:date="2019-06-21T09:58:00Z"/>
                <w:rFonts w:ascii="Calibri" w:eastAsia="Times New Roman" w:hAnsi="Calibri" w:cs="Calibri"/>
                <w:color w:val="000000"/>
              </w:rPr>
            </w:pPr>
            <w:ins w:id="1702" w:author="Alotaibi, Raed" w:date="2019-06-21T09:58:00Z">
              <w:r w:rsidRPr="001B2369">
                <w:rPr>
                  <w:rFonts w:ascii="Calibri" w:eastAsia="Times New Roman" w:hAnsi="Calibri" w:cs="Calibri"/>
                  <w:color w:val="000000"/>
                </w:rPr>
                <w:t>25.4</w:t>
              </w:r>
            </w:ins>
          </w:p>
        </w:tc>
        <w:tc>
          <w:tcPr>
            <w:tcW w:w="620" w:type="pct"/>
            <w:tcBorders>
              <w:top w:val="nil"/>
              <w:left w:val="nil"/>
              <w:bottom w:val="single" w:sz="4" w:space="0" w:color="auto"/>
              <w:right w:val="single" w:sz="4" w:space="0" w:color="auto"/>
            </w:tcBorders>
            <w:shd w:val="clear" w:color="auto" w:fill="auto"/>
            <w:noWrap/>
            <w:vAlign w:val="bottom"/>
            <w:hideMark/>
            <w:tcPrChange w:id="170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FF40EBD" w14:textId="77777777" w:rsidR="001B2369" w:rsidRPr="001B2369" w:rsidRDefault="001B2369" w:rsidP="001B2369">
            <w:pPr>
              <w:spacing w:after="0" w:line="240" w:lineRule="auto"/>
              <w:jc w:val="center"/>
              <w:rPr>
                <w:ins w:id="1704" w:author="Alotaibi, Raed" w:date="2019-06-21T09:58:00Z"/>
                <w:rFonts w:ascii="Calibri" w:eastAsia="Times New Roman" w:hAnsi="Calibri" w:cs="Calibri"/>
                <w:color w:val="000000"/>
              </w:rPr>
            </w:pPr>
            <w:ins w:id="1705" w:author="Alotaibi, Raed" w:date="2019-06-21T09:58:00Z">
              <w:r w:rsidRPr="001B2369">
                <w:rPr>
                  <w:rFonts w:ascii="Calibri" w:eastAsia="Times New Roman" w:hAnsi="Calibri" w:cs="Calibri"/>
                  <w:color w:val="000000"/>
                </w:rPr>
                <w:t>9.3</w:t>
              </w:r>
            </w:ins>
          </w:p>
        </w:tc>
        <w:tc>
          <w:tcPr>
            <w:tcW w:w="620" w:type="pct"/>
            <w:tcBorders>
              <w:top w:val="nil"/>
              <w:left w:val="nil"/>
              <w:bottom w:val="single" w:sz="4" w:space="0" w:color="auto"/>
              <w:right w:val="single" w:sz="4" w:space="0" w:color="auto"/>
            </w:tcBorders>
            <w:shd w:val="clear" w:color="auto" w:fill="auto"/>
            <w:noWrap/>
            <w:vAlign w:val="bottom"/>
            <w:hideMark/>
            <w:tcPrChange w:id="170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E6669D" w14:textId="77777777" w:rsidR="001B2369" w:rsidRPr="001B2369" w:rsidRDefault="001B2369" w:rsidP="001B2369">
            <w:pPr>
              <w:spacing w:after="0" w:line="240" w:lineRule="auto"/>
              <w:jc w:val="center"/>
              <w:rPr>
                <w:ins w:id="1707" w:author="Alotaibi, Raed" w:date="2019-06-21T09:58:00Z"/>
                <w:rFonts w:ascii="Calibri" w:eastAsia="Times New Roman" w:hAnsi="Calibri" w:cs="Calibri"/>
                <w:color w:val="000000"/>
              </w:rPr>
            </w:pPr>
            <w:ins w:id="1708" w:author="Alotaibi, Raed" w:date="2019-06-21T09:58:00Z">
              <w:r w:rsidRPr="001B2369">
                <w:rPr>
                  <w:rFonts w:ascii="Calibri" w:eastAsia="Times New Roman" w:hAnsi="Calibri" w:cs="Calibri"/>
                  <w:color w:val="000000"/>
                </w:rPr>
                <w:t>13.4</w:t>
              </w:r>
            </w:ins>
          </w:p>
        </w:tc>
        <w:tc>
          <w:tcPr>
            <w:tcW w:w="620" w:type="pct"/>
            <w:tcBorders>
              <w:top w:val="nil"/>
              <w:left w:val="nil"/>
              <w:bottom w:val="single" w:sz="4" w:space="0" w:color="auto"/>
              <w:right w:val="single" w:sz="4" w:space="0" w:color="auto"/>
            </w:tcBorders>
            <w:shd w:val="clear" w:color="auto" w:fill="auto"/>
            <w:noWrap/>
            <w:vAlign w:val="bottom"/>
            <w:hideMark/>
            <w:tcPrChange w:id="170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1FB7BEA" w14:textId="77777777" w:rsidR="001B2369" w:rsidRPr="001B2369" w:rsidRDefault="001B2369" w:rsidP="001B2369">
            <w:pPr>
              <w:spacing w:after="0" w:line="240" w:lineRule="auto"/>
              <w:jc w:val="center"/>
              <w:rPr>
                <w:ins w:id="1710" w:author="Alotaibi, Raed" w:date="2019-06-21T09:58:00Z"/>
                <w:rFonts w:ascii="Calibri" w:eastAsia="Times New Roman" w:hAnsi="Calibri" w:cs="Calibri"/>
                <w:color w:val="000000"/>
              </w:rPr>
            </w:pPr>
            <w:ins w:id="1711"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71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CD828C" w14:textId="77777777" w:rsidR="001B2369" w:rsidRPr="001B2369" w:rsidRDefault="001B2369" w:rsidP="001B2369">
            <w:pPr>
              <w:spacing w:after="0" w:line="240" w:lineRule="auto"/>
              <w:jc w:val="center"/>
              <w:rPr>
                <w:ins w:id="1713" w:author="Alotaibi, Raed" w:date="2019-06-21T09:58:00Z"/>
                <w:rFonts w:ascii="Calibri" w:eastAsia="Times New Roman" w:hAnsi="Calibri" w:cs="Calibri"/>
                <w:color w:val="000000"/>
              </w:rPr>
            </w:pPr>
            <w:ins w:id="1714" w:author="Alotaibi, Raed" w:date="2019-06-21T09:58:00Z">
              <w:r w:rsidRPr="001B2369">
                <w:rPr>
                  <w:rFonts w:ascii="Calibri" w:eastAsia="Times New Roman" w:hAnsi="Calibri" w:cs="Calibri"/>
                  <w:color w:val="000000"/>
                </w:rPr>
                <w:t>17.6</w:t>
              </w:r>
            </w:ins>
          </w:p>
        </w:tc>
        <w:tc>
          <w:tcPr>
            <w:tcW w:w="740" w:type="pct"/>
            <w:tcBorders>
              <w:top w:val="nil"/>
              <w:left w:val="nil"/>
              <w:bottom w:val="single" w:sz="4" w:space="0" w:color="auto"/>
              <w:right w:val="single" w:sz="4" w:space="0" w:color="auto"/>
            </w:tcBorders>
            <w:shd w:val="clear" w:color="auto" w:fill="auto"/>
            <w:noWrap/>
            <w:vAlign w:val="bottom"/>
            <w:hideMark/>
            <w:tcPrChange w:id="171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215F3B9" w14:textId="77777777" w:rsidR="001B2369" w:rsidRPr="001B2369" w:rsidRDefault="001B2369" w:rsidP="001B2369">
            <w:pPr>
              <w:spacing w:after="0" w:line="240" w:lineRule="auto"/>
              <w:jc w:val="center"/>
              <w:rPr>
                <w:ins w:id="1716" w:author="Alotaibi, Raed" w:date="2019-06-21T09:58:00Z"/>
                <w:rFonts w:ascii="Calibri" w:eastAsia="Times New Roman" w:hAnsi="Calibri" w:cs="Calibri"/>
                <w:color w:val="000000"/>
              </w:rPr>
            </w:pPr>
            <w:ins w:id="1717" w:author="Alotaibi, Raed" w:date="2019-06-21T09:58:00Z">
              <w:r w:rsidRPr="001B2369">
                <w:rPr>
                  <w:rFonts w:ascii="Calibri" w:eastAsia="Times New Roman" w:hAnsi="Calibri" w:cs="Calibri"/>
                  <w:color w:val="000000"/>
                </w:rPr>
                <w:t>15.2</w:t>
              </w:r>
            </w:ins>
          </w:p>
        </w:tc>
      </w:tr>
      <w:tr w:rsidR="001B2369" w:rsidRPr="001B2369" w14:paraId="21773EEF" w14:textId="77777777" w:rsidTr="00091719">
        <w:trPr>
          <w:trHeight w:val="300"/>
          <w:ins w:id="1718" w:author="Alotaibi, Raed" w:date="2019-06-21T09:58:00Z"/>
          <w:trPrChange w:id="171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2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58855C7" w14:textId="77777777" w:rsidR="001B2369" w:rsidRPr="001B2369" w:rsidRDefault="001B2369" w:rsidP="001B2369">
            <w:pPr>
              <w:spacing w:after="0" w:line="240" w:lineRule="auto"/>
              <w:rPr>
                <w:ins w:id="1721" w:author="Alotaibi, Raed" w:date="2019-06-21T09:58:00Z"/>
                <w:rFonts w:ascii="Calibri" w:eastAsia="Times New Roman" w:hAnsi="Calibri" w:cs="Calibri"/>
                <w:color w:val="000000"/>
              </w:rPr>
            </w:pPr>
            <w:ins w:id="1722" w:author="Alotaibi, Raed" w:date="2019-06-21T09:58:00Z">
              <w:r w:rsidRPr="001B2369">
                <w:rPr>
                  <w:rFonts w:ascii="Calibri" w:eastAsia="Times New Roman" w:hAnsi="Calibri" w:cs="Calibri"/>
                  <w:color w:val="000000"/>
                </w:rPr>
                <w:t>Iowa</w:t>
              </w:r>
            </w:ins>
          </w:p>
        </w:tc>
        <w:tc>
          <w:tcPr>
            <w:tcW w:w="620" w:type="pct"/>
            <w:tcBorders>
              <w:top w:val="nil"/>
              <w:left w:val="nil"/>
              <w:bottom w:val="single" w:sz="4" w:space="0" w:color="auto"/>
              <w:right w:val="single" w:sz="4" w:space="0" w:color="auto"/>
            </w:tcBorders>
            <w:shd w:val="clear" w:color="auto" w:fill="auto"/>
            <w:noWrap/>
            <w:vAlign w:val="bottom"/>
            <w:hideMark/>
            <w:tcPrChange w:id="172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4F941A" w14:textId="77777777" w:rsidR="001B2369" w:rsidRPr="001B2369" w:rsidRDefault="001B2369" w:rsidP="001B2369">
            <w:pPr>
              <w:spacing w:after="0" w:line="240" w:lineRule="auto"/>
              <w:jc w:val="center"/>
              <w:rPr>
                <w:ins w:id="1724" w:author="Alotaibi, Raed" w:date="2019-06-21T09:58:00Z"/>
                <w:rFonts w:ascii="Calibri" w:eastAsia="Times New Roman" w:hAnsi="Calibri" w:cs="Calibri"/>
                <w:color w:val="000000"/>
              </w:rPr>
            </w:pPr>
            <w:ins w:id="1725" w:author="Alotaibi, Raed" w:date="2019-06-21T09:58:00Z">
              <w:r w:rsidRPr="001B2369">
                <w:rPr>
                  <w:rFonts w:ascii="Calibri" w:eastAsia="Times New Roman" w:hAnsi="Calibri" w:cs="Calibri"/>
                  <w:color w:val="000000"/>
                </w:rPr>
                <w:t>5.0</w:t>
              </w:r>
            </w:ins>
          </w:p>
        </w:tc>
        <w:tc>
          <w:tcPr>
            <w:tcW w:w="620" w:type="pct"/>
            <w:tcBorders>
              <w:top w:val="nil"/>
              <w:left w:val="nil"/>
              <w:bottom w:val="single" w:sz="4" w:space="0" w:color="auto"/>
              <w:right w:val="single" w:sz="4" w:space="0" w:color="auto"/>
            </w:tcBorders>
            <w:shd w:val="clear" w:color="auto" w:fill="auto"/>
            <w:noWrap/>
            <w:vAlign w:val="bottom"/>
            <w:hideMark/>
            <w:tcPrChange w:id="172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F17700" w14:textId="77777777" w:rsidR="001B2369" w:rsidRPr="001B2369" w:rsidRDefault="001B2369" w:rsidP="001B2369">
            <w:pPr>
              <w:spacing w:after="0" w:line="240" w:lineRule="auto"/>
              <w:jc w:val="center"/>
              <w:rPr>
                <w:ins w:id="1727" w:author="Alotaibi, Raed" w:date="2019-06-21T09:58:00Z"/>
                <w:rFonts w:ascii="Calibri" w:eastAsia="Times New Roman" w:hAnsi="Calibri" w:cs="Calibri"/>
                <w:color w:val="000000"/>
              </w:rPr>
            </w:pPr>
            <w:ins w:id="1728" w:author="Alotaibi, Raed" w:date="2019-06-21T09:58:00Z">
              <w:r w:rsidRPr="001B2369">
                <w:rPr>
                  <w:rFonts w:ascii="Calibri" w:eastAsia="Times New Roman" w:hAnsi="Calibri" w:cs="Calibri"/>
                  <w:color w:val="000000"/>
                </w:rPr>
                <w:t>4.0</w:t>
              </w:r>
            </w:ins>
          </w:p>
        </w:tc>
        <w:tc>
          <w:tcPr>
            <w:tcW w:w="620" w:type="pct"/>
            <w:tcBorders>
              <w:top w:val="nil"/>
              <w:left w:val="nil"/>
              <w:bottom w:val="single" w:sz="4" w:space="0" w:color="auto"/>
              <w:right w:val="single" w:sz="4" w:space="0" w:color="auto"/>
            </w:tcBorders>
            <w:shd w:val="clear" w:color="auto" w:fill="auto"/>
            <w:noWrap/>
            <w:vAlign w:val="bottom"/>
            <w:hideMark/>
            <w:tcPrChange w:id="172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6EEE66" w14:textId="77777777" w:rsidR="001B2369" w:rsidRPr="001B2369" w:rsidRDefault="001B2369" w:rsidP="001B2369">
            <w:pPr>
              <w:spacing w:after="0" w:line="240" w:lineRule="auto"/>
              <w:jc w:val="center"/>
              <w:rPr>
                <w:ins w:id="1730" w:author="Alotaibi, Raed" w:date="2019-06-21T09:58:00Z"/>
                <w:rFonts w:ascii="Calibri" w:eastAsia="Times New Roman" w:hAnsi="Calibri" w:cs="Calibri"/>
                <w:color w:val="000000"/>
              </w:rPr>
            </w:pPr>
            <w:ins w:id="1731"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73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DBCB01F" w14:textId="77777777" w:rsidR="001B2369" w:rsidRPr="001B2369" w:rsidRDefault="001B2369" w:rsidP="001B2369">
            <w:pPr>
              <w:spacing w:after="0" w:line="240" w:lineRule="auto"/>
              <w:jc w:val="center"/>
              <w:rPr>
                <w:ins w:id="1733" w:author="Alotaibi, Raed" w:date="2019-06-21T09:58:00Z"/>
                <w:rFonts w:ascii="Calibri" w:eastAsia="Times New Roman" w:hAnsi="Calibri" w:cs="Calibri"/>
                <w:color w:val="000000"/>
              </w:rPr>
            </w:pPr>
            <w:ins w:id="173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3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ABD72C7" w14:textId="77777777" w:rsidR="001B2369" w:rsidRPr="001B2369" w:rsidRDefault="001B2369" w:rsidP="001B2369">
            <w:pPr>
              <w:spacing w:after="0" w:line="240" w:lineRule="auto"/>
              <w:jc w:val="center"/>
              <w:rPr>
                <w:ins w:id="1736" w:author="Alotaibi, Raed" w:date="2019-06-21T09:58:00Z"/>
                <w:rFonts w:ascii="Calibri" w:eastAsia="Times New Roman" w:hAnsi="Calibri" w:cs="Calibri"/>
                <w:color w:val="000000"/>
              </w:rPr>
            </w:pPr>
            <w:ins w:id="173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73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0E8E3C8" w14:textId="77777777" w:rsidR="001B2369" w:rsidRPr="001B2369" w:rsidRDefault="001B2369" w:rsidP="001B2369">
            <w:pPr>
              <w:spacing w:after="0" w:line="240" w:lineRule="auto"/>
              <w:jc w:val="center"/>
              <w:rPr>
                <w:ins w:id="1739" w:author="Alotaibi, Raed" w:date="2019-06-21T09:58:00Z"/>
                <w:rFonts w:ascii="Calibri" w:eastAsia="Times New Roman" w:hAnsi="Calibri" w:cs="Calibri"/>
                <w:color w:val="000000"/>
              </w:rPr>
            </w:pPr>
            <w:ins w:id="1740" w:author="Alotaibi, Raed" w:date="2019-06-21T09:58:00Z">
              <w:r w:rsidRPr="001B2369">
                <w:rPr>
                  <w:rFonts w:ascii="Calibri" w:eastAsia="Times New Roman" w:hAnsi="Calibri" w:cs="Calibri"/>
                  <w:color w:val="000000"/>
                </w:rPr>
                <w:t>6.3</w:t>
              </w:r>
            </w:ins>
          </w:p>
        </w:tc>
      </w:tr>
      <w:tr w:rsidR="001B2369" w:rsidRPr="001B2369" w14:paraId="230F93E1" w14:textId="77777777" w:rsidTr="00091719">
        <w:trPr>
          <w:trHeight w:val="300"/>
          <w:ins w:id="1741" w:author="Alotaibi, Raed" w:date="2019-06-21T09:58:00Z"/>
          <w:trPrChange w:id="174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4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6B6110A" w14:textId="77777777" w:rsidR="001B2369" w:rsidRPr="001B2369" w:rsidRDefault="001B2369" w:rsidP="001B2369">
            <w:pPr>
              <w:spacing w:after="0" w:line="240" w:lineRule="auto"/>
              <w:rPr>
                <w:ins w:id="1744" w:author="Alotaibi, Raed" w:date="2019-06-21T09:58:00Z"/>
                <w:rFonts w:ascii="Calibri" w:eastAsia="Times New Roman" w:hAnsi="Calibri" w:cs="Calibri"/>
                <w:color w:val="000000"/>
              </w:rPr>
            </w:pPr>
            <w:ins w:id="1745" w:author="Alotaibi, Raed" w:date="2019-06-21T09:58:00Z">
              <w:r w:rsidRPr="001B2369">
                <w:rPr>
                  <w:rFonts w:ascii="Calibri" w:eastAsia="Times New Roman" w:hAnsi="Calibri" w:cs="Calibri"/>
                  <w:color w:val="000000"/>
                </w:rPr>
                <w:t>Kansas</w:t>
              </w:r>
            </w:ins>
          </w:p>
        </w:tc>
        <w:tc>
          <w:tcPr>
            <w:tcW w:w="620" w:type="pct"/>
            <w:tcBorders>
              <w:top w:val="nil"/>
              <w:left w:val="nil"/>
              <w:bottom w:val="single" w:sz="4" w:space="0" w:color="auto"/>
              <w:right w:val="single" w:sz="4" w:space="0" w:color="auto"/>
            </w:tcBorders>
            <w:shd w:val="clear" w:color="auto" w:fill="auto"/>
            <w:noWrap/>
            <w:vAlign w:val="bottom"/>
            <w:hideMark/>
            <w:tcPrChange w:id="174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B8B201" w14:textId="77777777" w:rsidR="001B2369" w:rsidRPr="001B2369" w:rsidRDefault="001B2369" w:rsidP="001B2369">
            <w:pPr>
              <w:spacing w:after="0" w:line="240" w:lineRule="auto"/>
              <w:jc w:val="center"/>
              <w:rPr>
                <w:ins w:id="1747" w:author="Alotaibi, Raed" w:date="2019-06-21T09:58:00Z"/>
                <w:rFonts w:ascii="Calibri" w:eastAsia="Times New Roman" w:hAnsi="Calibri" w:cs="Calibri"/>
                <w:color w:val="000000"/>
              </w:rPr>
            </w:pPr>
            <w:ins w:id="1748" w:author="Alotaibi, Raed" w:date="2019-06-21T09:58:00Z">
              <w:r w:rsidRPr="001B2369">
                <w:rPr>
                  <w:rFonts w:ascii="Calibri" w:eastAsia="Times New Roman" w:hAnsi="Calibri" w:cs="Calibri"/>
                  <w:color w:val="000000"/>
                </w:rPr>
                <w:t>7.8</w:t>
              </w:r>
            </w:ins>
          </w:p>
        </w:tc>
        <w:tc>
          <w:tcPr>
            <w:tcW w:w="620" w:type="pct"/>
            <w:tcBorders>
              <w:top w:val="nil"/>
              <w:left w:val="nil"/>
              <w:bottom w:val="single" w:sz="4" w:space="0" w:color="auto"/>
              <w:right w:val="single" w:sz="4" w:space="0" w:color="auto"/>
            </w:tcBorders>
            <w:shd w:val="clear" w:color="auto" w:fill="auto"/>
            <w:noWrap/>
            <w:vAlign w:val="bottom"/>
            <w:hideMark/>
            <w:tcPrChange w:id="174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91B67D" w14:textId="77777777" w:rsidR="001B2369" w:rsidRPr="001B2369" w:rsidRDefault="001B2369" w:rsidP="001B2369">
            <w:pPr>
              <w:spacing w:after="0" w:line="240" w:lineRule="auto"/>
              <w:jc w:val="center"/>
              <w:rPr>
                <w:ins w:id="1750" w:author="Alotaibi, Raed" w:date="2019-06-21T09:58:00Z"/>
                <w:rFonts w:ascii="Calibri" w:eastAsia="Times New Roman" w:hAnsi="Calibri" w:cs="Calibri"/>
                <w:color w:val="000000"/>
              </w:rPr>
            </w:pPr>
            <w:ins w:id="1751"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75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212C95B" w14:textId="77777777" w:rsidR="001B2369" w:rsidRPr="001B2369" w:rsidRDefault="001B2369" w:rsidP="001B2369">
            <w:pPr>
              <w:spacing w:after="0" w:line="240" w:lineRule="auto"/>
              <w:jc w:val="center"/>
              <w:rPr>
                <w:ins w:id="1753" w:author="Alotaibi, Raed" w:date="2019-06-21T09:58:00Z"/>
                <w:rFonts w:ascii="Calibri" w:eastAsia="Times New Roman" w:hAnsi="Calibri" w:cs="Calibri"/>
                <w:color w:val="000000"/>
              </w:rPr>
            </w:pPr>
            <w:ins w:id="1754"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75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C369C5" w14:textId="77777777" w:rsidR="001B2369" w:rsidRPr="001B2369" w:rsidRDefault="001B2369" w:rsidP="001B2369">
            <w:pPr>
              <w:spacing w:after="0" w:line="240" w:lineRule="auto"/>
              <w:jc w:val="center"/>
              <w:rPr>
                <w:ins w:id="1756" w:author="Alotaibi, Raed" w:date="2019-06-21T09:58:00Z"/>
                <w:rFonts w:ascii="Calibri" w:eastAsia="Times New Roman" w:hAnsi="Calibri" w:cs="Calibri"/>
                <w:color w:val="000000"/>
              </w:rPr>
            </w:pPr>
            <w:ins w:id="1757" w:author="Alotaibi, Raed" w:date="2019-06-21T09:58:00Z">
              <w:r w:rsidRPr="001B2369">
                <w:rPr>
                  <w:rFonts w:ascii="Calibri" w:eastAsia="Times New Roman" w:hAnsi="Calibri" w:cs="Calibri"/>
                  <w:color w:val="000000"/>
                </w:rPr>
                <w:t>8.3</w:t>
              </w:r>
            </w:ins>
          </w:p>
        </w:tc>
        <w:tc>
          <w:tcPr>
            <w:tcW w:w="620" w:type="pct"/>
            <w:tcBorders>
              <w:top w:val="nil"/>
              <w:left w:val="nil"/>
              <w:bottom w:val="single" w:sz="4" w:space="0" w:color="auto"/>
              <w:right w:val="single" w:sz="4" w:space="0" w:color="auto"/>
            </w:tcBorders>
            <w:shd w:val="clear" w:color="auto" w:fill="auto"/>
            <w:noWrap/>
            <w:vAlign w:val="bottom"/>
            <w:hideMark/>
            <w:tcPrChange w:id="175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4BD8FDE" w14:textId="77777777" w:rsidR="001B2369" w:rsidRPr="001B2369" w:rsidRDefault="001B2369" w:rsidP="001B2369">
            <w:pPr>
              <w:spacing w:after="0" w:line="240" w:lineRule="auto"/>
              <w:jc w:val="center"/>
              <w:rPr>
                <w:ins w:id="1759" w:author="Alotaibi, Raed" w:date="2019-06-21T09:58:00Z"/>
                <w:rFonts w:ascii="Calibri" w:eastAsia="Times New Roman" w:hAnsi="Calibri" w:cs="Calibri"/>
                <w:color w:val="000000"/>
              </w:rPr>
            </w:pPr>
            <w:ins w:id="1760" w:author="Alotaibi, Raed" w:date="2019-06-21T09:58:00Z">
              <w:r w:rsidRPr="001B2369">
                <w:rPr>
                  <w:rFonts w:ascii="Calibri" w:eastAsia="Times New Roman" w:hAnsi="Calibri" w:cs="Calibri"/>
                  <w:color w:val="000000"/>
                </w:rPr>
                <w:t>9.0</w:t>
              </w:r>
            </w:ins>
          </w:p>
        </w:tc>
        <w:tc>
          <w:tcPr>
            <w:tcW w:w="740" w:type="pct"/>
            <w:tcBorders>
              <w:top w:val="nil"/>
              <w:left w:val="nil"/>
              <w:bottom w:val="single" w:sz="4" w:space="0" w:color="auto"/>
              <w:right w:val="single" w:sz="4" w:space="0" w:color="auto"/>
            </w:tcBorders>
            <w:shd w:val="clear" w:color="auto" w:fill="auto"/>
            <w:noWrap/>
            <w:vAlign w:val="bottom"/>
            <w:hideMark/>
            <w:tcPrChange w:id="176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74527AB" w14:textId="77777777" w:rsidR="001B2369" w:rsidRPr="001B2369" w:rsidRDefault="001B2369" w:rsidP="001B2369">
            <w:pPr>
              <w:spacing w:after="0" w:line="240" w:lineRule="auto"/>
              <w:jc w:val="center"/>
              <w:rPr>
                <w:ins w:id="1762" w:author="Alotaibi, Raed" w:date="2019-06-21T09:58:00Z"/>
                <w:rFonts w:ascii="Calibri" w:eastAsia="Times New Roman" w:hAnsi="Calibri" w:cs="Calibri"/>
                <w:color w:val="000000"/>
              </w:rPr>
            </w:pPr>
            <w:ins w:id="1763" w:author="Alotaibi, Raed" w:date="2019-06-21T09:58:00Z">
              <w:r w:rsidRPr="001B2369">
                <w:rPr>
                  <w:rFonts w:ascii="Calibri" w:eastAsia="Times New Roman" w:hAnsi="Calibri" w:cs="Calibri"/>
                  <w:color w:val="000000"/>
                </w:rPr>
                <w:t>9.0</w:t>
              </w:r>
            </w:ins>
          </w:p>
        </w:tc>
      </w:tr>
      <w:tr w:rsidR="001B2369" w:rsidRPr="001B2369" w14:paraId="1EDA693C" w14:textId="77777777" w:rsidTr="00091719">
        <w:trPr>
          <w:trHeight w:val="300"/>
          <w:ins w:id="1764" w:author="Alotaibi, Raed" w:date="2019-06-21T09:58:00Z"/>
          <w:trPrChange w:id="176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6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7A8E087" w14:textId="77777777" w:rsidR="001B2369" w:rsidRPr="001B2369" w:rsidRDefault="001B2369" w:rsidP="001B2369">
            <w:pPr>
              <w:spacing w:after="0" w:line="240" w:lineRule="auto"/>
              <w:rPr>
                <w:ins w:id="1767" w:author="Alotaibi, Raed" w:date="2019-06-21T09:58:00Z"/>
                <w:rFonts w:ascii="Calibri" w:eastAsia="Times New Roman" w:hAnsi="Calibri" w:cs="Calibri"/>
                <w:color w:val="000000"/>
              </w:rPr>
            </w:pPr>
            <w:ins w:id="1768" w:author="Alotaibi, Raed" w:date="2019-06-21T09:58:00Z">
              <w:r w:rsidRPr="001B2369">
                <w:rPr>
                  <w:rFonts w:ascii="Calibri" w:eastAsia="Times New Roman" w:hAnsi="Calibri" w:cs="Calibri"/>
                  <w:color w:val="000000"/>
                </w:rPr>
                <w:t>Kentucky</w:t>
              </w:r>
            </w:ins>
          </w:p>
        </w:tc>
        <w:tc>
          <w:tcPr>
            <w:tcW w:w="620" w:type="pct"/>
            <w:tcBorders>
              <w:top w:val="nil"/>
              <w:left w:val="nil"/>
              <w:bottom w:val="single" w:sz="4" w:space="0" w:color="auto"/>
              <w:right w:val="single" w:sz="4" w:space="0" w:color="auto"/>
            </w:tcBorders>
            <w:shd w:val="clear" w:color="auto" w:fill="auto"/>
            <w:noWrap/>
            <w:vAlign w:val="bottom"/>
            <w:hideMark/>
            <w:tcPrChange w:id="176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4BA60F4" w14:textId="77777777" w:rsidR="001B2369" w:rsidRPr="001B2369" w:rsidRDefault="001B2369" w:rsidP="001B2369">
            <w:pPr>
              <w:spacing w:after="0" w:line="240" w:lineRule="auto"/>
              <w:jc w:val="center"/>
              <w:rPr>
                <w:ins w:id="1770" w:author="Alotaibi, Raed" w:date="2019-06-21T09:58:00Z"/>
                <w:rFonts w:ascii="Calibri" w:eastAsia="Times New Roman" w:hAnsi="Calibri" w:cs="Calibri"/>
                <w:color w:val="000000"/>
              </w:rPr>
            </w:pPr>
            <w:ins w:id="177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7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26362C" w14:textId="77777777" w:rsidR="001B2369" w:rsidRPr="001B2369" w:rsidRDefault="001B2369" w:rsidP="001B2369">
            <w:pPr>
              <w:spacing w:after="0" w:line="240" w:lineRule="auto"/>
              <w:jc w:val="center"/>
              <w:rPr>
                <w:ins w:id="1773" w:author="Alotaibi, Raed" w:date="2019-06-21T09:58:00Z"/>
                <w:rFonts w:ascii="Calibri" w:eastAsia="Times New Roman" w:hAnsi="Calibri" w:cs="Calibri"/>
                <w:color w:val="000000"/>
              </w:rPr>
            </w:pPr>
            <w:ins w:id="177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7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F92567" w14:textId="77777777" w:rsidR="001B2369" w:rsidRPr="001B2369" w:rsidRDefault="001B2369" w:rsidP="001B2369">
            <w:pPr>
              <w:spacing w:after="0" w:line="240" w:lineRule="auto"/>
              <w:jc w:val="center"/>
              <w:rPr>
                <w:ins w:id="1776" w:author="Alotaibi, Raed" w:date="2019-06-21T09:58:00Z"/>
                <w:rFonts w:ascii="Calibri" w:eastAsia="Times New Roman" w:hAnsi="Calibri" w:cs="Calibri"/>
                <w:color w:val="000000"/>
              </w:rPr>
            </w:pPr>
            <w:ins w:id="177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7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1CBE13" w14:textId="77777777" w:rsidR="001B2369" w:rsidRPr="001B2369" w:rsidRDefault="001B2369" w:rsidP="001B2369">
            <w:pPr>
              <w:spacing w:after="0" w:line="240" w:lineRule="auto"/>
              <w:jc w:val="center"/>
              <w:rPr>
                <w:ins w:id="1779" w:author="Alotaibi, Raed" w:date="2019-06-21T09:58:00Z"/>
                <w:rFonts w:ascii="Calibri" w:eastAsia="Times New Roman" w:hAnsi="Calibri" w:cs="Calibri"/>
                <w:color w:val="000000"/>
              </w:rPr>
            </w:pPr>
            <w:ins w:id="178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8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B4E10D" w14:textId="77777777" w:rsidR="001B2369" w:rsidRPr="001B2369" w:rsidRDefault="001B2369" w:rsidP="001B2369">
            <w:pPr>
              <w:spacing w:after="0" w:line="240" w:lineRule="auto"/>
              <w:jc w:val="center"/>
              <w:rPr>
                <w:ins w:id="1782" w:author="Alotaibi, Raed" w:date="2019-06-21T09:58:00Z"/>
                <w:rFonts w:ascii="Calibri" w:eastAsia="Times New Roman" w:hAnsi="Calibri" w:cs="Calibri"/>
                <w:color w:val="000000"/>
              </w:rPr>
            </w:pPr>
            <w:ins w:id="178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78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52A9D1F" w14:textId="77777777" w:rsidR="001B2369" w:rsidRPr="001B2369" w:rsidRDefault="001B2369" w:rsidP="001B2369">
            <w:pPr>
              <w:spacing w:after="0" w:line="240" w:lineRule="auto"/>
              <w:jc w:val="center"/>
              <w:rPr>
                <w:ins w:id="1785" w:author="Alotaibi, Raed" w:date="2019-06-21T09:58:00Z"/>
                <w:rFonts w:ascii="Calibri" w:eastAsia="Times New Roman" w:hAnsi="Calibri" w:cs="Calibri"/>
                <w:color w:val="000000"/>
              </w:rPr>
            </w:pPr>
            <w:ins w:id="1786" w:author="Alotaibi, Raed" w:date="2019-06-21T09:58:00Z">
              <w:r w:rsidRPr="001B2369">
                <w:rPr>
                  <w:rFonts w:ascii="Calibri" w:eastAsia="Times New Roman" w:hAnsi="Calibri" w:cs="Calibri"/>
                  <w:color w:val="000000"/>
                </w:rPr>
                <w:t> </w:t>
              </w:r>
            </w:ins>
          </w:p>
        </w:tc>
      </w:tr>
      <w:tr w:rsidR="001B2369" w:rsidRPr="001B2369" w14:paraId="79D88392" w14:textId="77777777" w:rsidTr="00091719">
        <w:trPr>
          <w:trHeight w:val="300"/>
          <w:ins w:id="1787" w:author="Alotaibi, Raed" w:date="2019-06-21T09:58:00Z"/>
          <w:trPrChange w:id="178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8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C03D466" w14:textId="77777777" w:rsidR="001B2369" w:rsidRPr="001B2369" w:rsidRDefault="001B2369" w:rsidP="001B2369">
            <w:pPr>
              <w:spacing w:after="0" w:line="240" w:lineRule="auto"/>
              <w:rPr>
                <w:ins w:id="1790" w:author="Alotaibi, Raed" w:date="2019-06-21T09:58:00Z"/>
                <w:rFonts w:ascii="Calibri" w:eastAsia="Times New Roman" w:hAnsi="Calibri" w:cs="Calibri"/>
                <w:color w:val="000000"/>
              </w:rPr>
            </w:pPr>
            <w:ins w:id="1791" w:author="Alotaibi, Raed" w:date="2019-06-21T09:58:00Z">
              <w:r w:rsidRPr="001B2369">
                <w:rPr>
                  <w:rFonts w:ascii="Calibri" w:eastAsia="Times New Roman" w:hAnsi="Calibri" w:cs="Calibri"/>
                  <w:color w:val="000000"/>
                </w:rPr>
                <w:t>Louisiana</w:t>
              </w:r>
            </w:ins>
          </w:p>
        </w:tc>
        <w:tc>
          <w:tcPr>
            <w:tcW w:w="620" w:type="pct"/>
            <w:tcBorders>
              <w:top w:val="nil"/>
              <w:left w:val="nil"/>
              <w:bottom w:val="single" w:sz="4" w:space="0" w:color="auto"/>
              <w:right w:val="single" w:sz="4" w:space="0" w:color="auto"/>
            </w:tcBorders>
            <w:shd w:val="clear" w:color="auto" w:fill="auto"/>
            <w:noWrap/>
            <w:vAlign w:val="bottom"/>
            <w:hideMark/>
            <w:tcPrChange w:id="179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9F83055" w14:textId="77777777" w:rsidR="001B2369" w:rsidRPr="001B2369" w:rsidRDefault="001B2369" w:rsidP="001B2369">
            <w:pPr>
              <w:spacing w:after="0" w:line="240" w:lineRule="auto"/>
              <w:jc w:val="center"/>
              <w:rPr>
                <w:ins w:id="1793" w:author="Alotaibi, Raed" w:date="2019-06-21T09:58:00Z"/>
                <w:rFonts w:ascii="Calibri" w:eastAsia="Times New Roman" w:hAnsi="Calibri" w:cs="Calibri"/>
                <w:color w:val="000000"/>
              </w:rPr>
            </w:pPr>
            <w:ins w:id="179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9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632092" w14:textId="77777777" w:rsidR="001B2369" w:rsidRPr="001B2369" w:rsidRDefault="001B2369" w:rsidP="001B2369">
            <w:pPr>
              <w:spacing w:after="0" w:line="240" w:lineRule="auto"/>
              <w:jc w:val="center"/>
              <w:rPr>
                <w:ins w:id="1796" w:author="Alotaibi, Raed" w:date="2019-06-21T09:58:00Z"/>
                <w:rFonts w:ascii="Calibri" w:eastAsia="Times New Roman" w:hAnsi="Calibri" w:cs="Calibri"/>
                <w:color w:val="000000"/>
              </w:rPr>
            </w:pPr>
            <w:ins w:id="179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9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2E545E7" w14:textId="77777777" w:rsidR="001B2369" w:rsidRPr="001B2369" w:rsidRDefault="001B2369" w:rsidP="001B2369">
            <w:pPr>
              <w:spacing w:after="0" w:line="240" w:lineRule="auto"/>
              <w:jc w:val="center"/>
              <w:rPr>
                <w:ins w:id="1799" w:author="Alotaibi, Raed" w:date="2019-06-21T09:58:00Z"/>
                <w:rFonts w:ascii="Calibri" w:eastAsia="Times New Roman" w:hAnsi="Calibri" w:cs="Calibri"/>
                <w:color w:val="000000"/>
              </w:rPr>
            </w:pPr>
            <w:ins w:id="180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0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0B75FA0" w14:textId="77777777" w:rsidR="001B2369" w:rsidRPr="001B2369" w:rsidRDefault="001B2369" w:rsidP="001B2369">
            <w:pPr>
              <w:spacing w:after="0" w:line="240" w:lineRule="auto"/>
              <w:jc w:val="center"/>
              <w:rPr>
                <w:ins w:id="1802" w:author="Alotaibi, Raed" w:date="2019-06-21T09:58:00Z"/>
                <w:rFonts w:ascii="Calibri" w:eastAsia="Times New Roman" w:hAnsi="Calibri" w:cs="Calibri"/>
                <w:color w:val="000000"/>
              </w:rPr>
            </w:pPr>
            <w:ins w:id="1803"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80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DC3327" w14:textId="77777777" w:rsidR="001B2369" w:rsidRPr="001B2369" w:rsidRDefault="001B2369" w:rsidP="001B2369">
            <w:pPr>
              <w:spacing w:after="0" w:line="240" w:lineRule="auto"/>
              <w:jc w:val="center"/>
              <w:rPr>
                <w:ins w:id="1805" w:author="Alotaibi, Raed" w:date="2019-06-21T09:58:00Z"/>
                <w:rFonts w:ascii="Calibri" w:eastAsia="Times New Roman" w:hAnsi="Calibri" w:cs="Calibri"/>
                <w:color w:val="000000"/>
              </w:rPr>
            </w:pPr>
            <w:ins w:id="180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80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BA31139" w14:textId="77777777" w:rsidR="001B2369" w:rsidRPr="001B2369" w:rsidRDefault="001B2369" w:rsidP="001B2369">
            <w:pPr>
              <w:spacing w:after="0" w:line="240" w:lineRule="auto"/>
              <w:jc w:val="center"/>
              <w:rPr>
                <w:ins w:id="1808" w:author="Alotaibi, Raed" w:date="2019-06-21T09:58:00Z"/>
                <w:rFonts w:ascii="Calibri" w:eastAsia="Times New Roman" w:hAnsi="Calibri" w:cs="Calibri"/>
                <w:color w:val="000000"/>
              </w:rPr>
            </w:pPr>
            <w:ins w:id="1809" w:author="Alotaibi, Raed" w:date="2019-06-21T09:58:00Z">
              <w:r w:rsidRPr="001B2369">
                <w:rPr>
                  <w:rFonts w:ascii="Calibri" w:eastAsia="Times New Roman" w:hAnsi="Calibri" w:cs="Calibri"/>
                  <w:color w:val="000000"/>
                </w:rPr>
                <w:t>5.8</w:t>
              </w:r>
            </w:ins>
          </w:p>
        </w:tc>
      </w:tr>
      <w:tr w:rsidR="001B2369" w:rsidRPr="001B2369" w14:paraId="66A4610B" w14:textId="77777777" w:rsidTr="00091719">
        <w:trPr>
          <w:trHeight w:val="300"/>
          <w:ins w:id="1810" w:author="Alotaibi, Raed" w:date="2019-06-21T09:58:00Z"/>
          <w:trPrChange w:id="181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1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23C61B1" w14:textId="77777777" w:rsidR="001B2369" w:rsidRPr="001B2369" w:rsidRDefault="001B2369" w:rsidP="001B2369">
            <w:pPr>
              <w:spacing w:after="0" w:line="240" w:lineRule="auto"/>
              <w:rPr>
                <w:ins w:id="1813" w:author="Alotaibi, Raed" w:date="2019-06-21T09:58:00Z"/>
                <w:rFonts w:ascii="Calibri" w:eastAsia="Times New Roman" w:hAnsi="Calibri" w:cs="Calibri"/>
                <w:color w:val="000000"/>
              </w:rPr>
            </w:pPr>
            <w:ins w:id="1814" w:author="Alotaibi, Raed" w:date="2019-06-21T09:58:00Z">
              <w:r w:rsidRPr="001B2369">
                <w:rPr>
                  <w:rFonts w:ascii="Calibri" w:eastAsia="Times New Roman" w:hAnsi="Calibri" w:cs="Calibri"/>
                  <w:color w:val="000000"/>
                </w:rPr>
                <w:t>Maine</w:t>
              </w:r>
            </w:ins>
          </w:p>
        </w:tc>
        <w:tc>
          <w:tcPr>
            <w:tcW w:w="620" w:type="pct"/>
            <w:tcBorders>
              <w:top w:val="nil"/>
              <w:left w:val="nil"/>
              <w:bottom w:val="single" w:sz="4" w:space="0" w:color="auto"/>
              <w:right w:val="single" w:sz="4" w:space="0" w:color="auto"/>
            </w:tcBorders>
            <w:shd w:val="clear" w:color="auto" w:fill="auto"/>
            <w:noWrap/>
            <w:vAlign w:val="bottom"/>
            <w:hideMark/>
            <w:tcPrChange w:id="181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7C7B45" w14:textId="77777777" w:rsidR="001B2369" w:rsidRPr="001B2369" w:rsidRDefault="001B2369" w:rsidP="001B2369">
            <w:pPr>
              <w:spacing w:after="0" w:line="240" w:lineRule="auto"/>
              <w:jc w:val="center"/>
              <w:rPr>
                <w:ins w:id="1816" w:author="Alotaibi, Raed" w:date="2019-06-21T09:58:00Z"/>
                <w:rFonts w:ascii="Calibri" w:eastAsia="Times New Roman" w:hAnsi="Calibri" w:cs="Calibri"/>
                <w:color w:val="000000"/>
              </w:rPr>
            </w:pPr>
            <w:ins w:id="1817" w:author="Alotaibi, Raed" w:date="2019-06-21T09:58:00Z">
              <w:r w:rsidRPr="001B2369">
                <w:rPr>
                  <w:rFonts w:ascii="Calibri" w:eastAsia="Times New Roman" w:hAnsi="Calibri" w:cs="Calibri"/>
                  <w:color w:val="000000"/>
                </w:rPr>
                <w:t>13.0</w:t>
              </w:r>
            </w:ins>
          </w:p>
        </w:tc>
        <w:tc>
          <w:tcPr>
            <w:tcW w:w="620" w:type="pct"/>
            <w:tcBorders>
              <w:top w:val="nil"/>
              <w:left w:val="nil"/>
              <w:bottom w:val="single" w:sz="4" w:space="0" w:color="auto"/>
              <w:right w:val="single" w:sz="4" w:space="0" w:color="auto"/>
            </w:tcBorders>
            <w:shd w:val="clear" w:color="auto" w:fill="auto"/>
            <w:noWrap/>
            <w:vAlign w:val="bottom"/>
            <w:hideMark/>
            <w:tcPrChange w:id="181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F91FA34" w14:textId="77777777" w:rsidR="001B2369" w:rsidRPr="001B2369" w:rsidRDefault="001B2369" w:rsidP="001B2369">
            <w:pPr>
              <w:spacing w:after="0" w:line="240" w:lineRule="auto"/>
              <w:jc w:val="center"/>
              <w:rPr>
                <w:ins w:id="1819" w:author="Alotaibi, Raed" w:date="2019-06-21T09:58:00Z"/>
                <w:rFonts w:ascii="Calibri" w:eastAsia="Times New Roman" w:hAnsi="Calibri" w:cs="Calibri"/>
                <w:color w:val="000000"/>
              </w:rPr>
            </w:pPr>
            <w:ins w:id="1820" w:author="Alotaibi, Raed" w:date="2019-06-21T09:58:00Z">
              <w:r w:rsidRPr="001B2369">
                <w:rPr>
                  <w:rFonts w:ascii="Calibri" w:eastAsia="Times New Roman" w:hAnsi="Calibri" w:cs="Calibri"/>
                  <w:color w:val="000000"/>
                </w:rPr>
                <w:t>8.7</w:t>
              </w:r>
            </w:ins>
          </w:p>
        </w:tc>
        <w:tc>
          <w:tcPr>
            <w:tcW w:w="620" w:type="pct"/>
            <w:tcBorders>
              <w:top w:val="nil"/>
              <w:left w:val="nil"/>
              <w:bottom w:val="single" w:sz="4" w:space="0" w:color="auto"/>
              <w:right w:val="single" w:sz="4" w:space="0" w:color="auto"/>
            </w:tcBorders>
            <w:shd w:val="clear" w:color="auto" w:fill="auto"/>
            <w:noWrap/>
            <w:vAlign w:val="bottom"/>
            <w:hideMark/>
            <w:tcPrChange w:id="182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E38A291" w14:textId="77777777" w:rsidR="001B2369" w:rsidRPr="001B2369" w:rsidRDefault="001B2369" w:rsidP="001B2369">
            <w:pPr>
              <w:spacing w:after="0" w:line="240" w:lineRule="auto"/>
              <w:jc w:val="center"/>
              <w:rPr>
                <w:ins w:id="1822" w:author="Alotaibi, Raed" w:date="2019-06-21T09:58:00Z"/>
                <w:rFonts w:ascii="Calibri" w:eastAsia="Times New Roman" w:hAnsi="Calibri" w:cs="Calibri"/>
                <w:color w:val="000000"/>
              </w:rPr>
            </w:pPr>
            <w:ins w:id="1823"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82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DC149F2" w14:textId="77777777" w:rsidR="001B2369" w:rsidRPr="001B2369" w:rsidRDefault="001B2369" w:rsidP="001B2369">
            <w:pPr>
              <w:spacing w:after="0" w:line="240" w:lineRule="auto"/>
              <w:jc w:val="center"/>
              <w:rPr>
                <w:ins w:id="1825" w:author="Alotaibi, Raed" w:date="2019-06-21T09:58:00Z"/>
                <w:rFonts w:ascii="Calibri" w:eastAsia="Times New Roman" w:hAnsi="Calibri" w:cs="Calibri"/>
                <w:color w:val="000000"/>
              </w:rPr>
            </w:pPr>
            <w:ins w:id="182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2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B3ECEBC" w14:textId="77777777" w:rsidR="001B2369" w:rsidRPr="001B2369" w:rsidRDefault="001B2369" w:rsidP="001B2369">
            <w:pPr>
              <w:spacing w:after="0" w:line="240" w:lineRule="auto"/>
              <w:jc w:val="center"/>
              <w:rPr>
                <w:ins w:id="1828" w:author="Alotaibi, Raed" w:date="2019-06-21T09:58:00Z"/>
                <w:rFonts w:ascii="Calibri" w:eastAsia="Times New Roman" w:hAnsi="Calibri" w:cs="Calibri"/>
                <w:color w:val="000000"/>
              </w:rPr>
            </w:pPr>
            <w:ins w:id="182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83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38DEC06" w14:textId="77777777" w:rsidR="001B2369" w:rsidRPr="001B2369" w:rsidRDefault="001B2369" w:rsidP="001B2369">
            <w:pPr>
              <w:spacing w:after="0" w:line="240" w:lineRule="auto"/>
              <w:jc w:val="center"/>
              <w:rPr>
                <w:ins w:id="1831" w:author="Alotaibi, Raed" w:date="2019-06-21T09:58:00Z"/>
                <w:rFonts w:ascii="Calibri" w:eastAsia="Times New Roman" w:hAnsi="Calibri" w:cs="Calibri"/>
                <w:color w:val="000000"/>
              </w:rPr>
            </w:pPr>
            <w:ins w:id="1832" w:author="Alotaibi, Raed" w:date="2019-06-21T09:58:00Z">
              <w:r w:rsidRPr="001B2369">
                <w:rPr>
                  <w:rFonts w:ascii="Calibri" w:eastAsia="Times New Roman" w:hAnsi="Calibri" w:cs="Calibri"/>
                  <w:color w:val="000000"/>
                </w:rPr>
                <w:t>9.2</w:t>
              </w:r>
            </w:ins>
          </w:p>
        </w:tc>
      </w:tr>
      <w:tr w:rsidR="001B2369" w:rsidRPr="001B2369" w14:paraId="3A3DB439" w14:textId="77777777" w:rsidTr="00091719">
        <w:trPr>
          <w:trHeight w:val="300"/>
          <w:ins w:id="1833" w:author="Alotaibi, Raed" w:date="2019-06-21T09:58:00Z"/>
          <w:trPrChange w:id="183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3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B2BCC0C" w14:textId="77777777" w:rsidR="001B2369" w:rsidRPr="001B2369" w:rsidRDefault="001B2369" w:rsidP="001B2369">
            <w:pPr>
              <w:spacing w:after="0" w:line="240" w:lineRule="auto"/>
              <w:rPr>
                <w:ins w:id="1836" w:author="Alotaibi, Raed" w:date="2019-06-21T09:58:00Z"/>
                <w:rFonts w:ascii="Calibri" w:eastAsia="Times New Roman" w:hAnsi="Calibri" w:cs="Calibri"/>
                <w:color w:val="000000"/>
              </w:rPr>
            </w:pPr>
            <w:ins w:id="1837" w:author="Alotaibi, Raed" w:date="2019-06-21T09:58:00Z">
              <w:r w:rsidRPr="001B2369">
                <w:rPr>
                  <w:rFonts w:ascii="Calibri" w:eastAsia="Times New Roman" w:hAnsi="Calibri" w:cs="Calibri"/>
                  <w:color w:val="000000"/>
                </w:rPr>
                <w:t>Maryland</w:t>
              </w:r>
            </w:ins>
          </w:p>
        </w:tc>
        <w:tc>
          <w:tcPr>
            <w:tcW w:w="620" w:type="pct"/>
            <w:tcBorders>
              <w:top w:val="nil"/>
              <w:left w:val="nil"/>
              <w:bottom w:val="single" w:sz="4" w:space="0" w:color="auto"/>
              <w:right w:val="single" w:sz="4" w:space="0" w:color="auto"/>
            </w:tcBorders>
            <w:shd w:val="clear" w:color="auto" w:fill="auto"/>
            <w:noWrap/>
            <w:vAlign w:val="bottom"/>
            <w:hideMark/>
            <w:tcPrChange w:id="183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3FB529" w14:textId="77777777" w:rsidR="001B2369" w:rsidRPr="001B2369" w:rsidRDefault="001B2369" w:rsidP="001B2369">
            <w:pPr>
              <w:spacing w:after="0" w:line="240" w:lineRule="auto"/>
              <w:jc w:val="center"/>
              <w:rPr>
                <w:ins w:id="1839" w:author="Alotaibi, Raed" w:date="2019-06-21T09:58:00Z"/>
                <w:rFonts w:ascii="Calibri" w:eastAsia="Times New Roman" w:hAnsi="Calibri" w:cs="Calibri"/>
                <w:color w:val="000000"/>
              </w:rPr>
            </w:pPr>
            <w:ins w:id="1840" w:author="Alotaibi, Raed" w:date="2019-06-21T09:58:00Z">
              <w:r w:rsidRPr="001B2369">
                <w:rPr>
                  <w:rFonts w:ascii="Calibri" w:eastAsia="Times New Roman" w:hAnsi="Calibri" w:cs="Calibri"/>
                  <w:color w:val="000000"/>
                </w:rPr>
                <w:t>16.2</w:t>
              </w:r>
            </w:ins>
          </w:p>
        </w:tc>
        <w:tc>
          <w:tcPr>
            <w:tcW w:w="620" w:type="pct"/>
            <w:tcBorders>
              <w:top w:val="nil"/>
              <w:left w:val="nil"/>
              <w:bottom w:val="single" w:sz="4" w:space="0" w:color="auto"/>
              <w:right w:val="single" w:sz="4" w:space="0" w:color="auto"/>
            </w:tcBorders>
            <w:shd w:val="clear" w:color="auto" w:fill="auto"/>
            <w:noWrap/>
            <w:vAlign w:val="bottom"/>
            <w:hideMark/>
            <w:tcPrChange w:id="184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915C6B4" w14:textId="77777777" w:rsidR="001B2369" w:rsidRPr="001B2369" w:rsidRDefault="001B2369" w:rsidP="001B2369">
            <w:pPr>
              <w:spacing w:after="0" w:line="240" w:lineRule="auto"/>
              <w:jc w:val="center"/>
              <w:rPr>
                <w:ins w:id="1842" w:author="Alotaibi, Raed" w:date="2019-06-21T09:58:00Z"/>
                <w:rFonts w:ascii="Calibri" w:eastAsia="Times New Roman" w:hAnsi="Calibri" w:cs="Calibri"/>
                <w:color w:val="000000"/>
              </w:rPr>
            </w:pPr>
            <w:ins w:id="1843" w:author="Alotaibi, Raed" w:date="2019-06-21T09:58:00Z">
              <w:r w:rsidRPr="001B2369">
                <w:rPr>
                  <w:rFonts w:ascii="Calibri" w:eastAsia="Times New Roman" w:hAnsi="Calibri" w:cs="Calibri"/>
                  <w:color w:val="000000"/>
                </w:rPr>
                <w:t>8.6</w:t>
              </w:r>
            </w:ins>
          </w:p>
        </w:tc>
        <w:tc>
          <w:tcPr>
            <w:tcW w:w="620" w:type="pct"/>
            <w:tcBorders>
              <w:top w:val="nil"/>
              <w:left w:val="nil"/>
              <w:bottom w:val="single" w:sz="4" w:space="0" w:color="auto"/>
              <w:right w:val="single" w:sz="4" w:space="0" w:color="auto"/>
            </w:tcBorders>
            <w:shd w:val="clear" w:color="auto" w:fill="auto"/>
            <w:noWrap/>
            <w:vAlign w:val="bottom"/>
            <w:hideMark/>
            <w:tcPrChange w:id="184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374B4F1" w14:textId="77777777" w:rsidR="001B2369" w:rsidRPr="001B2369" w:rsidRDefault="001B2369" w:rsidP="001B2369">
            <w:pPr>
              <w:spacing w:after="0" w:line="240" w:lineRule="auto"/>
              <w:jc w:val="center"/>
              <w:rPr>
                <w:ins w:id="1845" w:author="Alotaibi, Raed" w:date="2019-06-21T09:58:00Z"/>
                <w:rFonts w:ascii="Calibri" w:eastAsia="Times New Roman" w:hAnsi="Calibri" w:cs="Calibri"/>
                <w:color w:val="000000"/>
              </w:rPr>
            </w:pPr>
            <w:ins w:id="1846" w:author="Alotaibi, Raed" w:date="2019-06-21T09:58:00Z">
              <w:r w:rsidRPr="001B2369">
                <w:rPr>
                  <w:rFonts w:ascii="Calibri" w:eastAsia="Times New Roman" w:hAnsi="Calibri" w:cs="Calibri"/>
                  <w:color w:val="000000"/>
                </w:rPr>
                <w:t>11.0</w:t>
              </w:r>
            </w:ins>
          </w:p>
        </w:tc>
        <w:tc>
          <w:tcPr>
            <w:tcW w:w="620" w:type="pct"/>
            <w:tcBorders>
              <w:top w:val="nil"/>
              <w:left w:val="nil"/>
              <w:bottom w:val="single" w:sz="4" w:space="0" w:color="auto"/>
              <w:right w:val="single" w:sz="4" w:space="0" w:color="auto"/>
            </w:tcBorders>
            <w:shd w:val="clear" w:color="auto" w:fill="auto"/>
            <w:noWrap/>
            <w:vAlign w:val="bottom"/>
            <w:hideMark/>
            <w:tcPrChange w:id="18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F4E5B50" w14:textId="77777777" w:rsidR="001B2369" w:rsidRPr="001B2369" w:rsidRDefault="001B2369" w:rsidP="001B2369">
            <w:pPr>
              <w:spacing w:after="0" w:line="240" w:lineRule="auto"/>
              <w:jc w:val="center"/>
              <w:rPr>
                <w:ins w:id="1848" w:author="Alotaibi, Raed" w:date="2019-06-21T09:58:00Z"/>
                <w:rFonts w:ascii="Calibri" w:eastAsia="Times New Roman" w:hAnsi="Calibri" w:cs="Calibri"/>
                <w:color w:val="000000"/>
              </w:rPr>
            </w:pPr>
            <w:ins w:id="1849" w:author="Alotaibi, Raed" w:date="2019-06-21T09:58:00Z">
              <w:r w:rsidRPr="001B2369">
                <w:rPr>
                  <w:rFonts w:ascii="Calibri" w:eastAsia="Times New Roman" w:hAnsi="Calibri" w:cs="Calibri"/>
                  <w:color w:val="000000"/>
                </w:rPr>
                <w:t>17.3</w:t>
              </w:r>
            </w:ins>
          </w:p>
        </w:tc>
        <w:tc>
          <w:tcPr>
            <w:tcW w:w="620" w:type="pct"/>
            <w:tcBorders>
              <w:top w:val="nil"/>
              <w:left w:val="nil"/>
              <w:bottom w:val="single" w:sz="4" w:space="0" w:color="auto"/>
              <w:right w:val="single" w:sz="4" w:space="0" w:color="auto"/>
            </w:tcBorders>
            <w:shd w:val="clear" w:color="auto" w:fill="auto"/>
            <w:noWrap/>
            <w:vAlign w:val="bottom"/>
            <w:hideMark/>
            <w:tcPrChange w:id="185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11FD21" w14:textId="77777777" w:rsidR="001B2369" w:rsidRPr="001B2369" w:rsidRDefault="001B2369" w:rsidP="001B2369">
            <w:pPr>
              <w:spacing w:after="0" w:line="240" w:lineRule="auto"/>
              <w:jc w:val="center"/>
              <w:rPr>
                <w:ins w:id="1851" w:author="Alotaibi, Raed" w:date="2019-06-21T09:58:00Z"/>
                <w:rFonts w:ascii="Calibri" w:eastAsia="Times New Roman" w:hAnsi="Calibri" w:cs="Calibri"/>
                <w:color w:val="000000"/>
              </w:rPr>
            </w:pPr>
            <w:ins w:id="1852" w:author="Alotaibi, Raed" w:date="2019-06-21T09:58:00Z">
              <w:r w:rsidRPr="001B2369">
                <w:rPr>
                  <w:rFonts w:ascii="Calibri" w:eastAsia="Times New Roman" w:hAnsi="Calibri" w:cs="Calibri"/>
                  <w:color w:val="000000"/>
                </w:rPr>
                <w:t>2.3</w:t>
              </w:r>
            </w:ins>
          </w:p>
        </w:tc>
        <w:tc>
          <w:tcPr>
            <w:tcW w:w="740" w:type="pct"/>
            <w:tcBorders>
              <w:top w:val="nil"/>
              <w:left w:val="nil"/>
              <w:bottom w:val="single" w:sz="4" w:space="0" w:color="auto"/>
              <w:right w:val="single" w:sz="4" w:space="0" w:color="auto"/>
            </w:tcBorders>
            <w:shd w:val="clear" w:color="auto" w:fill="auto"/>
            <w:noWrap/>
            <w:vAlign w:val="bottom"/>
            <w:hideMark/>
            <w:tcPrChange w:id="185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928B893" w14:textId="77777777" w:rsidR="001B2369" w:rsidRPr="001B2369" w:rsidRDefault="001B2369" w:rsidP="001B2369">
            <w:pPr>
              <w:spacing w:after="0" w:line="240" w:lineRule="auto"/>
              <w:jc w:val="center"/>
              <w:rPr>
                <w:ins w:id="1854" w:author="Alotaibi, Raed" w:date="2019-06-21T09:58:00Z"/>
                <w:rFonts w:ascii="Calibri" w:eastAsia="Times New Roman" w:hAnsi="Calibri" w:cs="Calibri"/>
                <w:color w:val="000000"/>
              </w:rPr>
            </w:pPr>
            <w:ins w:id="1855" w:author="Alotaibi, Raed" w:date="2019-06-21T09:58:00Z">
              <w:r w:rsidRPr="001B2369">
                <w:rPr>
                  <w:rFonts w:ascii="Calibri" w:eastAsia="Times New Roman" w:hAnsi="Calibri" w:cs="Calibri"/>
                  <w:color w:val="000000"/>
                </w:rPr>
                <w:t>11.2</w:t>
              </w:r>
            </w:ins>
          </w:p>
        </w:tc>
      </w:tr>
      <w:tr w:rsidR="001B2369" w:rsidRPr="001B2369" w14:paraId="42CB9641" w14:textId="77777777" w:rsidTr="00091719">
        <w:trPr>
          <w:trHeight w:val="300"/>
          <w:ins w:id="1856" w:author="Alotaibi, Raed" w:date="2019-06-21T09:58:00Z"/>
          <w:trPrChange w:id="185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5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C37B9DC" w14:textId="77777777" w:rsidR="001B2369" w:rsidRPr="001B2369" w:rsidRDefault="001B2369" w:rsidP="001B2369">
            <w:pPr>
              <w:spacing w:after="0" w:line="240" w:lineRule="auto"/>
              <w:rPr>
                <w:ins w:id="1859" w:author="Alotaibi, Raed" w:date="2019-06-21T09:58:00Z"/>
                <w:rFonts w:ascii="Calibri" w:eastAsia="Times New Roman" w:hAnsi="Calibri" w:cs="Calibri"/>
                <w:color w:val="000000"/>
              </w:rPr>
            </w:pPr>
            <w:ins w:id="1860" w:author="Alotaibi, Raed" w:date="2019-06-21T09:58:00Z">
              <w:r w:rsidRPr="001B2369">
                <w:rPr>
                  <w:rFonts w:ascii="Calibri" w:eastAsia="Times New Roman" w:hAnsi="Calibri" w:cs="Calibri"/>
                  <w:color w:val="000000"/>
                </w:rPr>
                <w:t>Massachusetts</w:t>
              </w:r>
            </w:ins>
          </w:p>
        </w:tc>
        <w:tc>
          <w:tcPr>
            <w:tcW w:w="620" w:type="pct"/>
            <w:tcBorders>
              <w:top w:val="nil"/>
              <w:left w:val="nil"/>
              <w:bottom w:val="single" w:sz="4" w:space="0" w:color="auto"/>
              <w:right w:val="single" w:sz="4" w:space="0" w:color="auto"/>
            </w:tcBorders>
            <w:shd w:val="clear" w:color="auto" w:fill="auto"/>
            <w:noWrap/>
            <w:vAlign w:val="bottom"/>
            <w:hideMark/>
            <w:tcPrChange w:id="186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0E20DE1" w14:textId="77777777" w:rsidR="001B2369" w:rsidRPr="001B2369" w:rsidRDefault="001B2369" w:rsidP="001B2369">
            <w:pPr>
              <w:spacing w:after="0" w:line="240" w:lineRule="auto"/>
              <w:jc w:val="center"/>
              <w:rPr>
                <w:ins w:id="1862" w:author="Alotaibi, Raed" w:date="2019-06-21T09:58:00Z"/>
                <w:rFonts w:ascii="Calibri" w:eastAsia="Times New Roman" w:hAnsi="Calibri" w:cs="Calibri"/>
                <w:color w:val="000000"/>
              </w:rPr>
            </w:pPr>
            <w:ins w:id="186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6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3B4C60" w14:textId="77777777" w:rsidR="001B2369" w:rsidRPr="001B2369" w:rsidRDefault="001B2369" w:rsidP="001B2369">
            <w:pPr>
              <w:spacing w:after="0" w:line="240" w:lineRule="auto"/>
              <w:jc w:val="center"/>
              <w:rPr>
                <w:ins w:id="1865" w:author="Alotaibi, Raed" w:date="2019-06-21T09:58:00Z"/>
                <w:rFonts w:ascii="Calibri" w:eastAsia="Times New Roman" w:hAnsi="Calibri" w:cs="Calibri"/>
                <w:color w:val="000000"/>
              </w:rPr>
            </w:pPr>
            <w:ins w:id="186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6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CEDDE55" w14:textId="77777777" w:rsidR="001B2369" w:rsidRPr="001B2369" w:rsidRDefault="001B2369" w:rsidP="001B2369">
            <w:pPr>
              <w:spacing w:after="0" w:line="240" w:lineRule="auto"/>
              <w:jc w:val="center"/>
              <w:rPr>
                <w:ins w:id="1868" w:author="Alotaibi, Raed" w:date="2019-06-21T09:58:00Z"/>
                <w:rFonts w:ascii="Calibri" w:eastAsia="Times New Roman" w:hAnsi="Calibri" w:cs="Calibri"/>
                <w:color w:val="000000"/>
              </w:rPr>
            </w:pPr>
            <w:ins w:id="186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774C9B" w14:textId="77777777" w:rsidR="001B2369" w:rsidRPr="001B2369" w:rsidRDefault="001B2369" w:rsidP="001B2369">
            <w:pPr>
              <w:spacing w:after="0" w:line="240" w:lineRule="auto"/>
              <w:jc w:val="center"/>
              <w:rPr>
                <w:ins w:id="1871" w:author="Alotaibi, Raed" w:date="2019-06-21T09:58:00Z"/>
                <w:rFonts w:ascii="Calibri" w:eastAsia="Times New Roman" w:hAnsi="Calibri" w:cs="Calibri"/>
                <w:color w:val="000000"/>
              </w:rPr>
            </w:pPr>
            <w:ins w:id="187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7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7C29518" w14:textId="77777777" w:rsidR="001B2369" w:rsidRPr="001B2369" w:rsidRDefault="001B2369" w:rsidP="001B2369">
            <w:pPr>
              <w:spacing w:after="0" w:line="240" w:lineRule="auto"/>
              <w:jc w:val="center"/>
              <w:rPr>
                <w:ins w:id="1874" w:author="Alotaibi, Raed" w:date="2019-06-21T09:58:00Z"/>
                <w:rFonts w:ascii="Calibri" w:eastAsia="Times New Roman" w:hAnsi="Calibri" w:cs="Calibri"/>
                <w:color w:val="000000"/>
              </w:rPr>
            </w:pPr>
            <w:ins w:id="187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87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EDEC229" w14:textId="77777777" w:rsidR="001B2369" w:rsidRPr="001B2369" w:rsidRDefault="001B2369" w:rsidP="001B2369">
            <w:pPr>
              <w:spacing w:after="0" w:line="240" w:lineRule="auto"/>
              <w:jc w:val="center"/>
              <w:rPr>
                <w:ins w:id="1877" w:author="Alotaibi, Raed" w:date="2019-06-21T09:58:00Z"/>
                <w:rFonts w:ascii="Calibri" w:eastAsia="Times New Roman" w:hAnsi="Calibri" w:cs="Calibri"/>
                <w:color w:val="000000"/>
              </w:rPr>
            </w:pPr>
            <w:ins w:id="1878" w:author="Alotaibi, Raed" w:date="2019-06-21T09:58:00Z">
              <w:r w:rsidRPr="001B2369">
                <w:rPr>
                  <w:rFonts w:ascii="Calibri" w:eastAsia="Times New Roman" w:hAnsi="Calibri" w:cs="Calibri"/>
                  <w:color w:val="000000"/>
                </w:rPr>
                <w:t> </w:t>
              </w:r>
            </w:ins>
          </w:p>
        </w:tc>
      </w:tr>
      <w:tr w:rsidR="001B2369" w:rsidRPr="001B2369" w14:paraId="2F32D380" w14:textId="77777777" w:rsidTr="00091719">
        <w:trPr>
          <w:trHeight w:val="300"/>
          <w:ins w:id="1879" w:author="Alotaibi, Raed" w:date="2019-06-21T09:58:00Z"/>
          <w:trPrChange w:id="188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8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7502318" w14:textId="77777777" w:rsidR="001B2369" w:rsidRPr="001B2369" w:rsidRDefault="001B2369" w:rsidP="001B2369">
            <w:pPr>
              <w:spacing w:after="0" w:line="240" w:lineRule="auto"/>
              <w:rPr>
                <w:ins w:id="1882" w:author="Alotaibi, Raed" w:date="2019-06-21T09:58:00Z"/>
                <w:rFonts w:ascii="Calibri" w:eastAsia="Times New Roman" w:hAnsi="Calibri" w:cs="Calibri"/>
                <w:color w:val="000000"/>
              </w:rPr>
            </w:pPr>
            <w:ins w:id="1883" w:author="Alotaibi, Raed" w:date="2019-06-21T09:58:00Z">
              <w:r w:rsidRPr="001B2369">
                <w:rPr>
                  <w:rFonts w:ascii="Calibri" w:eastAsia="Times New Roman" w:hAnsi="Calibri" w:cs="Calibri"/>
                  <w:color w:val="000000"/>
                </w:rPr>
                <w:t>Michigan</w:t>
              </w:r>
            </w:ins>
          </w:p>
        </w:tc>
        <w:tc>
          <w:tcPr>
            <w:tcW w:w="620" w:type="pct"/>
            <w:tcBorders>
              <w:top w:val="nil"/>
              <w:left w:val="nil"/>
              <w:bottom w:val="single" w:sz="4" w:space="0" w:color="auto"/>
              <w:right w:val="single" w:sz="4" w:space="0" w:color="auto"/>
            </w:tcBorders>
            <w:shd w:val="clear" w:color="auto" w:fill="auto"/>
            <w:noWrap/>
            <w:vAlign w:val="bottom"/>
            <w:hideMark/>
            <w:tcPrChange w:id="188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85EFD46" w14:textId="77777777" w:rsidR="001B2369" w:rsidRPr="001B2369" w:rsidRDefault="001B2369" w:rsidP="001B2369">
            <w:pPr>
              <w:spacing w:after="0" w:line="240" w:lineRule="auto"/>
              <w:jc w:val="center"/>
              <w:rPr>
                <w:ins w:id="1885" w:author="Alotaibi, Raed" w:date="2019-06-21T09:58:00Z"/>
                <w:rFonts w:ascii="Calibri" w:eastAsia="Times New Roman" w:hAnsi="Calibri" w:cs="Calibri"/>
                <w:color w:val="000000"/>
              </w:rPr>
            </w:pPr>
            <w:ins w:id="1886" w:author="Alotaibi, Raed" w:date="2019-06-21T09:58:00Z">
              <w:r w:rsidRPr="001B2369">
                <w:rPr>
                  <w:rFonts w:ascii="Calibri" w:eastAsia="Times New Roman" w:hAnsi="Calibri" w:cs="Calibri"/>
                  <w:color w:val="000000"/>
                </w:rPr>
                <w:t>5.3</w:t>
              </w:r>
            </w:ins>
          </w:p>
        </w:tc>
        <w:tc>
          <w:tcPr>
            <w:tcW w:w="620" w:type="pct"/>
            <w:tcBorders>
              <w:top w:val="nil"/>
              <w:left w:val="nil"/>
              <w:bottom w:val="single" w:sz="4" w:space="0" w:color="auto"/>
              <w:right w:val="single" w:sz="4" w:space="0" w:color="auto"/>
            </w:tcBorders>
            <w:shd w:val="clear" w:color="auto" w:fill="auto"/>
            <w:noWrap/>
            <w:vAlign w:val="bottom"/>
            <w:hideMark/>
            <w:tcPrChange w:id="188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F27510D" w14:textId="77777777" w:rsidR="001B2369" w:rsidRPr="001B2369" w:rsidRDefault="001B2369" w:rsidP="001B2369">
            <w:pPr>
              <w:spacing w:after="0" w:line="240" w:lineRule="auto"/>
              <w:jc w:val="center"/>
              <w:rPr>
                <w:ins w:id="1888" w:author="Alotaibi, Raed" w:date="2019-06-21T09:58:00Z"/>
                <w:rFonts w:ascii="Calibri" w:eastAsia="Times New Roman" w:hAnsi="Calibri" w:cs="Calibri"/>
                <w:color w:val="000000"/>
              </w:rPr>
            </w:pPr>
            <w:ins w:id="1889" w:author="Alotaibi, Raed" w:date="2019-06-21T09:58:00Z">
              <w:r w:rsidRPr="001B2369">
                <w:rPr>
                  <w:rFonts w:ascii="Calibri" w:eastAsia="Times New Roman" w:hAnsi="Calibri" w:cs="Calibri"/>
                  <w:color w:val="000000"/>
                </w:rPr>
                <w:t>7.7</w:t>
              </w:r>
            </w:ins>
          </w:p>
        </w:tc>
        <w:tc>
          <w:tcPr>
            <w:tcW w:w="620" w:type="pct"/>
            <w:tcBorders>
              <w:top w:val="nil"/>
              <w:left w:val="nil"/>
              <w:bottom w:val="single" w:sz="4" w:space="0" w:color="auto"/>
              <w:right w:val="single" w:sz="4" w:space="0" w:color="auto"/>
            </w:tcBorders>
            <w:shd w:val="clear" w:color="auto" w:fill="auto"/>
            <w:noWrap/>
            <w:vAlign w:val="bottom"/>
            <w:hideMark/>
            <w:tcPrChange w:id="189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25D4BD8" w14:textId="77777777" w:rsidR="001B2369" w:rsidRPr="001B2369" w:rsidRDefault="001B2369" w:rsidP="001B2369">
            <w:pPr>
              <w:spacing w:after="0" w:line="240" w:lineRule="auto"/>
              <w:jc w:val="center"/>
              <w:rPr>
                <w:ins w:id="1891" w:author="Alotaibi, Raed" w:date="2019-06-21T09:58:00Z"/>
                <w:rFonts w:ascii="Calibri" w:eastAsia="Times New Roman" w:hAnsi="Calibri" w:cs="Calibri"/>
                <w:color w:val="000000"/>
              </w:rPr>
            </w:pPr>
            <w:ins w:id="1892" w:author="Alotaibi, Raed" w:date="2019-06-21T09:58:00Z">
              <w:r w:rsidRPr="001B2369">
                <w:rPr>
                  <w:rFonts w:ascii="Calibri" w:eastAsia="Times New Roman" w:hAnsi="Calibri" w:cs="Calibri"/>
                  <w:color w:val="000000"/>
                </w:rPr>
                <w:t>5.2</w:t>
              </w:r>
            </w:ins>
          </w:p>
        </w:tc>
        <w:tc>
          <w:tcPr>
            <w:tcW w:w="620" w:type="pct"/>
            <w:tcBorders>
              <w:top w:val="nil"/>
              <w:left w:val="nil"/>
              <w:bottom w:val="single" w:sz="4" w:space="0" w:color="auto"/>
              <w:right w:val="single" w:sz="4" w:space="0" w:color="auto"/>
            </w:tcBorders>
            <w:shd w:val="clear" w:color="auto" w:fill="auto"/>
            <w:noWrap/>
            <w:vAlign w:val="bottom"/>
            <w:hideMark/>
            <w:tcPrChange w:id="189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337B81" w14:textId="77777777" w:rsidR="001B2369" w:rsidRPr="001B2369" w:rsidRDefault="001B2369" w:rsidP="001B2369">
            <w:pPr>
              <w:spacing w:after="0" w:line="240" w:lineRule="auto"/>
              <w:jc w:val="center"/>
              <w:rPr>
                <w:ins w:id="1894" w:author="Alotaibi, Raed" w:date="2019-06-21T09:58:00Z"/>
                <w:rFonts w:ascii="Calibri" w:eastAsia="Times New Roman" w:hAnsi="Calibri" w:cs="Calibri"/>
                <w:color w:val="000000"/>
              </w:rPr>
            </w:pPr>
            <w:ins w:id="1895" w:author="Alotaibi, Raed" w:date="2019-06-21T09:58:00Z">
              <w:r w:rsidRPr="001B2369">
                <w:rPr>
                  <w:rFonts w:ascii="Calibri" w:eastAsia="Times New Roman" w:hAnsi="Calibri" w:cs="Calibri"/>
                  <w:color w:val="000000"/>
                </w:rPr>
                <w:t>13.4</w:t>
              </w:r>
            </w:ins>
          </w:p>
        </w:tc>
        <w:tc>
          <w:tcPr>
            <w:tcW w:w="620" w:type="pct"/>
            <w:tcBorders>
              <w:top w:val="nil"/>
              <w:left w:val="nil"/>
              <w:bottom w:val="single" w:sz="4" w:space="0" w:color="auto"/>
              <w:right w:val="single" w:sz="4" w:space="0" w:color="auto"/>
            </w:tcBorders>
            <w:shd w:val="clear" w:color="auto" w:fill="auto"/>
            <w:noWrap/>
            <w:vAlign w:val="bottom"/>
            <w:hideMark/>
            <w:tcPrChange w:id="189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215DC21" w14:textId="77777777" w:rsidR="001B2369" w:rsidRPr="001B2369" w:rsidRDefault="001B2369" w:rsidP="001B2369">
            <w:pPr>
              <w:spacing w:after="0" w:line="240" w:lineRule="auto"/>
              <w:jc w:val="center"/>
              <w:rPr>
                <w:ins w:id="1897" w:author="Alotaibi, Raed" w:date="2019-06-21T09:58:00Z"/>
                <w:rFonts w:ascii="Calibri" w:eastAsia="Times New Roman" w:hAnsi="Calibri" w:cs="Calibri"/>
                <w:color w:val="000000"/>
              </w:rPr>
            </w:pPr>
            <w:ins w:id="1898" w:author="Alotaibi, Raed" w:date="2019-06-21T09:58:00Z">
              <w:r w:rsidRPr="001B2369">
                <w:rPr>
                  <w:rFonts w:ascii="Calibri" w:eastAsia="Times New Roman" w:hAnsi="Calibri" w:cs="Calibri"/>
                  <w:color w:val="000000"/>
                </w:rPr>
                <w:t>29.3</w:t>
              </w:r>
            </w:ins>
          </w:p>
        </w:tc>
        <w:tc>
          <w:tcPr>
            <w:tcW w:w="740" w:type="pct"/>
            <w:tcBorders>
              <w:top w:val="nil"/>
              <w:left w:val="nil"/>
              <w:bottom w:val="single" w:sz="4" w:space="0" w:color="auto"/>
              <w:right w:val="single" w:sz="4" w:space="0" w:color="auto"/>
            </w:tcBorders>
            <w:shd w:val="clear" w:color="auto" w:fill="auto"/>
            <w:noWrap/>
            <w:vAlign w:val="bottom"/>
            <w:hideMark/>
            <w:tcPrChange w:id="189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BAAB6C8" w14:textId="77777777" w:rsidR="001B2369" w:rsidRPr="001B2369" w:rsidRDefault="001B2369" w:rsidP="001B2369">
            <w:pPr>
              <w:spacing w:after="0" w:line="240" w:lineRule="auto"/>
              <w:jc w:val="center"/>
              <w:rPr>
                <w:ins w:id="1900" w:author="Alotaibi, Raed" w:date="2019-06-21T09:58:00Z"/>
                <w:rFonts w:ascii="Calibri" w:eastAsia="Times New Roman" w:hAnsi="Calibri" w:cs="Calibri"/>
                <w:color w:val="000000"/>
              </w:rPr>
            </w:pPr>
            <w:ins w:id="1901" w:author="Alotaibi, Raed" w:date="2019-06-21T09:58:00Z">
              <w:r w:rsidRPr="001B2369">
                <w:rPr>
                  <w:rFonts w:ascii="Calibri" w:eastAsia="Times New Roman" w:hAnsi="Calibri" w:cs="Calibri"/>
                  <w:color w:val="000000"/>
                </w:rPr>
                <w:t>12.0</w:t>
              </w:r>
            </w:ins>
          </w:p>
        </w:tc>
      </w:tr>
      <w:tr w:rsidR="001B2369" w:rsidRPr="001B2369" w14:paraId="40B6C889" w14:textId="77777777" w:rsidTr="00091719">
        <w:trPr>
          <w:trHeight w:val="300"/>
          <w:ins w:id="1902" w:author="Alotaibi, Raed" w:date="2019-06-21T09:58:00Z"/>
          <w:trPrChange w:id="190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0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BE89BDB" w14:textId="77777777" w:rsidR="001B2369" w:rsidRPr="001B2369" w:rsidRDefault="001B2369" w:rsidP="001B2369">
            <w:pPr>
              <w:spacing w:after="0" w:line="240" w:lineRule="auto"/>
              <w:rPr>
                <w:ins w:id="1905" w:author="Alotaibi, Raed" w:date="2019-06-21T09:58:00Z"/>
                <w:rFonts w:ascii="Calibri" w:eastAsia="Times New Roman" w:hAnsi="Calibri" w:cs="Calibri"/>
                <w:color w:val="000000"/>
              </w:rPr>
            </w:pPr>
            <w:ins w:id="1906" w:author="Alotaibi, Raed" w:date="2019-06-21T09:58:00Z">
              <w:r w:rsidRPr="001B2369">
                <w:rPr>
                  <w:rFonts w:ascii="Calibri" w:eastAsia="Times New Roman" w:hAnsi="Calibri" w:cs="Calibri"/>
                  <w:color w:val="000000"/>
                </w:rPr>
                <w:t>Minnesota</w:t>
              </w:r>
            </w:ins>
          </w:p>
        </w:tc>
        <w:tc>
          <w:tcPr>
            <w:tcW w:w="620" w:type="pct"/>
            <w:tcBorders>
              <w:top w:val="nil"/>
              <w:left w:val="nil"/>
              <w:bottom w:val="single" w:sz="4" w:space="0" w:color="auto"/>
              <w:right w:val="single" w:sz="4" w:space="0" w:color="auto"/>
            </w:tcBorders>
            <w:shd w:val="clear" w:color="auto" w:fill="auto"/>
            <w:noWrap/>
            <w:vAlign w:val="bottom"/>
            <w:hideMark/>
            <w:tcPrChange w:id="190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5B00FE7" w14:textId="77777777" w:rsidR="001B2369" w:rsidRPr="001B2369" w:rsidRDefault="001B2369" w:rsidP="001B2369">
            <w:pPr>
              <w:spacing w:after="0" w:line="240" w:lineRule="auto"/>
              <w:jc w:val="center"/>
              <w:rPr>
                <w:ins w:id="1908" w:author="Alotaibi, Raed" w:date="2019-06-21T09:58:00Z"/>
                <w:rFonts w:ascii="Calibri" w:eastAsia="Times New Roman" w:hAnsi="Calibri" w:cs="Calibri"/>
                <w:color w:val="000000"/>
              </w:rPr>
            </w:pPr>
            <w:ins w:id="190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1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E5EE79C" w14:textId="77777777" w:rsidR="001B2369" w:rsidRPr="001B2369" w:rsidRDefault="001B2369" w:rsidP="001B2369">
            <w:pPr>
              <w:spacing w:after="0" w:line="240" w:lineRule="auto"/>
              <w:jc w:val="center"/>
              <w:rPr>
                <w:ins w:id="1911" w:author="Alotaibi, Raed" w:date="2019-06-21T09:58:00Z"/>
                <w:rFonts w:ascii="Calibri" w:eastAsia="Times New Roman" w:hAnsi="Calibri" w:cs="Calibri"/>
                <w:color w:val="000000"/>
              </w:rPr>
            </w:pPr>
            <w:ins w:id="191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1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E82B94" w14:textId="77777777" w:rsidR="001B2369" w:rsidRPr="001B2369" w:rsidRDefault="001B2369" w:rsidP="001B2369">
            <w:pPr>
              <w:spacing w:after="0" w:line="240" w:lineRule="auto"/>
              <w:jc w:val="center"/>
              <w:rPr>
                <w:ins w:id="1914" w:author="Alotaibi, Raed" w:date="2019-06-21T09:58:00Z"/>
                <w:rFonts w:ascii="Calibri" w:eastAsia="Times New Roman" w:hAnsi="Calibri" w:cs="Calibri"/>
                <w:color w:val="000000"/>
              </w:rPr>
            </w:pPr>
            <w:ins w:id="191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1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DCB9C9" w14:textId="77777777" w:rsidR="001B2369" w:rsidRPr="001B2369" w:rsidRDefault="001B2369" w:rsidP="001B2369">
            <w:pPr>
              <w:spacing w:after="0" w:line="240" w:lineRule="auto"/>
              <w:jc w:val="center"/>
              <w:rPr>
                <w:ins w:id="1917" w:author="Alotaibi, Raed" w:date="2019-06-21T09:58:00Z"/>
                <w:rFonts w:ascii="Calibri" w:eastAsia="Times New Roman" w:hAnsi="Calibri" w:cs="Calibri"/>
                <w:color w:val="000000"/>
              </w:rPr>
            </w:pPr>
            <w:ins w:id="191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1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D038E0" w14:textId="77777777" w:rsidR="001B2369" w:rsidRPr="001B2369" w:rsidRDefault="001B2369" w:rsidP="001B2369">
            <w:pPr>
              <w:spacing w:after="0" w:line="240" w:lineRule="auto"/>
              <w:jc w:val="center"/>
              <w:rPr>
                <w:ins w:id="1920" w:author="Alotaibi, Raed" w:date="2019-06-21T09:58:00Z"/>
                <w:rFonts w:ascii="Calibri" w:eastAsia="Times New Roman" w:hAnsi="Calibri" w:cs="Calibri"/>
                <w:color w:val="000000"/>
              </w:rPr>
            </w:pPr>
            <w:ins w:id="192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92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F22AF96" w14:textId="77777777" w:rsidR="001B2369" w:rsidRPr="001B2369" w:rsidRDefault="001B2369" w:rsidP="001B2369">
            <w:pPr>
              <w:spacing w:after="0" w:line="240" w:lineRule="auto"/>
              <w:jc w:val="center"/>
              <w:rPr>
                <w:ins w:id="1923" w:author="Alotaibi, Raed" w:date="2019-06-21T09:58:00Z"/>
                <w:rFonts w:ascii="Calibri" w:eastAsia="Times New Roman" w:hAnsi="Calibri" w:cs="Calibri"/>
                <w:color w:val="000000"/>
              </w:rPr>
            </w:pPr>
            <w:ins w:id="1924" w:author="Alotaibi, Raed" w:date="2019-06-21T09:58:00Z">
              <w:r w:rsidRPr="001B2369">
                <w:rPr>
                  <w:rFonts w:ascii="Calibri" w:eastAsia="Times New Roman" w:hAnsi="Calibri" w:cs="Calibri"/>
                  <w:color w:val="000000"/>
                </w:rPr>
                <w:t> </w:t>
              </w:r>
            </w:ins>
          </w:p>
        </w:tc>
      </w:tr>
      <w:tr w:rsidR="001B2369" w:rsidRPr="001B2369" w14:paraId="7CF073DC" w14:textId="77777777" w:rsidTr="00091719">
        <w:trPr>
          <w:trHeight w:val="300"/>
          <w:ins w:id="1925" w:author="Alotaibi, Raed" w:date="2019-06-21T09:58:00Z"/>
          <w:trPrChange w:id="192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2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F380EB4" w14:textId="77777777" w:rsidR="001B2369" w:rsidRPr="001B2369" w:rsidRDefault="001B2369" w:rsidP="001B2369">
            <w:pPr>
              <w:spacing w:after="0" w:line="240" w:lineRule="auto"/>
              <w:rPr>
                <w:ins w:id="1928" w:author="Alotaibi, Raed" w:date="2019-06-21T09:58:00Z"/>
                <w:rFonts w:ascii="Calibri" w:eastAsia="Times New Roman" w:hAnsi="Calibri" w:cs="Calibri"/>
                <w:color w:val="000000"/>
              </w:rPr>
            </w:pPr>
            <w:ins w:id="1929" w:author="Alotaibi, Raed" w:date="2019-06-21T09:58:00Z">
              <w:r w:rsidRPr="001B2369">
                <w:rPr>
                  <w:rFonts w:ascii="Calibri" w:eastAsia="Times New Roman" w:hAnsi="Calibri" w:cs="Calibri"/>
                  <w:color w:val="000000"/>
                </w:rPr>
                <w:t>Mississippi</w:t>
              </w:r>
            </w:ins>
          </w:p>
        </w:tc>
        <w:tc>
          <w:tcPr>
            <w:tcW w:w="620" w:type="pct"/>
            <w:tcBorders>
              <w:top w:val="nil"/>
              <w:left w:val="nil"/>
              <w:bottom w:val="single" w:sz="4" w:space="0" w:color="auto"/>
              <w:right w:val="single" w:sz="4" w:space="0" w:color="auto"/>
            </w:tcBorders>
            <w:shd w:val="clear" w:color="auto" w:fill="auto"/>
            <w:noWrap/>
            <w:vAlign w:val="bottom"/>
            <w:hideMark/>
            <w:tcPrChange w:id="193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98EE8C" w14:textId="77777777" w:rsidR="001B2369" w:rsidRPr="001B2369" w:rsidRDefault="001B2369" w:rsidP="001B2369">
            <w:pPr>
              <w:spacing w:after="0" w:line="240" w:lineRule="auto"/>
              <w:jc w:val="center"/>
              <w:rPr>
                <w:ins w:id="1931" w:author="Alotaibi, Raed" w:date="2019-06-21T09:58:00Z"/>
                <w:rFonts w:ascii="Calibri" w:eastAsia="Times New Roman" w:hAnsi="Calibri" w:cs="Calibri"/>
                <w:color w:val="000000"/>
              </w:rPr>
            </w:pPr>
            <w:ins w:id="193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3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A0464EC" w14:textId="77777777" w:rsidR="001B2369" w:rsidRPr="001B2369" w:rsidRDefault="001B2369" w:rsidP="001B2369">
            <w:pPr>
              <w:spacing w:after="0" w:line="240" w:lineRule="auto"/>
              <w:jc w:val="center"/>
              <w:rPr>
                <w:ins w:id="1934" w:author="Alotaibi, Raed" w:date="2019-06-21T09:58:00Z"/>
                <w:rFonts w:ascii="Calibri" w:eastAsia="Times New Roman" w:hAnsi="Calibri" w:cs="Calibri"/>
                <w:color w:val="000000"/>
              </w:rPr>
            </w:pPr>
            <w:ins w:id="1935" w:author="Alotaibi, Raed" w:date="2019-06-21T09:58:00Z">
              <w:r w:rsidRPr="001B2369">
                <w:rPr>
                  <w:rFonts w:ascii="Calibri" w:eastAsia="Times New Roman" w:hAnsi="Calibri" w:cs="Calibri"/>
                  <w:color w:val="000000"/>
                </w:rPr>
                <w:t>10.8</w:t>
              </w:r>
            </w:ins>
          </w:p>
        </w:tc>
        <w:tc>
          <w:tcPr>
            <w:tcW w:w="620" w:type="pct"/>
            <w:tcBorders>
              <w:top w:val="nil"/>
              <w:left w:val="nil"/>
              <w:bottom w:val="single" w:sz="4" w:space="0" w:color="auto"/>
              <w:right w:val="single" w:sz="4" w:space="0" w:color="auto"/>
            </w:tcBorders>
            <w:shd w:val="clear" w:color="auto" w:fill="auto"/>
            <w:noWrap/>
            <w:vAlign w:val="bottom"/>
            <w:hideMark/>
            <w:tcPrChange w:id="193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A0996F" w14:textId="77777777" w:rsidR="001B2369" w:rsidRPr="001B2369" w:rsidRDefault="001B2369" w:rsidP="001B2369">
            <w:pPr>
              <w:spacing w:after="0" w:line="240" w:lineRule="auto"/>
              <w:jc w:val="center"/>
              <w:rPr>
                <w:ins w:id="1937" w:author="Alotaibi, Raed" w:date="2019-06-21T09:58:00Z"/>
                <w:rFonts w:ascii="Calibri" w:eastAsia="Times New Roman" w:hAnsi="Calibri" w:cs="Calibri"/>
                <w:color w:val="000000"/>
              </w:rPr>
            </w:pPr>
            <w:ins w:id="193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3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2B2026" w14:textId="77777777" w:rsidR="001B2369" w:rsidRPr="001B2369" w:rsidRDefault="001B2369" w:rsidP="001B2369">
            <w:pPr>
              <w:spacing w:after="0" w:line="240" w:lineRule="auto"/>
              <w:jc w:val="center"/>
              <w:rPr>
                <w:ins w:id="1940" w:author="Alotaibi, Raed" w:date="2019-06-21T09:58:00Z"/>
                <w:rFonts w:ascii="Calibri" w:eastAsia="Times New Roman" w:hAnsi="Calibri" w:cs="Calibri"/>
                <w:color w:val="000000"/>
              </w:rPr>
            </w:pPr>
            <w:ins w:id="194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4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7D3023" w14:textId="77777777" w:rsidR="001B2369" w:rsidRPr="001B2369" w:rsidRDefault="001B2369" w:rsidP="001B2369">
            <w:pPr>
              <w:spacing w:after="0" w:line="240" w:lineRule="auto"/>
              <w:jc w:val="center"/>
              <w:rPr>
                <w:ins w:id="1943" w:author="Alotaibi, Raed" w:date="2019-06-21T09:58:00Z"/>
                <w:rFonts w:ascii="Calibri" w:eastAsia="Times New Roman" w:hAnsi="Calibri" w:cs="Calibri"/>
                <w:color w:val="000000"/>
              </w:rPr>
            </w:pPr>
            <w:ins w:id="1944" w:author="Alotaibi, Raed" w:date="2019-06-21T09:58:00Z">
              <w:r w:rsidRPr="001B2369">
                <w:rPr>
                  <w:rFonts w:ascii="Calibri" w:eastAsia="Times New Roman" w:hAnsi="Calibri" w:cs="Calibri"/>
                  <w:color w:val="000000"/>
                </w:rPr>
                <w:t>17.2</w:t>
              </w:r>
            </w:ins>
          </w:p>
        </w:tc>
        <w:tc>
          <w:tcPr>
            <w:tcW w:w="740" w:type="pct"/>
            <w:tcBorders>
              <w:top w:val="nil"/>
              <w:left w:val="nil"/>
              <w:bottom w:val="single" w:sz="4" w:space="0" w:color="auto"/>
              <w:right w:val="single" w:sz="4" w:space="0" w:color="auto"/>
            </w:tcBorders>
            <w:shd w:val="clear" w:color="auto" w:fill="auto"/>
            <w:noWrap/>
            <w:vAlign w:val="bottom"/>
            <w:hideMark/>
            <w:tcPrChange w:id="194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FACA2DA" w14:textId="77777777" w:rsidR="001B2369" w:rsidRPr="001B2369" w:rsidRDefault="001B2369" w:rsidP="001B2369">
            <w:pPr>
              <w:spacing w:after="0" w:line="240" w:lineRule="auto"/>
              <w:jc w:val="center"/>
              <w:rPr>
                <w:ins w:id="1946" w:author="Alotaibi, Raed" w:date="2019-06-21T09:58:00Z"/>
                <w:rFonts w:ascii="Calibri" w:eastAsia="Times New Roman" w:hAnsi="Calibri" w:cs="Calibri"/>
                <w:color w:val="000000"/>
              </w:rPr>
            </w:pPr>
            <w:ins w:id="1947" w:author="Alotaibi, Raed" w:date="2019-06-21T09:58:00Z">
              <w:r w:rsidRPr="001B2369">
                <w:rPr>
                  <w:rFonts w:ascii="Calibri" w:eastAsia="Times New Roman" w:hAnsi="Calibri" w:cs="Calibri"/>
                  <w:color w:val="000000"/>
                </w:rPr>
                <w:t>14.0</w:t>
              </w:r>
            </w:ins>
          </w:p>
        </w:tc>
      </w:tr>
      <w:tr w:rsidR="001B2369" w:rsidRPr="001B2369" w14:paraId="6768ACE1" w14:textId="77777777" w:rsidTr="00091719">
        <w:trPr>
          <w:trHeight w:val="300"/>
          <w:ins w:id="1948" w:author="Alotaibi, Raed" w:date="2019-06-21T09:58:00Z"/>
          <w:trPrChange w:id="194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5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F99C9FD" w14:textId="77777777" w:rsidR="001B2369" w:rsidRPr="001B2369" w:rsidRDefault="001B2369" w:rsidP="001B2369">
            <w:pPr>
              <w:spacing w:after="0" w:line="240" w:lineRule="auto"/>
              <w:rPr>
                <w:ins w:id="1951" w:author="Alotaibi, Raed" w:date="2019-06-21T09:58:00Z"/>
                <w:rFonts w:ascii="Calibri" w:eastAsia="Times New Roman" w:hAnsi="Calibri" w:cs="Calibri"/>
                <w:color w:val="000000"/>
              </w:rPr>
            </w:pPr>
            <w:ins w:id="1952" w:author="Alotaibi, Raed" w:date="2019-06-21T09:58:00Z">
              <w:r w:rsidRPr="001B2369">
                <w:rPr>
                  <w:rFonts w:ascii="Calibri" w:eastAsia="Times New Roman" w:hAnsi="Calibri" w:cs="Calibri"/>
                  <w:color w:val="000000"/>
                </w:rPr>
                <w:t>Missouri</w:t>
              </w:r>
            </w:ins>
          </w:p>
        </w:tc>
        <w:tc>
          <w:tcPr>
            <w:tcW w:w="620" w:type="pct"/>
            <w:tcBorders>
              <w:top w:val="nil"/>
              <w:left w:val="nil"/>
              <w:bottom w:val="single" w:sz="4" w:space="0" w:color="auto"/>
              <w:right w:val="single" w:sz="4" w:space="0" w:color="auto"/>
            </w:tcBorders>
            <w:shd w:val="clear" w:color="auto" w:fill="auto"/>
            <w:noWrap/>
            <w:vAlign w:val="bottom"/>
            <w:hideMark/>
            <w:tcPrChange w:id="195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E6CD8C" w14:textId="77777777" w:rsidR="001B2369" w:rsidRPr="001B2369" w:rsidRDefault="001B2369" w:rsidP="001B2369">
            <w:pPr>
              <w:spacing w:after="0" w:line="240" w:lineRule="auto"/>
              <w:jc w:val="center"/>
              <w:rPr>
                <w:ins w:id="1954" w:author="Alotaibi, Raed" w:date="2019-06-21T09:58:00Z"/>
                <w:rFonts w:ascii="Calibri" w:eastAsia="Times New Roman" w:hAnsi="Calibri" w:cs="Calibri"/>
                <w:color w:val="000000"/>
              </w:rPr>
            </w:pPr>
            <w:ins w:id="1955" w:author="Alotaibi, Raed" w:date="2019-06-21T09:58:00Z">
              <w:r w:rsidRPr="001B2369">
                <w:rPr>
                  <w:rFonts w:ascii="Calibri" w:eastAsia="Times New Roman" w:hAnsi="Calibri" w:cs="Calibri"/>
                  <w:color w:val="000000"/>
                </w:rPr>
                <w:t>21.2</w:t>
              </w:r>
            </w:ins>
          </w:p>
        </w:tc>
        <w:tc>
          <w:tcPr>
            <w:tcW w:w="620" w:type="pct"/>
            <w:tcBorders>
              <w:top w:val="nil"/>
              <w:left w:val="nil"/>
              <w:bottom w:val="single" w:sz="4" w:space="0" w:color="auto"/>
              <w:right w:val="single" w:sz="4" w:space="0" w:color="auto"/>
            </w:tcBorders>
            <w:shd w:val="clear" w:color="auto" w:fill="auto"/>
            <w:noWrap/>
            <w:vAlign w:val="bottom"/>
            <w:hideMark/>
            <w:tcPrChange w:id="195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683725" w14:textId="77777777" w:rsidR="001B2369" w:rsidRPr="001B2369" w:rsidRDefault="001B2369" w:rsidP="001B2369">
            <w:pPr>
              <w:spacing w:after="0" w:line="240" w:lineRule="auto"/>
              <w:jc w:val="center"/>
              <w:rPr>
                <w:ins w:id="1957" w:author="Alotaibi, Raed" w:date="2019-06-21T09:58:00Z"/>
                <w:rFonts w:ascii="Calibri" w:eastAsia="Times New Roman" w:hAnsi="Calibri" w:cs="Calibri"/>
                <w:color w:val="000000"/>
              </w:rPr>
            </w:pPr>
            <w:ins w:id="1958" w:author="Alotaibi, Raed" w:date="2019-06-21T09:58:00Z">
              <w:r w:rsidRPr="001B2369">
                <w:rPr>
                  <w:rFonts w:ascii="Calibri" w:eastAsia="Times New Roman" w:hAnsi="Calibri" w:cs="Calibri"/>
                  <w:color w:val="000000"/>
                </w:rPr>
                <w:t>10.3</w:t>
              </w:r>
            </w:ins>
          </w:p>
        </w:tc>
        <w:tc>
          <w:tcPr>
            <w:tcW w:w="620" w:type="pct"/>
            <w:tcBorders>
              <w:top w:val="nil"/>
              <w:left w:val="nil"/>
              <w:bottom w:val="single" w:sz="4" w:space="0" w:color="auto"/>
              <w:right w:val="single" w:sz="4" w:space="0" w:color="auto"/>
            </w:tcBorders>
            <w:shd w:val="clear" w:color="auto" w:fill="auto"/>
            <w:noWrap/>
            <w:vAlign w:val="bottom"/>
            <w:hideMark/>
            <w:tcPrChange w:id="195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1864A0" w14:textId="77777777" w:rsidR="001B2369" w:rsidRPr="001B2369" w:rsidRDefault="001B2369" w:rsidP="001B2369">
            <w:pPr>
              <w:spacing w:after="0" w:line="240" w:lineRule="auto"/>
              <w:jc w:val="center"/>
              <w:rPr>
                <w:ins w:id="1960" w:author="Alotaibi, Raed" w:date="2019-06-21T09:58:00Z"/>
                <w:rFonts w:ascii="Calibri" w:eastAsia="Times New Roman" w:hAnsi="Calibri" w:cs="Calibri"/>
                <w:color w:val="000000"/>
              </w:rPr>
            </w:pPr>
            <w:ins w:id="1961" w:author="Alotaibi, Raed" w:date="2019-06-21T09:58:00Z">
              <w:r w:rsidRPr="001B2369">
                <w:rPr>
                  <w:rFonts w:ascii="Calibri" w:eastAsia="Times New Roman" w:hAnsi="Calibri" w:cs="Calibri"/>
                  <w:color w:val="000000"/>
                </w:rPr>
                <w:t>7.2</w:t>
              </w:r>
            </w:ins>
          </w:p>
        </w:tc>
        <w:tc>
          <w:tcPr>
            <w:tcW w:w="620" w:type="pct"/>
            <w:tcBorders>
              <w:top w:val="nil"/>
              <w:left w:val="nil"/>
              <w:bottom w:val="single" w:sz="4" w:space="0" w:color="auto"/>
              <w:right w:val="single" w:sz="4" w:space="0" w:color="auto"/>
            </w:tcBorders>
            <w:shd w:val="clear" w:color="auto" w:fill="auto"/>
            <w:noWrap/>
            <w:vAlign w:val="bottom"/>
            <w:hideMark/>
            <w:tcPrChange w:id="196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D93455" w14:textId="77777777" w:rsidR="001B2369" w:rsidRPr="001B2369" w:rsidRDefault="001B2369" w:rsidP="001B2369">
            <w:pPr>
              <w:spacing w:after="0" w:line="240" w:lineRule="auto"/>
              <w:jc w:val="center"/>
              <w:rPr>
                <w:ins w:id="1963" w:author="Alotaibi, Raed" w:date="2019-06-21T09:58:00Z"/>
                <w:rFonts w:ascii="Calibri" w:eastAsia="Times New Roman" w:hAnsi="Calibri" w:cs="Calibri"/>
                <w:color w:val="000000"/>
              </w:rPr>
            </w:pPr>
            <w:ins w:id="196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6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B94B10" w14:textId="77777777" w:rsidR="001B2369" w:rsidRPr="001B2369" w:rsidRDefault="001B2369" w:rsidP="001B2369">
            <w:pPr>
              <w:spacing w:after="0" w:line="240" w:lineRule="auto"/>
              <w:jc w:val="center"/>
              <w:rPr>
                <w:ins w:id="1966" w:author="Alotaibi, Raed" w:date="2019-06-21T09:58:00Z"/>
                <w:rFonts w:ascii="Calibri" w:eastAsia="Times New Roman" w:hAnsi="Calibri" w:cs="Calibri"/>
                <w:color w:val="000000"/>
              </w:rPr>
            </w:pPr>
            <w:ins w:id="196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96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F8188C4" w14:textId="77777777" w:rsidR="001B2369" w:rsidRPr="001B2369" w:rsidRDefault="001B2369" w:rsidP="001B2369">
            <w:pPr>
              <w:spacing w:after="0" w:line="240" w:lineRule="auto"/>
              <w:jc w:val="center"/>
              <w:rPr>
                <w:ins w:id="1969" w:author="Alotaibi, Raed" w:date="2019-06-21T09:58:00Z"/>
                <w:rFonts w:ascii="Calibri" w:eastAsia="Times New Roman" w:hAnsi="Calibri" w:cs="Calibri"/>
                <w:color w:val="000000"/>
              </w:rPr>
            </w:pPr>
            <w:ins w:id="1970" w:author="Alotaibi, Raed" w:date="2019-06-21T09:58:00Z">
              <w:r w:rsidRPr="001B2369">
                <w:rPr>
                  <w:rFonts w:ascii="Calibri" w:eastAsia="Times New Roman" w:hAnsi="Calibri" w:cs="Calibri"/>
                  <w:color w:val="000000"/>
                </w:rPr>
                <w:t>12.9</w:t>
              </w:r>
            </w:ins>
          </w:p>
        </w:tc>
      </w:tr>
      <w:tr w:rsidR="001B2369" w:rsidRPr="001B2369" w14:paraId="19E22867" w14:textId="77777777" w:rsidTr="00091719">
        <w:trPr>
          <w:trHeight w:val="300"/>
          <w:ins w:id="1971" w:author="Alotaibi, Raed" w:date="2019-06-21T09:58:00Z"/>
          <w:trPrChange w:id="197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7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5BD203C" w14:textId="77777777" w:rsidR="001B2369" w:rsidRPr="001B2369" w:rsidRDefault="001B2369" w:rsidP="001B2369">
            <w:pPr>
              <w:spacing w:after="0" w:line="240" w:lineRule="auto"/>
              <w:rPr>
                <w:ins w:id="1974" w:author="Alotaibi, Raed" w:date="2019-06-21T09:58:00Z"/>
                <w:rFonts w:ascii="Calibri" w:eastAsia="Times New Roman" w:hAnsi="Calibri" w:cs="Calibri"/>
                <w:color w:val="000000"/>
              </w:rPr>
            </w:pPr>
            <w:ins w:id="1975" w:author="Alotaibi, Raed" w:date="2019-06-21T09:58:00Z">
              <w:r w:rsidRPr="001B2369">
                <w:rPr>
                  <w:rFonts w:ascii="Calibri" w:eastAsia="Times New Roman" w:hAnsi="Calibri" w:cs="Calibri"/>
                  <w:color w:val="000000"/>
                </w:rPr>
                <w:t>Montana</w:t>
              </w:r>
            </w:ins>
          </w:p>
        </w:tc>
        <w:tc>
          <w:tcPr>
            <w:tcW w:w="620" w:type="pct"/>
            <w:tcBorders>
              <w:top w:val="nil"/>
              <w:left w:val="nil"/>
              <w:bottom w:val="single" w:sz="4" w:space="0" w:color="auto"/>
              <w:right w:val="single" w:sz="4" w:space="0" w:color="auto"/>
            </w:tcBorders>
            <w:shd w:val="clear" w:color="auto" w:fill="auto"/>
            <w:noWrap/>
            <w:vAlign w:val="bottom"/>
            <w:hideMark/>
            <w:tcPrChange w:id="197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8A783D" w14:textId="77777777" w:rsidR="001B2369" w:rsidRPr="001B2369" w:rsidRDefault="001B2369" w:rsidP="001B2369">
            <w:pPr>
              <w:spacing w:after="0" w:line="240" w:lineRule="auto"/>
              <w:jc w:val="center"/>
              <w:rPr>
                <w:ins w:id="1977" w:author="Alotaibi, Raed" w:date="2019-06-21T09:58:00Z"/>
                <w:rFonts w:ascii="Calibri" w:eastAsia="Times New Roman" w:hAnsi="Calibri" w:cs="Calibri"/>
                <w:color w:val="000000"/>
              </w:rPr>
            </w:pPr>
            <w:ins w:id="1978" w:author="Alotaibi, Raed" w:date="2019-06-21T09:58:00Z">
              <w:r w:rsidRPr="001B2369">
                <w:rPr>
                  <w:rFonts w:ascii="Calibri" w:eastAsia="Times New Roman" w:hAnsi="Calibri" w:cs="Calibri"/>
                  <w:color w:val="000000"/>
                </w:rPr>
                <w:t>2.8</w:t>
              </w:r>
            </w:ins>
          </w:p>
        </w:tc>
        <w:tc>
          <w:tcPr>
            <w:tcW w:w="620" w:type="pct"/>
            <w:tcBorders>
              <w:top w:val="nil"/>
              <w:left w:val="nil"/>
              <w:bottom w:val="single" w:sz="4" w:space="0" w:color="auto"/>
              <w:right w:val="single" w:sz="4" w:space="0" w:color="auto"/>
            </w:tcBorders>
            <w:shd w:val="clear" w:color="auto" w:fill="auto"/>
            <w:noWrap/>
            <w:vAlign w:val="bottom"/>
            <w:hideMark/>
            <w:tcPrChange w:id="197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23378DA" w14:textId="77777777" w:rsidR="001B2369" w:rsidRPr="001B2369" w:rsidRDefault="001B2369" w:rsidP="001B2369">
            <w:pPr>
              <w:spacing w:after="0" w:line="240" w:lineRule="auto"/>
              <w:jc w:val="center"/>
              <w:rPr>
                <w:ins w:id="1980" w:author="Alotaibi, Raed" w:date="2019-06-21T09:58:00Z"/>
                <w:rFonts w:ascii="Calibri" w:eastAsia="Times New Roman" w:hAnsi="Calibri" w:cs="Calibri"/>
                <w:color w:val="000000"/>
              </w:rPr>
            </w:pPr>
            <w:ins w:id="1981" w:author="Alotaibi, Raed" w:date="2019-06-21T09:58:00Z">
              <w:r w:rsidRPr="001B2369">
                <w:rPr>
                  <w:rFonts w:ascii="Calibri" w:eastAsia="Times New Roman" w:hAnsi="Calibri" w:cs="Calibri"/>
                  <w:color w:val="000000"/>
                </w:rPr>
                <w:t>2.0</w:t>
              </w:r>
            </w:ins>
          </w:p>
        </w:tc>
        <w:tc>
          <w:tcPr>
            <w:tcW w:w="620" w:type="pct"/>
            <w:tcBorders>
              <w:top w:val="nil"/>
              <w:left w:val="nil"/>
              <w:bottom w:val="single" w:sz="4" w:space="0" w:color="auto"/>
              <w:right w:val="single" w:sz="4" w:space="0" w:color="auto"/>
            </w:tcBorders>
            <w:shd w:val="clear" w:color="auto" w:fill="auto"/>
            <w:noWrap/>
            <w:vAlign w:val="bottom"/>
            <w:hideMark/>
            <w:tcPrChange w:id="198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B021FA" w14:textId="77777777" w:rsidR="001B2369" w:rsidRPr="001B2369" w:rsidRDefault="001B2369" w:rsidP="001B2369">
            <w:pPr>
              <w:spacing w:after="0" w:line="240" w:lineRule="auto"/>
              <w:jc w:val="center"/>
              <w:rPr>
                <w:ins w:id="1983" w:author="Alotaibi, Raed" w:date="2019-06-21T09:58:00Z"/>
                <w:rFonts w:ascii="Calibri" w:eastAsia="Times New Roman" w:hAnsi="Calibri" w:cs="Calibri"/>
                <w:color w:val="000000"/>
              </w:rPr>
            </w:pPr>
            <w:ins w:id="198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8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146B67" w14:textId="77777777" w:rsidR="001B2369" w:rsidRPr="001B2369" w:rsidRDefault="001B2369" w:rsidP="001B2369">
            <w:pPr>
              <w:spacing w:after="0" w:line="240" w:lineRule="auto"/>
              <w:jc w:val="center"/>
              <w:rPr>
                <w:ins w:id="1986" w:author="Alotaibi, Raed" w:date="2019-06-21T09:58:00Z"/>
                <w:rFonts w:ascii="Calibri" w:eastAsia="Times New Roman" w:hAnsi="Calibri" w:cs="Calibri"/>
                <w:color w:val="000000"/>
              </w:rPr>
            </w:pPr>
            <w:ins w:id="1987" w:author="Alotaibi, Raed" w:date="2019-06-21T09:58:00Z">
              <w:r w:rsidRPr="001B2369">
                <w:rPr>
                  <w:rFonts w:ascii="Calibri" w:eastAsia="Times New Roman" w:hAnsi="Calibri" w:cs="Calibri"/>
                  <w:color w:val="000000"/>
                </w:rPr>
                <w:t>3.7</w:t>
              </w:r>
            </w:ins>
          </w:p>
        </w:tc>
        <w:tc>
          <w:tcPr>
            <w:tcW w:w="620" w:type="pct"/>
            <w:tcBorders>
              <w:top w:val="nil"/>
              <w:left w:val="nil"/>
              <w:bottom w:val="single" w:sz="4" w:space="0" w:color="auto"/>
              <w:right w:val="single" w:sz="4" w:space="0" w:color="auto"/>
            </w:tcBorders>
            <w:shd w:val="clear" w:color="auto" w:fill="auto"/>
            <w:noWrap/>
            <w:vAlign w:val="bottom"/>
            <w:hideMark/>
            <w:tcPrChange w:id="198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694ABA" w14:textId="77777777" w:rsidR="001B2369" w:rsidRPr="001B2369" w:rsidRDefault="001B2369" w:rsidP="001B2369">
            <w:pPr>
              <w:spacing w:after="0" w:line="240" w:lineRule="auto"/>
              <w:jc w:val="center"/>
              <w:rPr>
                <w:ins w:id="1989" w:author="Alotaibi, Raed" w:date="2019-06-21T09:58:00Z"/>
                <w:rFonts w:ascii="Calibri" w:eastAsia="Times New Roman" w:hAnsi="Calibri" w:cs="Calibri"/>
                <w:color w:val="000000"/>
              </w:rPr>
            </w:pPr>
            <w:ins w:id="1990" w:author="Alotaibi, Raed" w:date="2019-06-21T09:58:00Z">
              <w:r w:rsidRPr="001B2369">
                <w:rPr>
                  <w:rFonts w:ascii="Calibri" w:eastAsia="Times New Roman" w:hAnsi="Calibri" w:cs="Calibri"/>
                  <w:color w:val="000000"/>
                </w:rPr>
                <w:t>8.5</w:t>
              </w:r>
            </w:ins>
          </w:p>
        </w:tc>
        <w:tc>
          <w:tcPr>
            <w:tcW w:w="740" w:type="pct"/>
            <w:tcBorders>
              <w:top w:val="nil"/>
              <w:left w:val="nil"/>
              <w:bottom w:val="single" w:sz="4" w:space="0" w:color="auto"/>
              <w:right w:val="single" w:sz="4" w:space="0" w:color="auto"/>
            </w:tcBorders>
            <w:shd w:val="clear" w:color="auto" w:fill="auto"/>
            <w:noWrap/>
            <w:vAlign w:val="bottom"/>
            <w:hideMark/>
            <w:tcPrChange w:id="199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B648229" w14:textId="77777777" w:rsidR="001B2369" w:rsidRPr="001B2369" w:rsidRDefault="001B2369" w:rsidP="001B2369">
            <w:pPr>
              <w:spacing w:after="0" w:line="240" w:lineRule="auto"/>
              <w:jc w:val="center"/>
              <w:rPr>
                <w:ins w:id="1992" w:author="Alotaibi, Raed" w:date="2019-06-21T09:58:00Z"/>
                <w:rFonts w:ascii="Calibri" w:eastAsia="Times New Roman" w:hAnsi="Calibri" w:cs="Calibri"/>
                <w:color w:val="000000"/>
              </w:rPr>
            </w:pPr>
            <w:ins w:id="1993" w:author="Alotaibi, Raed" w:date="2019-06-21T09:58:00Z">
              <w:r w:rsidRPr="001B2369">
                <w:rPr>
                  <w:rFonts w:ascii="Calibri" w:eastAsia="Times New Roman" w:hAnsi="Calibri" w:cs="Calibri"/>
                  <w:color w:val="000000"/>
                </w:rPr>
                <w:t>4.3</w:t>
              </w:r>
            </w:ins>
          </w:p>
        </w:tc>
      </w:tr>
      <w:tr w:rsidR="001B2369" w:rsidRPr="001B2369" w14:paraId="536F62E2" w14:textId="77777777" w:rsidTr="00091719">
        <w:trPr>
          <w:trHeight w:val="300"/>
          <w:ins w:id="1994" w:author="Alotaibi, Raed" w:date="2019-06-21T09:58:00Z"/>
          <w:trPrChange w:id="199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9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434B22A" w14:textId="77777777" w:rsidR="001B2369" w:rsidRPr="001B2369" w:rsidRDefault="001B2369" w:rsidP="001B2369">
            <w:pPr>
              <w:spacing w:after="0" w:line="240" w:lineRule="auto"/>
              <w:rPr>
                <w:ins w:id="1997" w:author="Alotaibi, Raed" w:date="2019-06-21T09:58:00Z"/>
                <w:rFonts w:ascii="Calibri" w:eastAsia="Times New Roman" w:hAnsi="Calibri" w:cs="Calibri"/>
                <w:color w:val="000000"/>
              </w:rPr>
            </w:pPr>
            <w:ins w:id="1998" w:author="Alotaibi, Raed" w:date="2019-06-21T09:58:00Z">
              <w:r w:rsidRPr="001B2369">
                <w:rPr>
                  <w:rFonts w:ascii="Calibri" w:eastAsia="Times New Roman" w:hAnsi="Calibri" w:cs="Calibri"/>
                  <w:color w:val="000000"/>
                </w:rPr>
                <w:lastRenderedPageBreak/>
                <w:t>Nebraska</w:t>
              </w:r>
            </w:ins>
          </w:p>
        </w:tc>
        <w:tc>
          <w:tcPr>
            <w:tcW w:w="620" w:type="pct"/>
            <w:tcBorders>
              <w:top w:val="nil"/>
              <w:left w:val="nil"/>
              <w:bottom w:val="single" w:sz="4" w:space="0" w:color="auto"/>
              <w:right w:val="single" w:sz="4" w:space="0" w:color="auto"/>
            </w:tcBorders>
            <w:shd w:val="clear" w:color="auto" w:fill="auto"/>
            <w:noWrap/>
            <w:vAlign w:val="bottom"/>
            <w:hideMark/>
            <w:tcPrChange w:id="199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A3B852" w14:textId="77777777" w:rsidR="001B2369" w:rsidRPr="001B2369" w:rsidRDefault="001B2369" w:rsidP="001B2369">
            <w:pPr>
              <w:spacing w:after="0" w:line="240" w:lineRule="auto"/>
              <w:jc w:val="center"/>
              <w:rPr>
                <w:ins w:id="2000" w:author="Alotaibi, Raed" w:date="2019-06-21T09:58:00Z"/>
                <w:rFonts w:ascii="Calibri" w:eastAsia="Times New Roman" w:hAnsi="Calibri" w:cs="Calibri"/>
                <w:color w:val="000000"/>
              </w:rPr>
            </w:pPr>
            <w:ins w:id="2001" w:author="Alotaibi, Raed" w:date="2019-06-21T09:58:00Z">
              <w:r w:rsidRPr="001B2369">
                <w:rPr>
                  <w:rFonts w:ascii="Calibri" w:eastAsia="Times New Roman" w:hAnsi="Calibri" w:cs="Calibri"/>
                  <w:color w:val="000000"/>
                </w:rPr>
                <w:t>11.9</w:t>
              </w:r>
            </w:ins>
          </w:p>
        </w:tc>
        <w:tc>
          <w:tcPr>
            <w:tcW w:w="620" w:type="pct"/>
            <w:tcBorders>
              <w:top w:val="nil"/>
              <w:left w:val="nil"/>
              <w:bottom w:val="single" w:sz="4" w:space="0" w:color="auto"/>
              <w:right w:val="single" w:sz="4" w:space="0" w:color="auto"/>
            </w:tcBorders>
            <w:shd w:val="clear" w:color="auto" w:fill="auto"/>
            <w:noWrap/>
            <w:vAlign w:val="bottom"/>
            <w:hideMark/>
            <w:tcPrChange w:id="200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E2EB11" w14:textId="77777777" w:rsidR="001B2369" w:rsidRPr="001B2369" w:rsidRDefault="001B2369" w:rsidP="001B2369">
            <w:pPr>
              <w:spacing w:after="0" w:line="240" w:lineRule="auto"/>
              <w:jc w:val="center"/>
              <w:rPr>
                <w:ins w:id="2003" w:author="Alotaibi, Raed" w:date="2019-06-21T09:58:00Z"/>
                <w:rFonts w:ascii="Calibri" w:eastAsia="Times New Roman" w:hAnsi="Calibri" w:cs="Calibri"/>
                <w:color w:val="000000"/>
              </w:rPr>
            </w:pPr>
            <w:ins w:id="2004" w:author="Alotaibi, Raed" w:date="2019-06-21T09:58:00Z">
              <w:r w:rsidRPr="001B2369">
                <w:rPr>
                  <w:rFonts w:ascii="Calibri" w:eastAsia="Times New Roman" w:hAnsi="Calibri" w:cs="Calibri"/>
                  <w:color w:val="000000"/>
                </w:rPr>
                <w:t>8.3</w:t>
              </w:r>
            </w:ins>
          </w:p>
        </w:tc>
        <w:tc>
          <w:tcPr>
            <w:tcW w:w="620" w:type="pct"/>
            <w:tcBorders>
              <w:top w:val="nil"/>
              <w:left w:val="nil"/>
              <w:bottom w:val="single" w:sz="4" w:space="0" w:color="auto"/>
              <w:right w:val="single" w:sz="4" w:space="0" w:color="auto"/>
            </w:tcBorders>
            <w:shd w:val="clear" w:color="auto" w:fill="auto"/>
            <w:noWrap/>
            <w:vAlign w:val="bottom"/>
            <w:hideMark/>
            <w:tcPrChange w:id="200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60DDBE" w14:textId="77777777" w:rsidR="001B2369" w:rsidRPr="001B2369" w:rsidRDefault="001B2369" w:rsidP="001B2369">
            <w:pPr>
              <w:spacing w:after="0" w:line="240" w:lineRule="auto"/>
              <w:jc w:val="center"/>
              <w:rPr>
                <w:ins w:id="2006" w:author="Alotaibi, Raed" w:date="2019-06-21T09:58:00Z"/>
                <w:rFonts w:ascii="Calibri" w:eastAsia="Times New Roman" w:hAnsi="Calibri" w:cs="Calibri"/>
                <w:color w:val="000000"/>
              </w:rPr>
            </w:pPr>
            <w:ins w:id="2007" w:author="Alotaibi, Raed" w:date="2019-06-21T09:58:00Z">
              <w:r w:rsidRPr="001B2369">
                <w:rPr>
                  <w:rFonts w:ascii="Calibri" w:eastAsia="Times New Roman" w:hAnsi="Calibri" w:cs="Calibri"/>
                  <w:color w:val="000000"/>
                </w:rPr>
                <w:t>8.9</w:t>
              </w:r>
            </w:ins>
          </w:p>
        </w:tc>
        <w:tc>
          <w:tcPr>
            <w:tcW w:w="620" w:type="pct"/>
            <w:tcBorders>
              <w:top w:val="nil"/>
              <w:left w:val="nil"/>
              <w:bottom w:val="single" w:sz="4" w:space="0" w:color="auto"/>
              <w:right w:val="single" w:sz="4" w:space="0" w:color="auto"/>
            </w:tcBorders>
            <w:shd w:val="clear" w:color="auto" w:fill="auto"/>
            <w:noWrap/>
            <w:vAlign w:val="bottom"/>
            <w:hideMark/>
            <w:tcPrChange w:id="20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A279173" w14:textId="77777777" w:rsidR="001B2369" w:rsidRPr="001B2369" w:rsidRDefault="001B2369" w:rsidP="001B2369">
            <w:pPr>
              <w:spacing w:after="0" w:line="240" w:lineRule="auto"/>
              <w:jc w:val="center"/>
              <w:rPr>
                <w:ins w:id="2009" w:author="Alotaibi, Raed" w:date="2019-06-21T09:58:00Z"/>
                <w:rFonts w:ascii="Calibri" w:eastAsia="Times New Roman" w:hAnsi="Calibri" w:cs="Calibri"/>
                <w:color w:val="000000"/>
              </w:rPr>
            </w:pPr>
            <w:ins w:id="2010" w:author="Alotaibi, Raed" w:date="2019-06-21T09:58:00Z">
              <w:r w:rsidRPr="001B2369">
                <w:rPr>
                  <w:rFonts w:ascii="Calibri" w:eastAsia="Times New Roman" w:hAnsi="Calibri" w:cs="Calibri"/>
                  <w:color w:val="000000"/>
                </w:rPr>
                <w:t>3.3</w:t>
              </w:r>
            </w:ins>
          </w:p>
        </w:tc>
        <w:tc>
          <w:tcPr>
            <w:tcW w:w="620" w:type="pct"/>
            <w:tcBorders>
              <w:top w:val="nil"/>
              <w:left w:val="nil"/>
              <w:bottom w:val="single" w:sz="4" w:space="0" w:color="auto"/>
              <w:right w:val="single" w:sz="4" w:space="0" w:color="auto"/>
            </w:tcBorders>
            <w:shd w:val="clear" w:color="auto" w:fill="auto"/>
            <w:noWrap/>
            <w:vAlign w:val="bottom"/>
            <w:hideMark/>
            <w:tcPrChange w:id="20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B03B0EE" w14:textId="77777777" w:rsidR="001B2369" w:rsidRPr="001B2369" w:rsidRDefault="001B2369" w:rsidP="001B2369">
            <w:pPr>
              <w:spacing w:after="0" w:line="240" w:lineRule="auto"/>
              <w:jc w:val="center"/>
              <w:rPr>
                <w:ins w:id="2012" w:author="Alotaibi, Raed" w:date="2019-06-21T09:58:00Z"/>
                <w:rFonts w:ascii="Calibri" w:eastAsia="Times New Roman" w:hAnsi="Calibri" w:cs="Calibri"/>
                <w:color w:val="000000"/>
              </w:rPr>
            </w:pPr>
            <w:ins w:id="2013" w:author="Alotaibi, Raed" w:date="2019-06-21T09:58:00Z">
              <w:r w:rsidRPr="001B2369">
                <w:rPr>
                  <w:rFonts w:ascii="Calibri" w:eastAsia="Times New Roman" w:hAnsi="Calibri" w:cs="Calibri"/>
                  <w:color w:val="000000"/>
                </w:rPr>
                <w:t>12.9</w:t>
              </w:r>
            </w:ins>
          </w:p>
        </w:tc>
        <w:tc>
          <w:tcPr>
            <w:tcW w:w="740" w:type="pct"/>
            <w:tcBorders>
              <w:top w:val="nil"/>
              <w:left w:val="nil"/>
              <w:bottom w:val="single" w:sz="4" w:space="0" w:color="auto"/>
              <w:right w:val="single" w:sz="4" w:space="0" w:color="auto"/>
            </w:tcBorders>
            <w:shd w:val="clear" w:color="auto" w:fill="auto"/>
            <w:noWrap/>
            <w:vAlign w:val="bottom"/>
            <w:hideMark/>
            <w:tcPrChange w:id="201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7A79797" w14:textId="77777777" w:rsidR="001B2369" w:rsidRPr="001B2369" w:rsidRDefault="001B2369" w:rsidP="001B2369">
            <w:pPr>
              <w:spacing w:after="0" w:line="240" w:lineRule="auto"/>
              <w:jc w:val="center"/>
              <w:rPr>
                <w:ins w:id="2015" w:author="Alotaibi, Raed" w:date="2019-06-21T09:58:00Z"/>
                <w:rFonts w:ascii="Calibri" w:eastAsia="Times New Roman" w:hAnsi="Calibri" w:cs="Calibri"/>
                <w:color w:val="000000"/>
              </w:rPr>
            </w:pPr>
            <w:ins w:id="2016" w:author="Alotaibi, Raed" w:date="2019-06-21T09:58:00Z">
              <w:r w:rsidRPr="001B2369">
                <w:rPr>
                  <w:rFonts w:ascii="Calibri" w:eastAsia="Times New Roman" w:hAnsi="Calibri" w:cs="Calibri"/>
                  <w:color w:val="000000"/>
                </w:rPr>
                <w:t>9.1</w:t>
              </w:r>
            </w:ins>
          </w:p>
        </w:tc>
      </w:tr>
      <w:tr w:rsidR="001B2369" w:rsidRPr="001B2369" w14:paraId="388418B2" w14:textId="77777777" w:rsidTr="00091719">
        <w:trPr>
          <w:trHeight w:val="300"/>
          <w:ins w:id="2017" w:author="Alotaibi, Raed" w:date="2019-06-21T09:58:00Z"/>
          <w:trPrChange w:id="201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1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3314892" w14:textId="77777777" w:rsidR="001B2369" w:rsidRPr="001B2369" w:rsidRDefault="001B2369" w:rsidP="001B2369">
            <w:pPr>
              <w:spacing w:after="0" w:line="240" w:lineRule="auto"/>
              <w:rPr>
                <w:ins w:id="2020" w:author="Alotaibi, Raed" w:date="2019-06-21T09:58:00Z"/>
                <w:rFonts w:ascii="Calibri" w:eastAsia="Times New Roman" w:hAnsi="Calibri" w:cs="Calibri"/>
                <w:color w:val="000000"/>
              </w:rPr>
            </w:pPr>
            <w:ins w:id="2021" w:author="Alotaibi, Raed" w:date="2019-06-21T09:58:00Z">
              <w:r w:rsidRPr="001B2369">
                <w:rPr>
                  <w:rFonts w:ascii="Calibri" w:eastAsia="Times New Roman" w:hAnsi="Calibri" w:cs="Calibri"/>
                  <w:color w:val="000000"/>
                </w:rPr>
                <w:t>Nevada</w:t>
              </w:r>
            </w:ins>
          </w:p>
        </w:tc>
        <w:tc>
          <w:tcPr>
            <w:tcW w:w="620" w:type="pct"/>
            <w:tcBorders>
              <w:top w:val="nil"/>
              <w:left w:val="nil"/>
              <w:bottom w:val="single" w:sz="4" w:space="0" w:color="auto"/>
              <w:right w:val="single" w:sz="4" w:space="0" w:color="auto"/>
            </w:tcBorders>
            <w:shd w:val="clear" w:color="auto" w:fill="auto"/>
            <w:noWrap/>
            <w:vAlign w:val="bottom"/>
            <w:hideMark/>
            <w:tcPrChange w:id="202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BA0C63" w14:textId="77777777" w:rsidR="001B2369" w:rsidRPr="001B2369" w:rsidRDefault="001B2369" w:rsidP="001B2369">
            <w:pPr>
              <w:spacing w:after="0" w:line="240" w:lineRule="auto"/>
              <w:jc w:val="center"/>
              <w:rPr>
                <w:ins w:id="2023" w:author="Alotaibi, Raed" w:date="2019-06-21T09:58:00Z"/>
                <w:rFonts w:ascii="Calibri" w:eastAsia="Times New Roman" w:hAnsi="Calibri" w:cs="Calibri"/>
                <w:color w:val="000000"/>
              </w:rPr>
            </w:pPr>
            <w:ins w:id="202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2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07A1BD7" w14:textId="77777777" w:rsidR="001B2369" w:rsidRPr="001B2369" w:rsidRDefault="001B2369" w:rsidP="001B2369">
            <w:pPr>
              <w:spacing w:after="0" w:line="240" w:lineRule="auto"/>
              <w:jc w:val="center"/>
              <w:rPr>
                <w:ins w:id="2026" w:author="Alotaibi, Raed" w:date="2019-06-21T09:58:00Z"/>
                <w:rFonts w:ascii="Calibri" w:eastAsia="Times New Roman" w:hAnsi="Calibri" w:cs="Calibri"/>
                <w:color w:val="000000"/>
              </w:rPr>
            </w:pPr>
            <w:ins w:id="202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2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8AD3D5" w14:textId="77777777" w:rsidR="001B2369" w:rsidRPr="001B2369" w:rsidRDefault="001B2369" w:rsidP="001B2369">
            <w:pPr>
              <w:spacing w:after="0" w:line="240" w:lineRule="auto"/>
              <w:jc w:val="center"/>
              <w:rPr>
                <w:ins w:id="2029" w:author="Alotaibi, Raed" w:date="2019-06-21T09:58:00Z"/>
                <w:rFonts w:ascii="Calibri" w:eastAsia="Times New Roman" w:hAnsi="Calibri" w:cs="Calibri"/>
                <w:color w:val="000000"/>
              </w:rPr>
            </w:pPr>
            <w:ins w:id="203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3ED6C39" w14:textId="77777777" w:rsidR="001B2369" w:rsidRPr="001B2369" w:rsidRDefault="001B2369" w:rsidP="001B2369">
            <w:pPr>
              <w:spacing w:after="0" w:line="240" w:lineRule="auto"/>
              <w:jc w:val="center"/>
              <w:rPr>
                <w:ins w:id="2032" w:author="Alotaibi, Raed" w:date="2019-06-21T09:58:00Z"/>
                <w:rFonts w:ascii="Calibri" w:eastAsia="Times New Roman" w:hAnsi="Calibri" w:cs="Calibri"/>
                <w:color w:val="000000"/>
              </w:rPr>
            </w:pPr>
            <w:ins w:id="203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65D7204" w14:textId="77777777" w:rsidR="001B2369" w:rsidRPr="001B2369" w:rsidRDefault="001B2369" w:rsidP="001B2369">
            <w:pPr>
              <w:spacing w:after="0" w:line="240" w:lineRule="auto"/>
              <w:jc w:val="center"/>
              <w:rPr>
                <w:ins w:id="2035" w:author="Alotaibi, Raed" w:date="2019-06-21T09:58:00Z"/>
                <w:rFonts w:ascii="Calibri" w:eastAsia="Times New Roman" w:hAnsi="Calibri" w:cs="Calibri"/>
                <w:color w:val="000000"/>
              </w:rPr>
            </w:pPr>
            <w:ins w:id="203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3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9EBDCD9" w14:textId="77777777" w:rsidR="001B2369" w:rsidRPr="001B2369" w:rsidRDefault="001B2369" w:rsidP="001B2369">
            <w:pPr>
              <w:spacing w:after="0" w:line="240" w:lineRule="auto"/>
              <w:jc w:val="center"/>
              <w:rPr>
                <w:ins w:id="2038" w:author="Alotaibi, Raed" w:date="2019-06-21T09:58:00Z"/>
                <w:rFonts w:ascii="Calibri" w:eastAsia="Times New Roman" w:hAnsi="Calibri" w:cs="Calibri"/>
                <w:color w:val="000000"/>
              </w:rPr>
            </w:pPr>
            <w:ins w:id="2039" w:author="Alotaibi, Raed" w:date="2019-06-21T09:58:00Z">
              <w:r w:rsidRPr="001B2369">
                <w:rPr>
                  <w:rFonts w:ascii="Calibri" w:eastAsia="Times New Roman" w:hAnsi="Calibri" w:cs="Calibri"/>
                  <w:color w:val="000000"/>
                </w:rPr>
                <w:t> </w:t>
              </w:r>
            </w:ins>
          </w:p>
        </w:tc>
      </w:tr>
      <w:tr w:rsidR="001B2369" w:rsidRPr="001B2369" w14:paraId="68001F71" w14:textId="77777777" w:rsidTr="00091719">
        <w:trPr>
          <w:trHeight w:val="300"/>
          <w:ins w:id="2040" w:author="Alotaibi, Raed" w:date="2019-06-21T09:58:00Z"/>
          <w:trPrChange w:id="204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4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EB4306B" w14:textId="77777777" w:rsidR="001B2369" w:rsidRPr="001B2369" w:rsidRDefault="001B2369" w:rsidP="001B2369">
            <w:pPr>
              <w:spacing w:after="0" w:line="240" w:lineRule="auto"/>
              <w:rPr>
                <w:ins w:id="2043" w:author="Alotaibi, Raed" w:date="2019-06-21T09:58:00Z"/>
                <w:rFonts w:ascii="Calibri" w:eastAsia="Times New Roman" w:hAnsi="Calibri" w:cs="Calibri"/>
                <w:color w:val="000000"/>
              </w:rPr>
            </w:pPr>
            <w:ins w:id="2044" w:author="Alotaibi, Raed" w:date="2019-06-21T09:58:00Z">
              <w:r w:rsidRPr="001B2369">
                <w:rPr>
                  <w:rFonts w:ascii="Calibri" w:eastAsia="Times New Roman" w:hAnsi="Calibri" w:cs="Calibri"/>
                  <w:color w:val="000000"/>
                </w:rPr>
                <w:t>New Hampshire</w:t>
              </w:r>
            </w:ins>
          </w:p>
        </w:tc>
        <w:tc>
          <w:tcPr>
            <w:tcW w:w="620" w:type="pct"/>
            <w:tcBorders>
              <w:top w:val="nil"/>
              <w:left w:val="nil"/>
              <w:bottom w:val="single" w:sz="4" w:space="0" w:color="auto"/>
              <w:right w:val="single" w:sz="4" w:space="0" w:color="auto"/>
            </w:tcBorders>
            <w:shd w:val="clear" w:color="auto" w:fill="auto"/>
            <w:noWrap/>
            <w:vAlign w:val="bottom"/>
            <w:hideMark/>
            <w:tcPrChange w:id="204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B244DA" w14:textId="77777777" w:rsidR="001B2369" w:rsidRPr="001B2369" w:rsidRDefault="001B2369" w:rsidP="001B2369">
            <w:pPr>
              <w:spacing w:after="0" w:line="240" w:lineRule="auto"/>
              <w:jc w:val="center"/>
              <w:rPr>
                <w:ins w:id="2046" w:author="Alotaibi, Raed" w:date="2019-06-21T09:58:00Z"/>
                <w:rFonts w:ascii="Calibri" w:eastAsia="Times New Roman" w:hAnsi="Calibri" w:cs="Calibri"/>
                <w:color w:val="000000"/>
              </w:rPr>
            </w:pPr>
            <w:ins w:id="2047" w:author="Alotaibi, Raed" w:date="2019-06-21T09:58:00Z">
              <w:r w:rsidRPr="001B2369">
                <w:rPr>
                  <w:rFonts w:ascii="Calibri" w:eastAsia="Times New Roman" w:hAnsi="Calibri" w:cs="Calibri"/>
                  <w:color w:val="000000"/>
                </w:rPr>
                <w:t>11.5</w:t>
              </w:r>
            </w:ins>
          </w:p>
        </w:tc>
        <w:tc>
          <w:tcPr>
            <w:tcW w:w="620" w:type="pct"/>
            <w:tcBorders>
              <w:top w:val="nil"/>
              <w:left w:val="nil"/>
              <w:bottom w:val="single" w:sz="4" w:space="0" w:color="auto"/>
              <w:right w:val="single" w:sz="4" w:space="0" w:color="auto"/>
            </w:tcBorders>
            <w:shd w:val="clear" w:color="auto" w:fill="auto"/>
            <w:noWrap/>
            <w:vAlign w:val="bottom"/>
            <w:hideMark/>
            <w:tcPrChange w:id="204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F0819B7" w14:textId="77777777" w:rsidR="001B2369" w:rsidRPr="001B2369" w:rsidRDefault="001B2369" w:rsidP="001B2369">
            <w:pPr>
              <w:spacing w:after="0" w:line="240" w:lineRule="auto"/>
              <w:jc w:val="center"/>
              <w:rPr>
                <w:ins w:id="2049" w:author="Alotaibi, Raed" w:date="2019-06-21T09:58:00Z"/>
                <w:rFonts w:ascii="Calibri" w:eastAsia="Times New Roman" w:hAnsi="Calibri" w:cs="Calibri"/>
                <w:color w:val="000000"/>
              </w:rPr>
            </w:pPr>
            <w:ins w:id="2050" w:author="Alotaibi, Raed" w:date="2019-06-21T09:58:00Z">
              <w:r w:rsidRPr="001B2369">
                <w:rPr>
                  <w:rFonts w:ascii="Calibri" w:eastAsia="Times New Roman" w:hAnsi="Calibri" w:cs="Calibri"/>
                  <w:color w:val="000000"/>
                </w:rPr>
                <w:t>13.8</w:t>
              </w:r>
            </w:ins>
          </w:p>
        </w:tc>
        <w:tc>
          <w:tcPr>
            <w:tcW w:w="620" w:type="pct"/>
            <w:tcBorders>
              <w:top w:val="nil"/>
              <w:left w:val="nil"/>
              <w:bottom w:val="single" w:sz="4" w:space="0" w:color="auto"/>
              <w:right w:val="single" w:sz="4" w:space="0" w:color="auto"/>
            </w:tcBorders>
            <w:shd w:val="clear" w:color="auto" w:fill="auto"/>
            <w:noWrap/>
            <w:vAlign w:val="bottom"/>
            <w:hideMark/>
            <w:tcPrChange w:id="205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4CF5601" w14:textId="77777777" w:rsidR="001B2369" w:rsidRPr="001B2369" w:rsidRDefault="001B2369" w:rsidP="001B2369">
            <w:pPr>
              <w:spacing w:after="0" w:line="240" w:lineRule="auto"/>
              <w:jc w:val="center"/>
              <w:rPr>
                <w:ins w:id="2052" w:author="Alotaibi, Raed" w:date="2019-06-21T09:58:00Z"/>
                <w:rFonts w:ascii="Calibri" w:eastAsia="Times New Roman" w:hAnsi="Calibri" w:cs="Calibri"/>
                <w:color w:val="000000"/>
              </w:rPr>
            </w:pPr>
            <w:ins w:id="2053" w:author="Alotaibi, Raed" w:date="2019-06-21T09:58:00Z">
              <w:r w:rsidRPr="001B2369">
                <w:rPr>
                  <w:rFonts w:ascii="Calibri" w:eastAsia="Times New Roman" w:hAnsi="Calibri" w:cs="Calibri"/>
                  <w:color w:val="000000"/>
                </w:rPr>
                <w:t>10.4</w:t>
              </w:r>
            </w:ins>
          </w:p>
        </w:tc>
        <w:tc>
          <w:tcPr>
            <w:tcW w:w="620" w:type="pct"/>
            <w:tcBorders>
              <w:top w:val="nil"/>
              <w:left w:val="nil"/>
              <w:bottom w:val="single" w:sz="4" w:space="0" w:color="auto"/>
              <w:right w:val="single" w:sz="4" w:space="0" w:color="auto"/>
            </w:tcBorders>
            <w:shd w:val="clear" w:color="auto" w:fill="auto"/>
            <w:noWrap/>
            <w:vAlign w:val="bottom"/>
            <w:hideMark/>
            <w:tcPrChange w:id="205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2313A5" w14:textId="77777777" w:rsidR="001B2369" w:rsidRPr="001B2369" w:rsidRDefault="001B2369" w:rsidP="001B2369">
            <w:pPr>
              <w:spacing w:after="0" w:line="240" w:lineRule="auto"/>
              <w:jc w:val="center"/>
              <w:rPr>
                <w:ins w:id="2055" w:author="Alotaibi, Raed" w:date="2019-06-21T09:58:00Z"/>
                <w:rFonts w:ascii="Calibri" w:eastAsia="Times New Roman" w:hAnsi="Calibri" w:cs="Calibri"/>
                <w:color w:val="000000"/>
              </w:rPr>
            </w:pPr>
            <w:ins w:id="205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5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B56C05" w14:textId="77777777" w:rsidR="001B2369" w:rsidRPr="001B2369" w:rsidRDefault="001B2369" w:rsidP="001B2369">
            <w:pPr>
              <w:spacing w:after="0" w:line="240" w:lineRule="auto"/>
              <w:jc w:val="center"/>
              <w:rPr>
                <w:ins w:id="2058" w:author="Alotaibi, Raed" w:date="2019-06-21T09:58:00Z"/>
                <w:rFonts w:ascii="Calibri" w:eastAsia="Times New Roman" w:hAnsi="Calibri" w:cs="Calibri"/>
                <w:color w:val="000000"/>
              </w:rPr>
            </w:pPr>
            <w:ins w:id="205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6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FFDD5CF" w14:textId="77777777" w:rsidR="001B2369" w:rsidRPr="001B2369" w:rsidRDefault="001B2369" w:rsidP="001B2369">
            <w:pPr>
              <w:spacing w:after="0" w:line="240" w:lineRule="auto"/>
              <w:jc w:val="center"/>
              <w:rPr>
                <w:ins w:id="2061" w:author="Alotaibi, Raed" w:date="2019-06-21T09:58:00Z"/>
                <w:rFonts w:ascii="Calibri" w:eastAsia="Times New Roman" w:hAnsi="Calibri" w:cs="Calibri"/>
                <w:color w:val="000000"/>
              </w:rPr>
            </w:pPr>
            <w:ins w:id="2062" w:author="Alotaibi, Raed" w:date="2019-06-21T09:58:00Z">
              <w:r w:rsidRPr="001B2369">
                <w:rPr>
                  <w:rFonts w:ascii="Calibri" w:eastAsia="Times New Roman" w:hAnsi="Calibri" w:cs="Calibri"/>
                  <w:color w:val="000000"/>
                </w:rPr>
                <w:t>12.0</w:t>
              </w:r>
            </w:ins>
          </w:p>
        </w:tc>
      </w:tr>
      <w:tr w:rsidR="001B2369" w:rsidRPr="001B2369" w14:paraId="1FDB00A9" w14:textId="77777777" w:rsidTr="00091719">
        <w:trPr>
          <w:trHeight w:val="300"/>
          <w:ins w:id="2063" w:author="Alotaibi, Raed" w:date="2019-06-21T09:58:00Z"/>
          <w:trPrChange w:id="206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6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7C3298F" w14:textId="77777777" w:rsidR="001B2369" w:rsidRPr="001B2369" w:rsidRDefault="001B2369" w:rsidP="001B2369">
            <w:pPr>
              <w:spacing w:after="0" w:line="240" w:lineRule="auto"/>
              <w:rPr>
                <w:ins w:id="2066" w:author="Alotaibi, Raed" w:date="2019-06-21T09:58:00Z"/>
                <w:rFonts w:ascii="Calibri" w:eastAsia="Times New Roman" w:hAnsi="Calibri" w:cs="Calibri"/>
                <w:color w:val="000000"/>
              </w:rPr>
            </w:pPr>
            <w:ins w:id="2067" w:author="Alotaibi, Raed" w:date="2019-06-21T09:58:00Z">
              <w:r w:rsidRPr="001B2369">
                <w:rPr>
                  <w:rFonts w:ascii="Calibri" w:eastAsia="Times New Roman" w:hAnsi="Calibri" w:cs="Calibri"/>
                  <w:color w:val="000000"/>
                </w:rPr>
                <w:t>New Jersey</w:t>
              </w:r>
            </w:ins>
          </w:p>
        </w:tc>
        <w:tc>
          <w:tcPr>
            <w:tcW w:w="620" w:type="pct"/>
            <w:tcBorders>
              <w:top w:val="nil"/>
              <w:left w:val="nil"/>
              <w:bottom w:val="single" w:sz="4" w:space="0" w:color="auto"/>
              <w:right w:val="single" w:sz="4" w:space="0" w:color="auto"/>
            </w:tcBorders>
            <w:shd w:val="clear" w:color="auto" w:fill="auto"/>
            <w:noWrap/>
            <w:vAlign w:val="bottom"/>
            <w:hideMark/>
            <w:tcPrChange w:id="206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1E4849" w14:textId="77777777" w:rsidR="001B2369" w:rsidRPr="001B2369" w:rsidRDefault="001B2369" w:rsidP="001B2369">
            <w:pPr>
              <w:spacing w:after="0" w:line="240" w:lineRule="auto"/>
              <w:jc w:val="center"/>
              <w:rPr>
                <w:ins w:id="2069" w:author="Alotaibi, Raed" w:date="2019-06-21T09:58:00Z"/>
                <w:rFonts w:ascii="Calibri" w:eastAsia="Times New Roman" w:hAnsi="Calibri" w:cs="Calibri"/>
                <w:color w:val="000000"/>
              </w:rPr>
            </w:pPr>
            <w:ins w:id="207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7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5C80398" w14:textId="77777777" w:rsidR="001B2369" w:rsidRPr="001B2369" w:rsidRDefault="001B2369" w:rsidP="001B2369">
            <w:pPr>
              <w:spacing w:after="0" w:line="240" w:lineRule="auto"/>
              <w:jc w:val="center"/>
              <w:rPr>
                <w:ins w:id="2072" w:author="Alotaibi, Raed" w:date="2019-06-21T09:58:00Z"/>
                <w:rFonts w:ascii="Calibri" w:eastAsia="Times New Roman" w:hAnsi="Calibri" w:cs="Calibri"/>
                <w:color w:val="000000"/>
              </w:rPr>
            </w:pPr>
            <w:ins w:id="207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7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53EA759" w14:textId="77777777" w:rsidR="001B2369" w:rsidRPr="001B2369" w:rsidRDefault="001B2369" w:rsidP="001B2369">
            <w:pPr>
              <w:spacing w:after="0" w:line="240" w:lineRule="auto"/>
              <w:jc w:val="center"/>
              <w:rPr>
                <w:ins w:id="2075" w:author="Alotaibi, Raed" w:date="2019-06-21T09:58:00Z"/>
                <w:rFonts w:ascii="Calibri" w:eastAsia="Times New Roman" w:hAnsi="Calibri" w:cs="Calibri"/>
                <w:color w:val="000000"/>
              </w:rPr>
            </w:pPr>
            <w:ins w:id="2076" w:author="Alotaibi, Raed" w:date="2019-06-21T09:58:00Z">
              <w:r w:rsidRPr="001B2369">
                <w:rPr>
                  <w:rFonts w:ascii="Calibri" w:eastAsia="Times New Roman" w:hAnsi="Calibri" w:cs="Calibri"/>
                  <w:color w:val="000000"/>
                </w:rPr>
                <w:t>6.3</w:t>
              </w:r>
            </w:ins>
          </w:p>
        </w:tc>
        <w:tc>
          <w:tcPr>
            <w:tcW w:w="620" w:type="pct"/>
            <w:tcBorders>
              <w:top w:val="nil"/>
              <w:left w:val="nil"/>
              <w:bottom w:val="single" w:sz="4" w:space="0" w:color="auto"/>
              <w:right w:val="single" w:sz="4" w:space="0" w:color="auto"/>
            </w:tcBorders>
            <w:shd w:val="clear" w:color="auto" w:fill="auto"/>
            <w:noWrap/>
            <w:vAlign w:val="bottom"/>
            <w:hideMark/>
            <w:tcPrChange w:id="207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A6E5F6" w14:textId="77777777" w:rsidR="001B2369" w:rsidRPr="001B2369" w:rsidRDefault="001B2369" w:rsidP="001B2369">
            <w:pPr>
              <w:spacing w:after="0" w:line="240" w:lineRule="auto"/>
              <w:jc w:val="center"/>
              <w:rPr>
                <w:ins w:id="2078" w:author="Alotaibi, Raed" w:date="2019-06-21T09:58:00Z"/>
                <w:rFonts w:ascii="Calibri" w:eastAsia="Times New Roman" w:hAnsi="Calibri" w:cs="Calibri"/>
                <w:color w:val="000000"/>
              </w:rPr>
            </w:pPr>
            <w:ins w:id="2079" w:author="Alotaibi, Raed" w:date="2019-06-21T09:58:00Z">
              <w:r w:rsidRPr="001B2369">
                <w:rPr>
                  <w:rFonts w:ascii="Calibri" w:eastAsia="Times New Roman" w:hAnsi="Calibri" w:cs="Calibri"/>
                  <w:color w:val="000000"/>
                </w:rPr>
                <w:t>12.5</w:t>
              </w:r>
            </w:ins>
          </w:p>
        </w:tc>
        <w:tc>
          <w:tcPr>
            <w:tcW w:w="620" w:type="pct"/>
            <w:tcBorders>
              <w:top w:val="nil"/>
              <w:left w:val="nil"/>
              <w:bottom w:val="single" w:sz="4" w:space="0" w:color="auto"/>
              <w:right w:val="single" w:sz="4" w:space="0" w:color="auto"/>
            </w:tcBorders>
            <w:shd w:val="clear" w:color="auto" w:fill="auto"/>
            <w:noWrap/>
            <w:vAlign w:val="bottom"/>
            <w:hideMark/>
            <w:tcPrChange w:id="208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0D0E609" w14:textId="77777777" w:rsidR="001B2369" w:rsidRPr="001B2369" w:rsidRDefault="001B2369" w:rsidP="001B2369">
            <w:pPr>
              <w:spacing w:after="0" w:line="240" w:lineRule="auto"/>
              <w:jc w:val="center"/>
              <w:rPr>
                <w:ins w:id="2081" w:author="Alotaibi, Raed" w:date="2019-06-21T09:58:00Z"/>
                <w:rFonts w:ascii="Calibri" w:eastAsia="Times New Roman" w:hAnsi="Calibri" w:cs="Calibri"/>
                <w:color w:val="000000"/>
              </w:rPr>
            </w:pPr>
            <w:ins w:id="2082" w:author="Alotaibi, Raed" w:date="2019-06-21T09:58:00Z">
              <w:r w:rsidRPr="001B2369">
                <w:rPr>
                  <w:rFonts w:ascii="Calibri" w:eastAsia="Times New Roman" w:hAnsi="Calibri" w:cs="Calibri"/>
                  <w:color w:val="000000"/>
                </w:rPr>
                <w:t>10.5</w:t>
              </w:r>
            </w:ins>
          </w:p>
        </w:tc>
        <w:tc>
          <w:tcPr>
            <w:tcW w:w="740" w:type="pct"/>
            <w:tcBorders>
              <w:top w:val="nil"/>
              <w:left w:val="nil"/>
              <w:bottom w:val="single" w:sz="4" w:space="0" w:color="auto"/>
              <w:right w:val="single" w:sz="4" w:space="0" w:color="auto"/>
            </w:tcBorders>
            <w:shd w:val="clear" w:color="auto" w:fill="auto"/>
            <w:noWrap/>
            <w:vAlign w:val="bottom"/>
            <w:hideMark/>
            <w:tcPrChange w:id="208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915AEAE" w14:textId="77777777" w:rsidR="001B2369" w:rsidRPr="001B2369" w:rsidRDefault="001B2369" w:rsidP="001B2369">
            <w:pPr>
              <w:spacing w:after="0" w:line="240" w:lineRule="auto"/>
              <w:jc w:val="center"/>
              <w:rPr>
                <w:ins w:id="2084" w:author="Alotaibi, Raed" w:date="2019-06-21T09:58:00Z"/>
                <w:rFonts w:ascii="Calibri" w:eastAsia="Times New Roman" w:hAnsi="Calibri" w:cs="Calibri"/>
                <w:color w:val="000000"/>
              </w:rPr>
            </w:pPr>
            <w:ins w:id="2085" w:author="Alotaibi, Raed" w:date="2019-06-21T09:58:00Z">
              <w:r w:rsidRPr="001B2369">
                <w:rPr>
                  <w:rFonts w:ascii="Calibri" w:eastAsia="Times New Roman" w:hAnsi="Calibri" w:cs="Calibri"/>
                  <w:color w:val="000000"/>
                </w:rPr>
                <w:t>9.8</w:t>
              </w:r>
            </w:ins>
          </w:p>
        </w:tc>
      </w:tr>
      <w:tr w:rsidR="001B2369" w:rsidRPr="001B2369" w14:paraId="7063C265" w14:textId="77777777" w:rsidTr="00091719">
        <w:trPr>
          <w:trHeight w:val="300"/>
          <w:ins w:id="2086" w:author="Alotaibi, Raed" w:date="2019-06-21T09:58:00Z"/>
          <w:trPrChange w:id="208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8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FB516C2" w14:textId="77777777" w:rsidR="001B2369" w:rsidRPr="001B2369" w:rsidRDefault="001B2369" w:rsidP="001B2369">
            <w:pPr>
              <w:spacing w:after="0" w:line="240" w:lineRule="auto"/>
              <w:rPr>
                <w:ins w:id="2089" w:author="Alotaibi, Raed" w:date="2019-06-21T09:58:00Z"/>
                <w:rFonts w:ascii="Calibri" w:eastAsia="Times New Roman" w:hAnsi="Calibri" w:cs="Calibri"/>
                <w:color w:val="000000"/>
              </w:rPr>
            </w:pPr>
            <w:ins w:id="2090" w:author="Alotaibi, Raed" w:date="2019-06-21T09:58:00Z">
              <w:r w:rsidRPr="001B2369">
                <w:rPr>
                  <w:rFonts w:ascii="Calibri" w:eastAsia="Times New Roman" w:hAnsi="Calibri" w:cs="Calibri"/>
                  <w:color w:val="000000"/>
                </w:rPr>
                <w:t>New Mexico</w:t>
              </w:r>
            </w:ins>
          </w:p>
        </w:tc>
        <w:tc>
          <w:tcPr>
            <w:tcW w:w="620" w:type="pct"/>
            <w:tcBorders>
              <w:top w:val="nil"/>
              <w:left w:val="nil"/>
              <w:bottom w:val="single" w:sz="4" w:space="0" w:color="auto"/>
              <w:right w:val="single" w:sz="4" w:space="0" w:color="auto"/>
            </w:tcBorders>
            <w:shd w:val="clear" w:color="auto" w:fill="auto"/>
            <w:noWrap/>
            <w:vAlign w:val="bottom"/>
            <w:hideMark/>
            <w:tcPrChange w:id="209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36CF44" w14:textId="77777777" w:rsidR="001B2369" w:rsidRPr="001B2369" w:rsidRDefault="001B2369" w:rsidP="001B2369">
            <w:pPr>
              <w:spacing w:after="0" w:line="240" w:lineRule="auto"/>
              <w:jc w:val="center"/>
              <w:rPr>
                <w:ins w:id="2092" w:author="Alotaibi, Raed" w:date="2019-06-21T09:58:00Z"/>
                <w:rFonts w:ascii="Calibri" w:eastAsia="Times New Roman" w:hAnsi="Calibri" w:cs="Calibri"/>
                <w:color w:val="000000"/>
              </w:rPr>
            </w:pPr>
            <w:ins w:id="209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9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EBA45C9" w14:textId="77777777" w:rsidR="001B2369" w:rsidRPr="001B2369" w:rsidRDefault="001B2369" w:rsidP="001B2369">
            <w:pPr>
              <w:spacing w:after="0" w:line="240" w:lineRule="auto"/>
              <w:jc w:val="center"/>
              <w:rPr>
                <w:ins w:id="2095" w:author="Alotaibi, Raed" w:date="2019-06-21T09:58:00Z"/>
                <w:rFonts w:ascii="Calibri" w:eastAsia="Times New Roman" w:hAnsi="Calibri" w:cs="Calibri"/>
                <w:color w:val="000000"/>
              </w:rPr>
            </w:pPr>
            <w:ins w:id="2096" w:author="Alotaibi, Raed" w:date="2019-06-21T09:58:00Z">
              <w:r w:rsidRPr="001B2369">
                <w:rPr>
                  <w:rFonts w:ascii="Calibri" w:eastAsia="Times New Roman" w:hAnsi="Calibri" w:cs="Calibri"/>
                  <w:color w:val="000000"/>
                </w:rPr>
                <w:t>3.2</w:t>
              </w:r>
            </w:ins>
          </w:p>
        </w:tc>
        <w:tc>
          <w:tcPr>
            <w:tcW w:w="620" w:type="pct"/>
            <w:tcBorders>
              <w:top w:val="nil"/>
              <w:left w:val="nil"/>
              <w:bottom w:val="single" w:sz="4" w:space="0" w:color="auto"/>
              <w:right w:val="single" w:sz="4" w:space="0" w:color="auto"/>
            </w:tcBorders>
            <w:shd w:val="clear" w:color="auto" w:fill="auto"/>
            <w:noWrap/>
            <w:vAlign w:val="bottom"/>
            <w:hideMark/>
            <w:tcPrChange w:id="209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1400F2" w14:textId="77777777" w:rsidR="001B2369" w:rsidRPr="001B2369" w:rsidRDefault="001B2369" w:rsidP="001B2369">
            <w:pPr>
              <w:spacing w:after="0" w:line="240" w:lineRule="auto"/>
              <w:jc w:val="center"/>
              <w:rPr>
                <w:ins w:id="2098" w:author="Alotaibi, Raed" w:date="2019-06-21T09:58:00Z"/>
                <w:rFonts w:ascii="Calibri" w:eastAsia="Times New Roman" w:hAnsi="Calibri" w:cs="Calibri"/>
                <w:color w:val="000000"/>
              </w:rPr>
            </w:pPr>
            <w:ins w:id="2099" w:author="Alotaibi, Raed" w:date="2019-06-21T09:58:00Z">
              <w:r w:rsidRPr="001B2369">
                <w:rPr>
                  <w:rFonts w:ascii="Calibri" w:eastAsia="Times New Roman" w:hAnsi="Calibri" w:cs="Calibri"/>
                  <w:color w:val="000000"/>
                </w:rPr>
                <w:t>9.5</w:t>
              </w:r>
            </w:ins>
          </w:p>
        </w:tc>
        <w:tc>
          <w:tcPr>
            <w:tcW w:w="620" w:type="pct"/>
            <w:tcBorders>
              <w:top w:val="nil"/>
              <w:left w:val="nil"/>
              <w:bottom w:val="single" w:sz="4" w:space="0" w:color="auto"/>
              <w:right w:val="single" w:sz="4" w:space="0" w:color="auto"/>
            </w:tcBorders>
            <w:shd w:val="clear" w:color="auto" w:fill="auto"/>
            <w:noWrap/>
            <w:vAlign w:val="bottom"/>
            <w:hideMark/>
            <w:tcPrChange w:id="210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74FDFC" w14:textId="77777777" w:rsidR="001B2369" w:rsidRPr="001B2369" w:rsidRDefault="001B2369" w:rsidP="001B2369">
            <w:pPr>
              <w:spacing w:after="0" w:line="240" w:lineRule="auto"/>
              <w:jc w:val="center"/>
              <w:rPr>
                <w:ins w:id="2101" w:author="Alotaibi, Raed" w:date="2019-06-21T09:58:00Z"/>
                <w:rFonts w:ascii="Calibri" w:eastAsia="Times New Roman" w:hAnsi="Calibri" w:cs="Calibri"/>
                <w:color w:val="000000"/>
              </w:rPr>
            </w:pPr>
            <w:ins w:id="210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0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8407D9F" w14:textId="77777777" w:rsidR="001B2369" w:rsidRPr="001B2369" w:rsidRDefault="001B2369" w:rsidP="001B2369">
            <w:pPr>
              <w:spacing w:after="0" w:line="240" w:lineRule="auto"/>
              <w:jc w:val="center"/>
              <w:rPr>
                <w:ins w:id="2104" w:author="Alotaibi, Raed" w:date="2019-06-21T09:58:00Z"/>
                <w:rFonts w:ascii="Calibri" w:eastAsia="Times New Roman" w:hAnsi="Calibri" w:cs="Calibri"/>
                <w:color w:val="000000"/>
              </w:rPr>
            </w:pPr>
            <w:ins w:id="2105" w:author="Alotaibi, Raed" w:date="2019-06-21T09:58:00Z">
              <w:r w:rsidRPr="001B2369">
                <w:rPr>
                  <w:rFonts w:ascii="Calibri" w:eastAsia="Times New Roman" w:hAnsi="Calibri" w:cs="Calibri"/>
                  <w:color w:val="000000"/>
                </w:rPr>
                <w:t>7.2</w:t>
              </w:r>
            </w:ins>
          </w:p>
        </w:tc>
        <w:tc>
          <w:tcPr>
            <w:tcW w:w="740" w:type="pct"/>
            <w:tcBorders>
              <w:top w:val="nil"/>
              <w:left w:val="nil"/>
              <w:bottom w:val="single" w:sz="4" w:space="0" w:color="auto"/>
              <w:right w:val="single" w:sz="4" w:space="0" w:color="auto"/>
            </w:tcBorders>
            <w:shd w:val="clear" w:color="auto" w:fill="auto"/>
            <w:noWrap/>
            <w:vAlign w:val="bottom"/>
            <w:hideMark/>
            <w:tcPrChange w:id="210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D2004C5" w14:textId="77777777" w:rsidR="001B2369" w:rsidRPr="001B2369" w:rsidRDefault="001B2369" w:rsidP="001B2369">
            <w:pPr>
              <w:spacing w:after="0" w:line="240" w:lineRule="auto"/>
              <w:jc w:val="center"/>
              <w:rPr>
                <w:ins w:id="2107" w:author="Alotaibi, Raed" w:date="2019-06-21T09:58:00Z"/>
                <w:rFonts w:ascii="Calibri" w:eastAsia="Times New Roman" w:hAnsi="Calibri" w:cs="Calibri"/>
                <w:color w:val="000000"/>
              </w:rPr>
            </w:pPr>
            <w:ins w:id="2108" w:author="Alotaibi, Raed" w:date="2019-06-21T09:58:00Z">
              <w:r w:rsidRPr="001B2369">
                <w:rPr>
                  <w:rFonts w:ascii="Calibri" w:eastAsia="Times New Roman" w:hAnsi="Calibri" w:cs="Calibri"/>
                  <w:color w:val="000000"/>
                </w:rPr>
                <w:t>6.7</w:t>
              </w:r>
            </w:ins>
          </w:p>
        </w:tc>
      </w:tr>
      <w:tr w:rsidR="001B2369" w:rsidRPr="001B2369" w14:paraId="4F0F74E1" w14:textId="77777777" w:rsidTr="00091719">
        <w:trPr>
          <w:trHeight w:val="300"/>
          <w:ins w:id="2109" w:author="Alotaibi, Raed" w:date="2019-06-21T09:58:00Z"/>
          <w:trPrChange w:id="211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1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E258BCF" w14:textId="77777777" w:rsidR="001B2369" w:rsidRPr="001B2369" w:rsidRDefault="001B2369" w:rsidP="001B2369">
            <w:pPr>
              <w:spacing w:after="0" w:line="240" w:lineRule="auto"/>
              <w:rPr>
                <w:ins w:id="2112" w:author="Alotaibi, Raed" w:date="2019-06-21T09:58:00Z"/>
                <w:rFonts w:ascii="Calibri" w:eastAsia="Times New Roman" w:hAnsi="Calibri" w:cs="Calibri"/>
                <w:color w:val="000000"/>
              </w:rPr>
            </w:pPr>
            <w:ins w:id="2113" w:author="Alotaibi, Raed" w:date="2019-06-21T09:58:00Z">
              <w:r w:rsidRPr="001B2369">
                <w:rPr>
                  <w:rFonts w:ascii="Calibri" w:eastAsia="Times New Roman" w:hAnsi="Calibri" w:cs="Calibri"/>
                  <w:color w:val="000000"/>
                </w:rPr>
                <w:t>New York</w:t>
              </w:r>
            </w:ins>
          </w:p>
        </w:tc>
        <w:tc>
          <w:tcPr>
            <w:tcW w:w="620" w:type="pct"/>
            <w:tcBorders>
              <w:top w:val="nil"/>
              <w:left w:val="nil"/>
              <w:bottom w:val="single" w:sz="4" w:space="0" w:color="auto"/>
              <w:right w:val="single" w:sz="4" w:space="0" w:color="auto"/>
            </w:tcBorders>
            <w:shd w:val="clear" w:color="auto" w:fill="auto"/>
            <w:noWrap/>
            <w:vAlign w:val="bottom"/>
            <w:hideMark/>
            <w:tcPrChange w:id="21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716C6D" w14:textId="77777777" w:rsidR="001B2369" w:rsidRPr="001B2369" w:rsidRDefault="001B2369" w:rsidP="001B2369">
            <w:pPr>
              <w:spacing w:after="0" w:line="240" w:lineRule="auto"/>
              <w:jc w:val="center"/>
              <w:rPr>
                <w:ins w:id="2115" w:author="Alotaibi, Raed" w:date="2019-06-21T09:58:00Z"/>
                <w:rFonts w:ascii="Calibri" w:eastAsia="Times New Roman" w:hAnsi="Calibri" w:cs="Calibri"/>
                <w:color w:val="000000"/>
              </w:rPr>
            </w:pPr>
            <w:ins w:id="2116" w:author="Alotaibi, Raed" w:date="2019-06-21T09:58:00Z">
              <w:r w:rsidRPr="001B2369">
                <w:rPr>
                  <w:rFonts w:ascii="Calibri" w:eastAsia="Times New Roman" w:hAnsi="Calibri" w:cs="Calibri"/>
                  <w:color w:val="000000"/>
                </w:rPr>
                <w:t>12.9</w:t>
              </w:r>
            </w:ins>
          </w:p>
        </w:tc>
        <w:tc>
          <w:tcPr>
            <w:tcW w:w="620" w:type="pct"/>
            <w:tcBorders>
              <w:top w:val="nil"/>
              <w:left w:val="nil"/>
              <w:bottom w:val="single" w:sz="4" w:space="0" w:color="auto"/>
              <w:right w:val="single" w:sz="4" w:space="0" w:color="auto"/>
            </w:tcBorders>
            <w:shd w:val="clear" w:color="auto" w:fill="auto"/>
            <w:noWrap/>
            <w:vAlign w:val="bottom"/>
            <w:hideMark/>
            <w:tcPrChange w:id="211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595E7A" w14:textId="77777777" w:rsidR="001B2369" w:rsidRPr="001B2369" w:rsidRDefault="001B2369" w:rsidP="001B2369">
            <w:pPr>
              <w:spacing w:after="0" w:line="240" w:lineRule="auto"/>
              <w:jc w:val="center"/>
              <w:rPr>
                <w:ins w:id="2118" w:author="Alotaibi, Raed" w:date="2019-06-21T09:58:00Z"/>
                <w:rFonts w:ascii="Calibri" w:eastAsia="Times New Roman" w:hAnsi="Calibri" w:cs="Calibri"/>
                <w:color w:val="000000"/>
              </w:rPr>
            </w:pPr>
            <w:ins w:id="2119" w:author="Alotaibi, Raed" w:date="2019-06-21T09:58:00Z">
              <w:r w:rsidRPr="001B2369">
                <w:rPr>
                  <w:rFonts w:ascii="Calibri" w:eastAsia="Times New Roman" w:hAnsi="Calibri" w:cs="Calibri"/>
                  <w:color w:val="000000"/>
                </w:rPr>
                <w:t>6.1</w:t>
              </w:r>
            </w:ins>
          </w:p>
        </w:tc>
        <w:tc>
          <w:tcPr>
            <w:tcW w:w="620" w:type="pct"/>
            <w:tcBorders>
              <w:top w:val="nil"/>
              <w:left w:val="nil"/>
              <w:bottom w:val="single" w:sz="4" w:space="0" w:color="auto"/>
              <w:right w:val="single" w:sz="4" w:space="0" w:color="auto"/>
            </w:tcBorders>
            <w:shd w:val="clear" w:color="auto" w:fill="auto"/>
            <w:noWrap/>
            <w:vAlign w:val="bottom"/>
            <w:hideMark/>
            <w:tcPrChange w:id="212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A8A2FBB" w14:textId="77777777" w:rsidR="001B2369" w:rsidRPr="001B2369" w:rsidRDefault="001B2369" w:rsidP="001B2369">
            <w:pPr>
              <w:spacing w:after="0" w:line="240" w:lineRule="auto"/>
              <w:jc w:val="center"/>
              <w:rPr>
                <w:ins w:id="2121" w:author="Alotaibi, Raed" w:date="2019-06-21T09:58:00Z"/>
                <w:rFonts w:ascii="Calibri" w:eastAsia="Times New Roman" w:hAnsi="Calibri" w:cs="Calibri"/>
                <w:color w:val="000000"/>
              </w:rPr>
            </w:pPr>
            <w:ins w:id="2122" w:author="Alotaibi, Raed" w:date="2019-06-21T09:58:00Z">
              <w:r w:rsidRPr="001B2369">
                <w:rPr>
                  <w:rFonts w:ascii="Calibri" w:eastAsia="Times New Roman" w:hAnsi="Calibri" w:cs="Calibri"/>
                  <w:color w:val="000000"/>
                </w:rPr>
                <w:t>28.4</w:t>
              </w:r>
            </w:ins>
          </w:p>
        </w:tc>
        <w:tc>
          <w:tcPr>
            <w:tcW w:w="620" w:type="pct"/>
            <w:tcBorders>
              <w:top w:val="nil"/>
              <w:left w:val="nil"/>
              <w:bottom w:val="single" w:sz="4" w:space="0" w:color="auto"/>
              <w:right w:val="single" w:sz="4" w:space="0" w:color="auto"/>
            </w:tcBorders>
            <w:shd w:val="clear" w:color="auto" w:fill="auto"/>
            <w:noWrap/>
            <w:vAlign w:val="bottom"/>
            <w:hideMark/>
            <w:tcPrChange w:id="212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25608BB" w14:textId="77777777" w:rsidR="001B2369" w:rsidRPr="001B2369" w:rsidRDefault="001B2369" w:rsidP="001B2369">
            <w:pPr>
              <w:spacing w:after="0" w:line="240" w:lineRule="auto"/>
              <w:jc w:val="center"/>
              <w:rPr>
                <w:ins w:id="2124" w:author="Alotaibi, Raed" w:date="2019-06-21T09:58:00Z"/>
                <w:rFonts w:ascii="Calibri" w:eastAsia="Times New Roman" w:hAnsi="Calibri" w:cs="Calibri"/>
                <w:color w:val="000000"/>
              </w:rPr>
            </w:pPr>
            <w:ins w:id="2125" w:author="Alotaibi, Raed" w:date="2019-06-21T09:58:00Z">
              <w:r w:rsidRPr="001B2369">
                <w:rPr>
                  <w:rFonts w:ascii="Calibri" w:eastAsia="Times New Roman" w:hAnsi="Calibri" w:cs="Calibri"/>
                  <w:color w:val="000000"/>
                </w:rPr>
                <w:t>11.2</w:t>
              </w:r>
            </w:ins>
          </w:p>
        </w:tc>
        <w:tc>
          <w:tcPr>
            <w:tcW w:w="620" w:type="pct"/>
            <w:tcBorders>
              <w:top w:val="nil"/>
              <w:left w:val="nil"/>
              <w:bottom w:val="single" w:sz="4" w:space="0" w:color="auto"/>
              <w:right w:val="single" w:sz="4" w:space="0" w:color="auto"/>
            </w:tcBorders>
            <w:shd w:val="clear" w:color="auto" w:fill="auto"/>
            <w:noWrap/>
            <w:vAlign w:val="bottom"/>
            <w:hideMark/>
            <w:tcPrChange w:id="212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99A1B5" w14:textId="77777777" w:rsidR="001B2369" w:rsidRPr="001B2369" w:rsidRDefault="001B2369" w:rsidP="001B2369">
            <w:pPr>
              <w:spacing w:after="0" w:line="240" w:lineRule="auto"/>
              <w:jc w:val="center"/>
              <w:rPr>
                <w:ins w:id="2127" w:author="Alotaibi, Raed" w:date="2019-06-21T09:58:00Z"/>
                <w:rFonts w:ascii="Calibri" w:eastAsia="Times New Roman" w:hAnsi="Calibri" w:cs="Calibri"/>
                <w:color w:val="000000"/>
              </w:rPr>
            </w:pPr>
            <w:ins w:id="212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12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5DD8A4C" w14:textId="77777777" w:rsidR="001B2369" w:rsidRPr="001B2369" w:rsidRDefault="001B2369" w:rsidP="001B2369">
            <w:pPr>
              <w:spacing w:after="0" w:line="240" w:lineRule="auto"/>
              <w:jc w:val="center"/>
              <w:rPr>
                <w:ins w:id="2130" w:author="Alotaibi, Raed" w:date="2019-06-21T09:58:00Z"/>
                <w:rFonts w:ascii="Calibri" w:eastAsia="Times New Roman" w:hAnsi="Calibri" w:cs="Calibri"/>
                <w:color w:val="000000"/>
              </w:rPr>
            </w:pPr>
            <w:ins w:id="2131" w:author="Alotaibi, Raed" w:date="2019-06-21T09:58:00Z">
              <w:r w:rsidRPr="001B2369">
                <w:rPr>
                  <w:rFonts w:ascii="Calibri" w:eastAsia="Times New Roman" w:hAnsi="Calibri" w:cs="Calibri"/>
                  <w:color w:val="000000"/>
                </w:rPr>
                <w:t>14.7</w:t>
              </w:r>
            </w:ins>
          </w:p>
        </w:tc>
      </w:tr>
      <w:tr w:rsidR="001B2369" w:rsidRPr="001B2369" w14:paraId="44B31238" w14:textId="77777777" w:rsidTr="00091719">
        <w:trPr>
          <w:trHeight w:val="300"/>
          <w:ins w:id="2132" w:author="Alotaibi, Raed" w:date="2019-06-21T09:58:00Z"/>
          <w:trPrChange w:id="213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3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03AB8A" w14:textId="77777777" w:rsidR="001B2369" w:rsidRPr="001B2369" w:rsidRDefault="001B2369" w:rsidP="001B2369">
            <w:pPr>
              <w:spacing w:after="0" w:line="240" w:lineRule="auto"/>
              <w:rPr>
                <w:ins w:id="2135" w:author="Alotaibi, Raed" w:date="2019-06-21T09:58:00Z"/>
                <w:rFonts w:ascii="Calibri" w:eastAsia="Times New Roman" w:hAnsi="Calibri" w:cs="Calibri"/>
                <w:color w:val="000000"/>
              </w:rPr>
            </w:pPr>
            <w:ins w:id="2136" w:author="Alotaibi, Raed" w:date="2019-06-21T09:58:00Z">
              <w:r w:rsidRPr="001B2369">
                <w:rPr>
                  <w:rFonts w:ascii="Calibri" w:eastAsia="Times New Roman" w:hAnsi="Calibri" w:cs="Calibri"/>
                  <w:color w:val="000000"/>
                </w:rPr>
                <w:t>North Carolina</w:t>
              </w:r>
            </w:ins>
          </w:p>
        </w:tc>
        <w:tc>
          <w:tcPr>
            <w:tcW w:w="620" w:type="pct"/>
            <w:tcBorders>
              <w:top w:val="nil"/>
              <w:left w:val="nil"/>
              <w:bottom w:val="single" w:sz="4" w:space="0" w:color="auto"/>
              <w:right w:val="single" w:sz="4" w:space="0" w:color="auto"/>
            </w:tcBorders>
            <w:shd w:val="clear" w:color="auto" w:fill="auto"/>
            <w:noWrap/>
            <w:vAlign w:val="bottom"/>
            <w:hideMark/>
            <w:tcPrChange w:id="21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D891C4" w14:textId="77777777" w:rsidR="001B2369" w:rsidRPr="001B2369" w:rsidRDefault="001B2369" w:rsidP="001B2369">
            <w:pPr>
              <w:spacing w:after="0" w:line="240" w:lineRule="auto"/>
              <w:jc w:val="center"/>
              <w:rPr>
                <w:ins w:id="2138" w:author="Alotaibi, Raed" w:date="2019-06-21T09:58:00Z"/>
                <w:rFonts w:ascii="Calibri" w:eastAsia="Times New Roman" w:hAnsi="Calibri" w:cs="Calibri"/>
                <w:color w:val="000000"/>
              </w:rPr>
            </w:pPr>
            <w:ins w:id="213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4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5CF4BB" w14:textId="77777777" w:rsidR="001B2369" w:rsidRPr="001B2369" w:rsidRDefault="001B2369" w:rsidP="001B2369">
            <w:pPr>
              <w:spacing w:after="0" w:line="240" w:lineRule="auto"/>
              <w:jc w:val="center"/>
              <w:rPr>
                <w:ins w:id="2141" w:author="Alotaibi, Raed" w:date="2019-06-21T09:58:00Z"/>
                <w:rFonts w:ascii="Calibri" w:eastAsia="Times New Roman" w:hAnsi="Calibri" w:cs="Calibri"/>
                <w:color w:val="000000"/>
              </w:rPr>
            </w:pPr>
            <w:ins w:id="214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4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256C65" w14:textId="77777777" w:rsidR="001B2369" w:rsidRPr="001B2369" w:rsidRDefault="001B2369" w:rsidP="001B2369">
            <w:pPr>
              <w:spacing w:after="0" w:line="240" w:lineRule="auto"/>
              <w:jc w:val="center"/>
              <w:rPr>
                <w:ins w:id="2144" w:author="Alotaibi, Raed" w:date="2019-06-21T09:58:00Z"/>
                <w:rFonts w:ascii="Calibri" w:eastAsia="Times New Roman" w:hAnsi="Calibri" w:cs="Calibri"/>
                <w:color w:val="000000"/>
              </w:rPr>
            </w:pPr>
            <w:ins w:id="214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4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BC3CF3" w14:textId="77777777" w:rsidR="001B2369" w:rsidRPr="001B2369" w:rsidRDefault="001B2369" w:rsidP="001B2369">
            <w:pPr>
              <w:spacing w:after="0" w:line="240" w:lineRule="auto"/>
              <w:jc w:val="center"/>
              <w:rPr>
                <w:ins w:id="2147" w:author="Alotaibi, Raed" w:date="2019-06-21T09:58:00Z"/>
                <w:rFonts w:ascii="Calibri" w:eastAsia="Times New Roman" w:hAnsi="Calibri" w:cs="Calibri"/>
                <w:color w:val="000000"/>
              </w:rPr>
            </w:pPr>
            <w:ins w:id="214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4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7B2372" w14:textId="77777777" w:rsidR="001B2369" w:rsidRPr="001B2369" w:rsidRDefault="001B2369" w:rsidP="001B2369">
            <w:pPr>
              <w:spacing w:after="0" w:line="240" w:lineRule="auto"/>
              <w:jc w:val="center"/>
              <w:rPr>
                <w:ins w:id="2150" w:author="Alotaibi, Raed" w:date="2019-06-21T09:58:00Z"/>
                <w:rFonts w:ascii="Calibri" w:eastAsia="Times New Roman" w:hAnsi="Calibri" w:cs="Calibri"/>
                <w:color w:val="000000"/>
              </w:rPr>
            </w:pPr>
            <w:ins w:id="215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15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30BBF35" w14:textId="77777777" w:rsidR="001B2369" w:rsidRPr="001B2369" w:rsidRDefault="001B2369" w:rsidP="001B2369">
            <w:pPr>
              <w:spacing w:after="0" w:line="240" w:lineRule="auto"/>
              <w:jc w:val="center"/>
              <w:rPr>
                <w:ins w:id="2153" w:author="Alotaibi, Raed" w:date="2019-06-21T09:58:00Z"/>
                <w:rFonts w:ascii="Calibri" w:eastAsia="Times New Roman" w:hAnsi="Calibri" w:cs="Calibri"/>
                <w:color w:val="000000"/>
              </w:rPr>
            </w:pPr>
            <w:ins w:id="2154" w:author="Alotaibi, Raed" w:date="2019-06-21T09:58:00Z">
              <w:r w:rsidRPr="001B2369">
                <w:rPr>
                  <w:rFonts w:ascii="Calibri" w:eastAsia="Times New Roman" w:hAnsi="Calibri" w:cs="Calibri"/>
                  <w:color w:val="000000"/>
                </w:rPr>
                <w:t> </w:t>
              </w:r>
            </w:ins>
          </w:p>
        </w:tc>
      </w:tr>
      <w:tr w:rsidR="001B2369" w:rsidRPr="001B2369" w14:paraId="5C4564ED" w14:textId="77777777" w:rsidTr="00091719">
        <w:trPr>
          <w:trHeight w:val="300"/>
          <w:ins w:id="2155" w:author="Alotaibi, Raed" w:date="2019-06-21T09:58:00Z"/>
          <w:trPrChange w:id="215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5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4CED080" w14:textId="77777777" w:rsidR="001B2369" w:rsidRPr="001B2369" w:rsidRDefault="001B2369" w:rsidP="001B2369">
            <w:pPr>
              <w:spacing w:after="0" w:line="240" w:lineRule="auto"/>
              <w:rPr>
                <w:ins w:id="2158" w:author="Alotaibi, Raed" w:date="2019-06-21T09:58:00Z"/>
                <w:rFonts w:ascii="Calibri" w:eastAsia="Times New Roman" w:hAnsi="Calibri" w:cs="Calibri"/>
                <w:color w:val="000000"/>
              </w:rPr>
            </w:pPr>
            <w:ins w:id="2159" w:author="Alotaibi, Raed" w:date="2019-06-21T09:58:00Z">
              <w:r w:rsidRPr="001B2369">
                <w:rPr>
                  <w:rFonts w:ascii="Calibri" w:eastAsia="Times New Roman" w:hAnsi="Calibri" w:cs="Calibri"/>
                  <w:color w:val="000000"/>
                </w:rPr>
                <w:t>North Dakota</w:t>
              </w:r>
            </w:ins>
          </w:p>
        </w:tc>
        <w:tc>
          <w:tcPr>
            <w:tcW w:w="620" w:type="pct"/>
            <w:tcBorders>
              <w:top w:val="nil"/>
              <w:left w:val="nil"/>
              <w:bottom w:val="single" w:sz="4" w:space="0" w:color="auto"/>
              <w:right w:val="single" w:sz="4" w:space="0" w:color="auto"/>
            </w:tcBorders>
            <w:shd w:val="clear" w:color="auto" w:fill="auto"/>
            <w:noWrap/>
            <w:vAlign w:val="bottom"/>
            <w:hideMark/>
            <w:tcPrChange w:id="216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219664" w14:textId="77777777" w:rsidR="001B2369" w:rsidRPr="001B2369" w:rsidRDefault="001B2369" w:rsidP="001B2369">
            <w:pPr>
              <w:spacing w:after="0" w:line="240" w:lineRule="auto"/>
              <w:jc w:val="center"/>
              <w:rPr>
                <w:ins w:id="2161" w:author="Alotaibi, Raed" w:date="2019-06-21T09:58:00Z"/>
                <w:rFonts w:ascii="Calibri" w:eastAsia="Times New Roman" w:hAnsi="Calibri" w:cs="Calibri"/>
                <w:color w:val="000000"/>
              </w:rPr>
            </w:pPr>
            <w:ins w:id="216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6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C9356A3" w14:textId="77777777" w:rsidR="001B2369" w:rsidRPr="001B2369" w:rsidRDefault="001B2369" w:rsidP="001B2369">
            <w:pPr>
              <w:spacing w:after="0" w:line="240" w:lineRule="auto"/>
              <w:jc w:val="center"/>
              <w:rPr>
                <w:ins w:id="2164" w:author="Alotaibi, Raed" w:date="2019-06-21T09:58:00Z"/>
                <w:rFonts w:ascii="Calibri" w:eastAsia="Times New Roman" w:hAnsi="Calibri" w:cs="Calibri"/>
                <w:color w:val="000000"/>
              </w:rPr>
            </w:pPr>
            <w:ins w:id="216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6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6FA307" w14:textId="77777777" w:rsidR="001B2369" w:rsidRPr="001B2369" w:rsidRDefault="001B2369" w:rsidP="001B2369">
            <w:pPr>
              <w:spacing w:after="0" w:line="240" w:lineRule="auto"/>
              <w:jc w:val="center"/>
              <w:rPr>
                <w:ins w:id="2167" w:author="Alotaibi, Raed" w:date="2019-06-21T09:58:00Z"/>
                <w:rFonts w:ascii="Calibri" w:eastAsia="Times New Roman" w:hAnsi="Calibri" w:cs="Calibri"/>
                <w:color w:val="000000"/>
              </w:rPr>
            </w:pPr>
            <w:ins w:id="216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6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CE081A" w14:textId="77777777" w:rsidR="001B2369" w:rsidRPr="001B2369" w:rsidRDefault="001B2369" w:rsidP="001B2369">
            <w:pPr>
              <w:spacing w:after="0" w:line="240" w:lineRule="auto"/>
              <w:jc w:val="center"/>
              <w:rPr>
                <w:ins w:id="2170" w:author="Alotaibi, Raed" w:date="2019-06-21T09:58:00Z"/>
                <w:rFonts w:ascii="Calibri" w:eastAsia="Times New Roman" w:hAnsi="Calibri" w:cs="Calibri"/>
                <w:color w:val="000000"/>
              </w:rPr>
            </w:pPr>
            <w:ins w:id="217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7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F19AF01" w14:textId="77777777" w:rsidR="001B2369" w:rsidRPr="001B2369" w:rsidRDefault="001B2369" w:rsidP="001B2369">
            <w:pPr>
              <w:spacing w:after="0" w:line="240" w:lineRule="auto"/>
              <w:jc w:val="center"/>
              <w:rPr>
                <w:ins w:id="2173" w:author="Alotaibi, Raed" w:date="2019-06-21T09:58:00Z"/>
                <w:rFonts w:ascii="Calibri" w:eastAsia="Times New Roman" w:hAnsi="Calibri" w:cs="Calibri"/>
                <w:color w:val="000000"/>
              </w:rPr>
            </w:pPr>
            <w:ins w:id="2174"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17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75B7FE0" w14:textId="77777777" w:rsidR="001B2369" w:rsidRPr="001B2369" w:rsidRDefault="001B2369" w:rsidP="001B2369">
            <w:pPr>
              <w:spacing w:after="0" w:line="240" w:lineRule="auto"/>
              <w:jc w:val="center"/>
              <w:rPr>
                <w:ins w:id="2176" w:author="Alotaibi, Raed" w:date="2019-06-21T09:58:00Z"/>
                <w:rFonts w:ascii="Calibri" w:eastAsia="Times New Roman" w:hAnsi="Calibri" w:cs="Calibri"/>
                <w:color w:val="000000"/>
              </w:rPr>
            </w:pPr>
            <w:ins w:id="2177" w:author="Alotaibi, Raed" w:date="2019-06-21T09:58:00Z">
              <w:r w:rsidRPr="001B2369">
                <w:rPr>
                  <w:rFonts w:ascii="Calibri" w:eastAsia="Times New Roman" w:hAnsi="Calibri" w:cs="Calibri"/>
                  <w:color w:val="000000"/>
                </w:rPr>
                <w:t> </w:t>
              </w:r>
            </w:ins>
          </w:p>
        </w:tc>
      </w:tr>
      <w:tr w:rsidR="001B2369" w:rsidRPr="001B2369" w14:paraId="67615F97" w14:textId="77777777" w:rsidTr="00091719">
        <w:trPr>
          <w:trHeight w:val="300"/>
          <w:ins w:id="2178" w:author="Alotaibi, Raed" w:date="2019-06-21T09:58:00Z"/>
          <w:trPrChange w:id="217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8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D3DCCE9" w14:textId="77777777" w:rsidR="001B2369" w:rsidRPr="001B2369" w:rsidRDefault="001B2369" w:rsidP="001B2369">
            <w:pPr>
              <w:spacing w:after="0" w:line="240" w:lineRule="auto"/>
              <w:rPr>
                <w:ins w:id="2181" w:author="Alotaibi, Raed" w:date="2019-06-21T09:58:00Z"/>
                <w:rFonts w:ascii="Calibri" w:eastAsia="Times New Roman" w:hAnsi="Calibri" w:cs="Calibri"/>
                <w:color w:val="000000"/>
              </w:rPr>
            </w:pPr>
            <w:ins w:id="2182" w:author="Alotaibi, Raed" w:date="2019-06-21T09:58:00Z">
              <w:r w:rsidRPr="001B2369">
                <w:rPr>
                  <w:rFonts w:ascii="Calibri" w:eastAsia="Times New Roman" w:hAnsi="Calibri" w:cs="Calibri"/>
                  <w:color w:val="000000"/>
                </w:rPr>
                <w:t>Ohio</w:t>
              </w:r>
            </w:ins>
          </w:p>
        </w:tc>
        <w:tc>
          <w:tcPr>
            <w:tcW w:w="620" w:type="pct"/>
            <w:tcBorders>
              <w:top w:val="nil"/>
              <w:left w:val="nil"/>
              <w:bottom w:val="single" w:sz="4" w:space="0" w:color="auto"/>
              <w:right w:val="single" w:sz="4" w:space="0" w:color="auto"/>
            </w:tcBorders>
            <w:shd w:val="clear" w:color="auto" w:fill="auto"/>
            <w:noWrap/>
            <w:vAlign w:val="bottom"/>
            <w:hideMark/>
            <w:tcPrChange w:id="218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6EAE74D" w14:textId="77777777" w:rsidR="001B2369" w:rsidRPr="001B2369" w:rsidRDefault="001B2369" w:rsidP="001B2369">
            <w:pPr>
              <w:spacing w:after="0" w:line="240" w:lineRule="auto"/>
              <w:jc w:val="center"/>
              <w:rPr>
                <w:ins w:id="2184" w:author="Alotaibi, Raed" w:date="2019-06-21T09:58:00Z"/>
                <w:rFonts w:ascii="Calibri" w:eastAsia="Times New Roman" w:hAnsi="Calibri" w:cs="Calibri"/>
                <w:color w:val="000000"/>
              </w:rPr>
            </w:pPr>
            <w:ins w:id="218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8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B85B1A" w14:textId="77777777" w:rsidR="001B2369" w:rsidRPr="001B2369" w:rsidRDefault="001B2369" w:rsidP="001B2369">
            <w:pPr>
              <w:spacing w:after="0" w:line="240" w:lineRule="auto"/>
              <w:jc w:val="center"/>
              <w:rPr>
                <w:ins w:id="2187" w:author="Alotaibi, Raed" w:date="2019-06-21T09:58:00Z"/>
                <w:rFonts w:ascii="Calibri" w:eastAsia="Times New Roman" w:hAnsi="Calibri" w:cs="Calibri"/>
                <w:color w:val="000000"/>
              </w:rPr>
            </w:pPr>
            <w:ins w:id="2188" w:author="Alotaibi, Raed" w:date="2019-06-21T09:58:00Z">
              <w:r w:rsidRPr="001B2369">
                <w:rPr>
                  <w:rFonts w:ascii="Calibri" w:eastAsia="Times New Roman" w:hAnsi="Calibri" w:cs="Calibri"/>
                  <w:color w:val="000000"/>
                </w:rPr>
                <w:t>13.1</w:t>
              </w:r>
            </w:ins>
          </w:p>
        </w:tc>
        <w:tc>
          <w:tcPr>
            <w:tcW w:w="620" w:type="pct"/>
            <w:tcBorders>
              <w:top w:val="nil"/>
              <w:left w:val="nil"/>
              <w:bottom w:val="single" w:sz="4" w:space="0" w:color="auto"/>
              <w:right w:val="single" w:sz="4" w:space="0" w:color="auto"/>
            </w:tcBorders>
            <w:shd w:val="clear" w:color="auto" w:fill="auto"/>
            <w:noWrap/>
            <w:vAlign w:val="bottom"/>
            <w:hideMark/>
            <w:tcPrChange w:id="218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8BBE1A" w14:textId="77777777" w:rsidR="001B2369" w:rsidRPr="001B2369" w:rsidRDefault="001B2369" w:rsidP="001B2369">
            <w:pPr>
              <w:spacing w:after="0" w:line="240" w:lineRule="auto"/>
              <w:jc w:val="center"/>
              <w:rPr>
                <w:ins w:id="2190" w:author="Alotaibi, Raed" w:date="2019-06-21T09:58:00Z"/>
                <w:rFonts w:ascii="Calibri" w:eastAsia="Times New Roman" w:hAnsi="Calibri" w:cs="Calibri"/>
                <w:color w:val="000000"/>
              </w:rPr>
            </w:pPr>
            <w:ins w:id="2191" w:author="Alotaibi, Raed" w:date="2019-06-21T09:58:00Z">
              <w:r w:rsidRPr="001B2369">
                <w:rPr>
                  <w:rFonts w:ascii="Calibri" w:eastAsia="Times New Roman" w:hAnsi="Calibri" w:cs="Calibri"/>
                  <w:color w:val="000000"/>
                </w:rPr>
                <w:t>17.0</w:t>
              </w:r>
            </w:ins>
          </w:p>
        </w:tc>
        <w:tc>
          <w:tcPr>
            <w:tcW w:w="620" w:type="pct"/>
            <w:tcBorders>
              <w:top w:val="nil"/>
              <w:left w:val="nil"/>
              <w:bottom w:val="single" w:sz="4" w:space="0" w:color="auto"/>
              <w:right w:val="single" w:sz="4" w:space="0" w:color="auto"/>
            </w:tcBorders>
            <w:shd w:val="clear" w:color="auto" w:fill="auto"/>
            <w:noWrap/>
            <w:vAlign w:val="bottom"/>
            <w:hideMark/>
            <w:tcPrChange w:id="219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708B421" w14:textId="77777777" w:rsidR="001B2369" w:rsidRPr="001B2369" w:rsidRDefault="001B2369" w:rsidP="001B2369">
            <w:pPr>
              <w:spacing w:after="0" w:line="240" w:lineRule="auto"/>
              <w:jc w:val="center"/>
              <w:rPr>
                <w:ins w:id="2193" w:author="Alotaibi, Raed" w:date="2019-06-21T09:58:00Z"/>
                <w:rFonts w:ascii="Calibri" w:eastAsia="Times New Roman" w:hAnsi="Calibri" w:cs="Calibri"/>
                <w:color w:val="000000"/>
              </w:rPr>
            </w:pPr>
            <w:ins w:id="219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9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3F310CE" w14:textId="77777777" w:rsidR="001B2369" w:rsidRPr="001B2369" w:rsidRDefault="001B2369" w:rsidP="001B2369">
            <w:pPr>
              <w:spacing w:after="0" w:line="240" w:lineRule="auto"/>
              <w:jc w:val="center"/>
              <w:rPr>
                <w:ins w:id="2196" w:author="Alotaibi, Raed" w:date="2019-06-21T09:58:00Z"/>
                <w:rFonts w:ascii="Calibri" w:eastAsia="Times New Roman" w:hAnsi="Calibri" w:cs="Calibri"/>
                <w:color w:val="000000"/>
              </w:rPr>
            </w:pPr>
            <w:ins w:id="219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19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ED89F3A" w14:textId="77777777" w:rsidR="001B2369" w:rsidRPr="001B2369" w:rsidRDefault="001B2369" w:rsidP="001B2369">
            <w:pPr>
              <w:spacing w:after="0" w:line="240" w:lineRule="auto"/>
              <w:jc w:val="center"/>
              <w:rPr>
                <w:ins w:id="2199" w:author="Alotaibi, Raed" w:date="2019-06-21T09:58:00Z"/>
                <w:rFonts w:ascii="Calibri" w:eastAsia="Times New Roman" w:hAnsi="Calibri" w:cs="Calibri"/>
                <w:color w:val="000000"/>
              </w:rPr>
            </w:pPr>
            <w:ins w:id="2200" w:author="Alotaibi, Raed" w:date="2019-06-21T09:58:00Z">
              <w:r w:rsidRPr="001B2369">
                <w:rPr>
                  <w:rFonts w:ascii="Calibri" w:eastAsia="Times New Roman" w:hAnsi="Calibri" w:cs="Calibri"/>
                  <w:color w:val="000000"/>
                </w:rPr>
                <w:t>15.1</w:t>
              </w:r>
            </w:ins>
          </w:p>
        </w:tc>
      </w:tr>
      <w:tr w:rsidR="001B2369" w:rsidRPr="001B2369" w14:paraId="4E9E343F" w14:textId="77777777" w:rsidTr="00091719">
        <w:trPr>
          <w:trHeight w:val="300"/>
          <w:ins w:id="2201" w:author="Alotaibi, Raed" w:date="2019-06-21T09:58:00Z"/>
          <w:trPrChange w:id="220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0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D9D16CC" w14:textId="77777777" w:rsidR="001B2369" w:rsidRPr="001B2369" w:rsidRDefault="001B2369" w:rsidP="001B2369">
            <w:pPr>
              <w:spacing w:after="0" w:line="240" w:lineRule="auto"/>
              <w:rPr>
                <w:ins w:id="2204" w:author="Alotaibi, Raed" w:date="2019-06-21T09:58:00Z"/>
                <w:rFonts w:ascii="Calibri" w:eastAsia="Times New Roman" w:hAnsi="Calibri" w:cs="Calibri"/>
                <w:color w:val="000000"/>
              </w:rPr>
            </w:pPr>
            <w:ins w:id="2205" w:author="Alotaibi, Raed" w:date="2019-06-21T09:58:00Z">
              <w:r w:rsidRPr="001B2369">
                <w:rPr>
                  <w:rFonts w:ascii="Calibri" w:eastAsia="Times New Roman" w:hAnsi="Calibri" w:cs="Calibri"/>
                  <w:color w:val="000000"/>
                </w:rPr>
                <w:t>Oklahoma</w:t>
              </w:r>
            </w:ins>
          </w:p>
        </w:tc>
        <w:tc>
          <w:tcPr>
            <w:tcW w:w="620" w:type="pct"/>
            <w:tcBorders>
              <w:top w:val="nil"/>
              <w:left w:val="nil"/>
              <w:bottom w:val="single" w:sz="4" w:space="0" w:color="auto"/>
              <w:right w:val="single" w:sz="4" w:space="0" w:color="auto"/>
            </w:tcBorders>
            <w:shd w:val="clear" w:color="auto" w:fill="auto"/>
            <w:noWrap/>
            <w:vAlign w:val="bottom"/>
            <w:hideMark/>
            <w:tcPrChange w:id="220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E805C03" w14:textId="77777777" w:rsidR="001B2369" w:rsidRPr="001B2369" w:rsidRDefault="001B2369" w:rsidP="001B2369">
            <w:pPr>
              <w:spacing w:after="0" w:line="240" w:lineRule="auto"/>
              <w:jc w:val="center"/>
              <w:rPr>
                <w:ins w:id="2207" w:author="Alotaibi, Raed" w:date="2019-06-21T09:58:00Z"/>
                <w:rFonts w:ascii="Calibri" w:eastAsia="Times New Roman" w:hAnsi="Calibri" w:cs="Calibri"/>
                <w:color w:val="000000"/>
              </w:rPr>
            </w:pPr>
            <w:ins w:id="220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0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56B902" w14:textId="77777777" w:rsidR="001B2369" w:rsidRPr="001B2369" w:rsidRDefault="001B2369" w:rsidP="001B2369">
            <w:pPr>
              <w:spacing w:after="0" w:line="240" w:lineRule="auto"/>
              <w:jc w:val="center"/>
              <w:rPr>
                <w:ins w:id="2210" w:author="Alotaibi, Raed" w:date="2019-06-21T09:58:00Z"/>
                <w:rFonts w:ascii="Calibri" w:eastAsia="Times New Roman" w:hAnsi="Calibri" w:cs="Calibri"/>
                <w:color w:val="000000"/>
              </w:rPr>
            </w:pPr>
            <w:ins w:id="2211" w:author="Alotaibi, Raed" w:date="2019-06-21T09:58:00Z">
              <w:r w:rsidRPr="001B2369">
                <w:rPr>
                  <w:rFonts w:ascii="Calibri" w:eastAsia="Times New Roman" w:hAnsi="Calibri" w:cs="Calibri"/>
                  <w:color w:val="000000"/>
                </w:rPr>
                <w:t>9.2</w:t>
              </w:r>
            </w:ins>
          </w:p>
        </w:tc>
        <w:tc>
          <w:tcPr>
            <w:tcW w:w="620" w:type="pct"/>
            <w:tcBorders>
              <w:top w:val="nil"/>
              <w:left w:val="nil"/>
              <w:bottom w:val="single" w:sz="4" w:space="0" w:color="auto"/>
              <w:right w:val="single" w:sz="4" w:space="0" w:color="auto"/>
            </w:tcBorders>
            <w:shd w:val="clear" w:color="auto" w:fill="auto"/>
            <w:noWrap/>
            <w:vAlign w:val="bottom"/>
            <w:hideMark/>
            <w:tcPrChange w:id="221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3043401" w14:textId="77777777" w:rsidR="001B2369" w:rsidRPr="001B2369" w:rsidRDefault="001B2369" w:rsidP="001B2369">
            <w:pPr>
              <w:spacing w:after="0" w:line="240" w:lineRule="auto"/>
              <w:jc w:val="center"/>
              <w:rPr>
                <w:ins w:id="2213" w:author="Alotaibi, Raed" w:date="2019-06-21T09:58:00Z"/>
                <w:rFonts w:ascii="Calibri" w:eastAsia="Times New Roman" w:hAnsi="Calibri" w:cs="Calibri"/>
                <w:color w:val="000000"/>
              </w:rPr>
            </w:pPr>
            <w:ins w:id="2214" w:author="Alotaibi, Raed" w:date="2019-06-21T09:58:00Z">
              <w:r w:rsidRPr="001B2369">
                <w:rPr>
                  <w:rFonts w:ascii="Calibri" w:eastAsia="Times New Roman" w:hAnsi="Calibri" w:cs="Calibri"/>
                  <w:color w:val="000000"/>
                </w:rPr>
                <w:t>10.1</w:t>
              </w:r>
            </w:ins>
          </w:p>
        </w:tc>
        <w:tc>
          <w:tcPr>
            <w:tcW w:w="620" w:type="pct"/>
            <w:tcBorders>
              <w:top w:val="nil"/>
              <w:left w:val="nil"/>
              <w:bottom w:val="single" w:sz="4" w:space="0" w:color="auto"/>
              <w:right w:val="single" w:sz="4" w:space="0" w:color="auto"/>
            </w:tcBorders>
            <w:shd w:val="clear" w:color="auto" w:fill="auto"/>
            <w:noWrap/>
            <w:vAlign w:val="bottom"/>
            <w:hideMark/>
            <w:tcPrChange w:id="221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34BDFA1" w14:textId="77777777" w:rsidR="001B2369" w:rsidRPr="001B2369" w:rsidRDefault="001B2369" w:rsidP="001B2369">
            <w:pPr>
              <w:spacing w:after="0" w:line="240" w:lineRule="auto"/>
              <w:jc w:val="center"/>
              <w:rPr>
                <w:ins w:id="2216" w:author="Alotaibi, Raed" w:date="2019-06-21T09:58:00Z"/>
                <w:rFonts w:ascii="Calibri" w:eastAsia="Times New Roman" w:hAnsi="Calibri" w:cs="Calibri"/>
                <w:color w:val="000000"/>
              </w:rPr>
            </w:pPr>
            <w:ins w:id="221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1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0CF1873" w14:textId="77777777" w:rsidR="001B2369" w:rsidRPr="001B2369" w:rsidRDefault="001B2369" w:rsidP="001B2369">
            <w:pPr>
              <w:spacing w:after="0" w:line="240" w:lineRule="auto"/>
              <w:jc w:val="center"/>
              <w:rPr>
                <w:ins w:id="2219" w:author="Alotaibi, Raed" w:date="2019-06-21T09:58:00Z"/>
                <w:rFonts w:ascii="Calibri" w:eastAsia="Times New Roman" w:hAnsi="Calibri" w:cs="Calibri"/>
                <w:color w:val="000000"/>
              </w:rPr>
            </w:pPr>
            <w:ins w:id="2220" w:author="Alotaibi, Raed" w:date="2019-06-21T09:58:00Z">
              <w:r w:rsidRPr="001B2369">
                <w:rPr>
                  <w:rFonts w:ascii="Calibri" w:eastAsia="Times New Roman" w:hAnsi="Calibri" w:cs="Calibri"/>
                  <w:color w:val="000000"/>
                </w:rPr>
                <w:t>12.9</w:t>
              </w:r>
            </w:ins>
          </w:p>
        </w:tc>
        <w:tc>
          <w:tcPr>
            <w:tcW w:w="740" w:type="pct"/>
            <w:tcBorders>
              <w:top w:val="nil"/>
              <w:left w:val="nil"/>
              <w:bottom w:val="single" w:sz="4" w:space="0" w:color="auto"/>
              <w:right w:val="single" w:sz="4" w:space="0" w:color="auto"/>
            </w:tcBorders>
            <w:shd w:val="clear" w:color="auto" w:fill="auto"/>
            <w:noWrap/>
            <w:vAlign w:val="bottom"/>
            <w:hideMark/>
            <w:tcPrChange w:id="222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3E9E25F" w14:textId="77777777" w:rsidR="001B2369" w:rsidRPr="001B2369" w:rsidRDefault="001B2369" w:rsidP="001B2369">
            <w:pPr>
              <w:spacing w:after="0" w:line="240" w:lineRule="auto"/>
              <w:jc w:val="center"/>
              <w:rPr>
                <w:ins w:id="2222" w:author="Alotaibi, Raed" w:date="2019-06-21T09:58:00Z"/>
                <w:rFonts w:ascii="Calibri" w:eastAsia="Times New Roman" w:hAnsi="Calibri" w:cs="Calibri"/>
                <w:color w:val="000000"/>
              </w:rPr>
            </w:pPr>
            <w:ins w:id="2223" w:author="Alotaibi, Raed" w:date="2019-06-21T09:58:00Z">
              <w:r w:rsidRPr="001B2369">
                <w:rPr>
                  <w:rFonts w:ascii="Calibri" w:eastAsia="Times New Roman" w:hAnsi="Calibri" w:cs="Calibri"/>
                  <w:color w:val="000000"/>
                </w:rPr>
                <w:t>10.8</w:t>
              </w:r>
            </w:ins>
          </w:p>
        </w:tc>
      </w:tr>
      <w:tr w:rsidR="001B2369" w:rsidRPr="001B2369" w14:paraId="5D089E4B" w14:textId="77777777" w:rsidTr="00091719">
        <w:trPr>
          <w:trHeight w:val="300"/>
          <w:ins w:id="2224" w:author="Alotaibi, Raed" w:date="2019-06-21T09:58:00Z"/>
          <w:trPrChange w:id="222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2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64737A5" w14:textId="77777777" w:rsidR="001B2369" w:rsidRPr="001B2369" w:rsidRDefault="001B2369" w:rsidP="001B2369">
            <w:pPr>
              <w:spacing w:after="0" w:line="240" w:lineRule="auto"/>
              <w:rPr>
                <w:ins w:id="2227" w:author="Alotaibi, Raed" w:date="2019-06-21T09:58:00Z"/>
                <w:rFonts w:ascii="Calibri" w:eastAsia="Times New Roman" w:hAnsi="Calibri" w:cs="Calibri"/>
                <w:color w:val="000000"/>
              </w:rPr>
            </w:pPr>
            <w:ins w:id="2228" w:author="Alotaibi, Raed" w:date="2019-06-21T09:58:00Z">
              <w:r w:rsidRPr="001B2369">
                <w:rPr>
                  <w:rFonts w:ascii="Calibri" w:eastAsia="Times New Roman" w:hAnsi="Calibri" w:cs="Calibri"/>
                  <w:color w:val="000000"/>
                </w:rPr>
                <w:t>Oregon</w:t>
              </w:r>
            </w:ins>
          </w:p>
        </w:tc>
        <w:tc>
          <w:tcPr>
            <w:tcW w:w="620" w:type="pct"/>
            <w:tcBorders>
              <w:top w:val="nil"/>
              <w:left w:val="nil"/>
              <w:bottom w:val="single" w:sz="4" w:space="0" w:color="auto"/>
              <w:right w:val="single" w:sz="4" w:space="0" w:color="auto"/>
            </w:tcBorders>
            <w:shd w:val="clear" w:color="auto" w:fill="auto"/>
            <w:noWrap/>
            <w:vAlign w:val="bottom"/>
            <w:hideMark/>
            <w:tcPrChange w:id="222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2E77DB" w14:textId="77777777" w:rsidR="001B2369" w:rsidRPr="001B2369" w:rsidRDefault="001B2369" w:rsidP="001B2369">
            <w:pPr>
              <w:spacing w:after="0" w:line="240" w:lineRule="auto"/>
              <w:jc w:val="center"/>
              <w:rPr>
                <w:ins w:id="2230" w:author="Alotaibi, Raed" w:date="2019-06-21T09:58:00Z"/>
                <w:rFonts w:ascii="Calibri" w:eastAsia="Times New Roman" w:hAnsi="Calibri" w:cs="Calibri"/>
                <w:color w:val="000000"/>
              </w:rPr>
            </w:pPr>
            <w:ins w:id="223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3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2B8C7E7" w14:textId="77777777" w:rsidR="001B2369" w:rsidRPr="001B2369" w:rsidRDefault="001B2369" w:rsidP="001B2369">
            <w:pPr>
              <w:spacing w:after="0" w:line="240" w:lineRule="auto"/>
              <w:jc w:val="center"/>
              <w:rPr>
                <w:ins w:id="2233" w:author="Alotaibi, Raed" w:date="2019-06-21T09:58:00Z"/>
                <w:rFonts w:ascii="Calibri" w:eastAsia="Times New Roman" w:hAnsi="Calibri" w:cs="Calibri"/>
                <w:color w:val="000000"/>
              </w:rPr>
            </w:pPr>
            <w:ins w:id="2234" w:author="Alotaibi, Raed" w:date="2019-06-21T09:58:00Z">
              <w:r w:rsidRPr="001B2369">
                <w:rPr>
                  <w:rFonts w:ascii="Calibri" w:eastAsia="Times New Roman" w:hAnsi="Calibri" w:cs="Calibri"/>
                  <w:color w:val="000000"/>
                </w:rPr>
                <w:t>11.1</w:t>
              </w:r>
            </w:ins>
          </w:p>
        </w:tc>
        <w:tc>
          <w:tcPr>
            <w:tcW w:w="620" w:type="pct"/>
            <w:tcBorders>
              <w:top w:val="nil"/>
              <w:left w:val="nil"/>
              <w:bottom w:val="single" w:sz="4" w:space="0" w:color="auto"/>
              <w:right w:val="single" w:sz="4" w:space="0" w:color="auto"/>
            </w:tcBorders>
            <w:shd w:val="clear" w:color="auto" w:fill="auto"/>
            <w:noWrap/>
            <w:vAlign w:val="bottom"/>
            <w:hideMark/>
            <w:tcPrChange w:id="223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D9BD5C" w14:textId="77777777" w:rsidR="001B2369" w:rsidRPr="001B2369" w:rsidRDefault="001B2369" w:rsidP="001B2369">
            <w:pPr>
              <w:spacing w:after="0" w:line="240" w:lineRule="auto"/>
              <w:jc w:val="center"/>
              <w:rPr>
                <w:ins w:id="2236" w:author="Alotaibi, Raed" w:date="2019-06-21T09:58:00Z"/>
                <w:rFonts w:ascii="Calibri" w:eastAsia="Times New Roman" w:hAnsi="Calibri" w:cs="Calibri"/>
                <w:color w:val="000000"/>
              </w:rPr>
            </w:pPr>
            <w:ins w:id="223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3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D426776" w14:textId="77777777" w:rsidR="001B2369" w:rsidRPr="001B2369" w:rsidRDefault="001B2369" w:rsidP="001B2369">
            <w:pPr>
              <w:spacing w:after="0" w:line="240" w:lineRule="auto"/>
              <w:jc w:val="center"/>
              <w:rPr>
                <w:ins w:id="2239" w:author="Alotaibi, Raed" w:date="2019-06-21T09:58:00Z"/>
                <w:rFonts w:ascii="Calibri" w:eastAsia="Times New Roman" w:hAnsi="Calibri" w:cs="Calibri"/>
                <w:color w:val="000000"/>
              </w:rPr>
            </w:pPr>
            <w:ins w:id="224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4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87E938" w14:textId="77777777" w:rsidR="001B2369" w:rsidRPr="001B2369" w:rsidRDefault="001B2369" w:rsidP="001B2369">
            <w:pPr>
              <w:spacing w:after="0" w:line="240" w:lineRule="auto"/>
              <w:jc w:val="center"/>
              <w:rPr>
                <w:ins w:id="2242" w:author="Alotaibi, Raed" w:date="2019-06-21T09:58:00Z"/>
                <w:rFonts w:ascii="Calibri" w:eastAsia="Times New Roman" w:hAnsi="Calibri" w:cs="Calibri"/>
                <w:color w:val="000000"/>
              </w:rPr>
            </w:pPr>
            <w:ins w:id="224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24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0ACA87" w14:textId="77777777" w:rsidR="001B2369" w:rsidRPr="001B2369" w:rsidRDefault="001B2369" w:rsidP="001B2369">
            <w:pPr>
              <w:spacing w:after="0" w:line="240" w:lineRule="auto"/>
              <w:jc w:val="center"/>
              <w:rPr>
                <w:ins w:id="2245" w:author="Alotaibi, Raed" w:date="2019-06-21T09:58:00Z"/>
                <w:rFonts w:ascii="Calibri" w:eastAsia="Times New Roman" w:hAnsi="Calibri" w:cs="Calibri"/>
                <w:color w:val="000000"/>
              </w:rPr>
            </w:pPr>
            <w:ins w:id="2246" w:author="Alotaibi, Raed" w:date="2019-06-21T09:58:00Z">
              <w:r w:rsidRPr="001B2369">
                <w:rPr>
                  <w:rFonts w:ascii="Calibri" w:eastAsia="Times New Roman" w:hAnsi="Calibri" w:cs="Calibri"/>
                  <w:color w:val="000000"/>
                </w:rPr>
                <w:t>11.1</w:t>
              </w:r>
            </w:ins>
          </w:p>
        </w:tc>
      </w:tr>
      <w:tr w:rsidR="001B2369" w:rsidRPr="001B2369" w14:paraId="212E0F24" w14:textId="77777777" w:rsidTr="00091719">
        <w:trPr>
          <w:trHeight w:val="300"/>
          <w:ins w:id="2247" w:author="Alotaibi, Raed" w:date="2019-06-21T09:58:00Z"/>
          <w:trPrChange w:id="224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4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EAD89D3" w14:textId="77777777" w:rsidR="001B2369" w:rsidRPr="001B2369" w:rsidRDefault="001B2369" w:rsidP="001B2369">
            <w:pPr>
              <w:spacing w:after="0" w:line="240" w:lineRule="auto"/>
              <w:rPr>
                <w:ins w:id="2250" w:author="Alotaibi, Raed" w:date="2019-06-21T09:58:00Z"/>
                <w:rFonts w:ascii="Calibri" w:eastAsia="Times New Roman" w:hAnsi="Calibri" w:cs="Calibri"/>
                <w:color w:val="000000"/>
              </w:rPr>
            </w:pPr>
            <w:ins w:id="2251" w:author="Alotaibi, Raed" w:date="2019-06-21T09:58:00Z">
              <w:r w:rsidRPr="001B2369">
                <w:rPr>
                  <w:rFonts w:ascii="Calibri" w:eastAsia="Times New Roman" w:hAnsi="Calibri" w:cs="Calibri"/>
                  <w:color w:val="000000"/>
                </w:rPr>
                <w:t>Pennsylvania</w:t>
              </w:r>
            </w:ins>
          </w:p>
        </w:tc>
        <w:tc>
          <w:tcPr>
            <w:tcW w:w="620" w:type="pct"/>
            <w:tcBorders>
              <w:top w:val="nil"/>
              <w:left w:val="nil"/>
              <w:bottom w:val="single" w:sz="4" w:space="0" w:color="auto"/>
              <w:right w:val="single" w:sz="4" w:space="0" w:color="auto"/>
            </w:tcBorders>
            <w:shd w:val="clear" w:color="auto" w:fill="auto"/>
            <w:noWrap/>
            <w:vAlign w:val="bottom"/>
            <w:hideMark/>
            <w:tcPrChange w:id="225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28D30AE" w14:textId="77777777" w:rsidR="001B2369" w:rsidRPr="001B2369" w:rsidRDefault="001B2369" w:rsidP="001B2369">
            <w:pPr>
              <w:spacing w:after="0" w:line="240" w:lineRule="auto"/>
              <w:jc w:val="center"/>
              <w:rPr>
                <w:ins w:id="2253" w:author="Alotaibi, Raed" w:date="2019-06-21T09:58:00Z"/>
                <w:rFonts w:ascii="Calibri" w:eastAsia="Times New Roman" w:hAnsi="Calibri" w:cs="Calibri"/>
                <w:color w:val="000000"/>
              </w:rPr>
            </w:pPr>
            <w:ins w:id="225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5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915290" w14:textId="77777777" w:rsidR="001B2369" w:rsidRPr="001B2369" w:rsidRDefault="001B2369" w:rsidP="001B2369">
            <w:pPr>
              <w:spacing w:after="0" w:line="240" w:lineRule="auto"/>
              <w:jc w:val="center"/>
              <w:rPr>
                <w:ins w:id="2256" w:author="Alotaibi, Raed" w:date="2019-06-21T09:58:00Z"/>
                <w:rFonts w:ascii="Calibri" w:eastAsia="Times New Roman" w:hAnsi="Calibri" w:cs="Calibri"/>
                <w:color w:val="000000"/>
              </w:rPr>
            </w:pPr>
            <w:ins w:id="2257" w:author="Alotaibi, Raed" w:date="2019-06-21T09:58:00Z">
              <w:r w:rsidRPr="001B2369">
                <w:rPr>
                  <w:rFonts w:ascii="Calibri" w:eastAsia="Times New Roman" w:hAnsi="Calibri" w:cs="Calibri"/>
                  <w:color w:val="000000"/>
                </w:rPr>
                <w:t>21.8</w:t>
              </w:r>
            </w:ins>
          </w:p>
        </w:tc>
        <w:tc>
          <w:tcPr>
            <w:tcW w:w="620" w:type="pct"/>
            <w:tcBorders>
              <w:top w:val="nil"/>
              <w:left w:val="nil"/>
              <w:bottom w:val="single" w:sz="4" w:space="0" w:color="auto"/>
              <w:right w:val="single" w:sz="4" w:space="0" w:color="auto"/>
            </w:tcBorders>
            <w:shd w:val="clear" w:color="auto" w:fill="auto"/>
            <w:noWrap/>
            <w:vAlign w:val="bottom"/>
            <w:hideMark/>
            <w:tcPrChange w:id="225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191F81" w14:textId="77777777" w:rsidR="001B2369" w:rsidRPr="001B2369" w:rsidRDefault="001B2369" w:rsidP="001B2369">
            <w:pPr>
              <w:spacing w:after="0" w:line="240" w:lineRule="auto"/>
              <w:jc w:val="center"/>
              <w:rPr>
                <w:ins w:id="2259" w:author="Alotaibi, Raed" w:date="2019-06-21T09:58:00Z"/>
                <w:rFonts w:ascii="Calibri" w:eastAsia="Times New Roman" w:hAnsi="Calibri" w:cs="Calibri"/>
                <w:color w:val="000000"/>
              </w:rPr>
            </w:pPr>
            <w:ins w:id="226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6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DA4C64" w14:textId="77777777" w:rsidR="001B2369" w:rsidRPr="001B2369" w:rsidRDefault="001B2369" w:rsidP="001B2369">
            <w:pPr>
              <w:spacing w:after="0" w:line="240" w:lineRule="auto"/>
              <w:jc w:val="center"/>
              <w:rPr>
                <w:ins w:id="2262" w:author="Alotaibi, Raed" w:date="2019-06-21T09:58:00Z"/>
                <w:rFonts w:ascii="Calibri" w:eastAsia="Times New Roman" w:hAnsi="Calibri" w:cs="Calibri"/>
                <w:color w:val="000000"/>
              </w:rPr>
            </w:pPr>
            <w:ins w:id="226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6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AB15878" w14:textId="77777777" w:rsidR="001B2369" w:rsidRPr="001B2369" w:rsidRDefault="001B2369" w:rsidP="001B2369">
            <w:pPr>
              <w:spacing w:after="0" w:line="240" w:lineRule="auto"/>
              <w:jc w:val="center"/>
              <w:rPr>
                <w:ins w:id="2265" w:author="Alotaibi, Raed" w:date="2019-06-21T09:58:00Z"/>
                <w:rFonts w:ascii="Calibri" w:eastAsia="Times New Roman" w:hAnsi="Calibri" w:cs="Calibri"/>
                <w:color w:val="000000"/>
              </w:rPr>
            </w:pPr>
            <w:ins w:id="2266" w:author="Alotaibi, Raed" w:date="2019-06-21T09:58:00Z">
              <w:r w:rsidRPr="001B2369">
                <w:rPr>
                  <w:rFonts w:ascii="Calibri" w:eastAsia="Times New Roman" w:hAnsi="Calibri" w:cs="Calibri"/>
                  <w:color w:val="000000"/>
                </w:rPr>
                <w:t>4.3</w:t>
              </w:r>
            </w:ins>
          </w:p>
        </w:tc>
        <w:tc>
          <w:tcPr>
            <w:tcW w:w="740" w:type="pct"/>
            <w:tcBorders>
              <w:top w:val="nil"/>
              <w:left w:val="nil"/>
              <w:bottom w:val="single" w:sz="4" w:space="0" w:color="auto"/>
              <w:right w:val="single" w:sz="4" w:space="0" w:color="auto"/>
            </w:tcBorders>
            <w:shd w:val="clear" w:color="auto" w:fill="auto"/>
            <w:noWrap/>
            <w:vAlign w:val="bottom"/>
            <w:hideMark/>
            <w:tcPrChange w:id="226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09BB9A6" w14:textId="77777777" w:rsidR="001B2369" w:rsidRPr="001B2369" w:rsidRDefault="001B2369" w:rsidP="001B2369">
            <w:pPr>
              <w:spacing w:after="0" w:line="240" w:lineRule="auto"/>
              <w:jc w:val="center"/>
              <w:rPr>
                <w:ins w:id="2268" w:author="Alotaibi, Raed" w:date="2019-06-21T09:58:00Z"/>
                <w:rFonts w:ascii="Calibri" w:eastAsia="Times New Roman" w:hAnsi="Calibri" w:cs="Calibri"/>
                <w:color w:val="000000"/>
              </w:rPr>
            </w:pPr>
            <w:ins w:id="2269" w:author="Alotaibi, Raed" w:date="2019-06-21T09:58:00Z">
              <w:r w:rsidRPr="001B2369">
                <w:rPr>
                  <w:rFonts w:ascii="Calibri" w:eastAsia="Times New Roman" w:hAnsi="Calibri" w:cs="Calibri"/>
                  <w:color w:val="000000"/>
                </w:rPr>
                <w:t>13.2</w:t>
              </w:r>
            </w:ins>
          </w:p>
        </w:tc>
      </w:tr>
      <w:tr w:rsidR="001B2369" w:rsidRPr="001B2369" w14:paraId="76718E06" w14:textId="77777777" w:rsidTr="00091719">
        <w:trPr>
          <w:trHeight w:val="300"/>
          <w:ins w:id="2270" w:author="Alotaibi, Raed" w:date="2019-06-21T09:58:00Z"/>
          <w:trPrChange w:id="227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7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F07990A" w14:textId="77777777" w:rsidR="001B2369" w:rsidRPr="001B2369" w:rsidRDefault="001B2369" w:rsidP="001B2369">
            <w:pPr>
              <w:spacing w:after="0" w:line="240" w:lineRule="auto"/>
              <w:rPr>
                <w:ins w:id="2273" w:author="Alotaibi, Raed" w:date="2019-06-21T09:58:00Z"/>
                <w:rFonts w:ascii="Calibri" w:eastAsia="Times New Roman" w:hAnsi="Calibri" w:cs="Calibri"/>
                <w:color w:val="000000"/>
              </w:rPr>
            </w:pPr>
            <w:ins w:id="2274" w:author="Alotaibi, Raed" w:date="2019-06-21T09:58:00Z">
              <w:r w:rsidRPr="001B2369">
                <w:rPr>
                  <w:rFonts w:ascii="Calibri" w:eastAsia="Times New Roman" w:hAnsi="Calibri" w:cs="Calibri"/>
                  <w:color w:val="000000"/>
                </w:rPr>
                <w:t>Rhode Island</w:t>
              </w:r>
            </w:ins>
          </w:p>
        </w:tc>
        <w:tc>
          <w:tcPr>
            <w:tcW w:w="620" w:type="pct"/>
            <w:tcBorders>
              <w:top w:val="nil"/>
              <w:left w:val="nil"/>
              <w:bottom w:val="single" w:sz="4" w:space="0" w:color="auto"/>
              <w:right w:val="single" w:sz="4" w:space="0" w:color="auto"/>
            </w:tcBorders>
            <w:shd w:val="clear" w:color="auto" w:fill="auto"/>
            <w:noWrap/>
            <w:vAlign w:val="bottom"/>
            <w:hideMark/>
            <w:tcPrChange w:id="227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8700FA" w14:textId="77777777" w:rsidR="001B2369" w:rsidRPr="001B2369" w:rsidRDefault="001B2369" w:rsidP="001B2369">
            <w:pPr>
              <w:spacing w:after="0" w:line="240" w:lineRule="auto"/>
              <w:jc w:val="center"/>
              <w:rPr>
                <w:ins w:id="2276" w:author="Alotaibi, Raed" w:date="2019-06-21T09:58:00Z"/>
                <w:rFonts w:ascii="Calibri" w:eastAsia="Times New Roman" w:hAnsi="Calibri" w:cs="Calibri"/>
                <w:color w:val="000000"/>
              </w:rPr>
            </w:pPr>
            <w:ins w:id="227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7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33D69D7" w14:textId="77777777" w:rsidR="001B2369" w:rsidRPr="001B2369" w:rsidRDefault="001B2369" w:rsidP="001B2369">
            <w:pPr>
              <w:spacing w:after="0" w:line="240" w:lineRule="auto"/>
              <w:jc w:val="center"/>
              <w:rPr>
                <w:ins w:id="2279" w:author="Alotaibi, Raed" w:date="2019-06-21T09:58:00Z"/>
                <w:rFonts w:ascii="Calibri" w:eastAsia="Times New Roman" w:hAnsi="Calibri" w:cs="Calibri"/>
                <w:color w:val="000000"/>
              </w:rPr>
            </w:pPr>
            <w:ins w:id="228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8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12099D" w14:textId="77777777" w:rsidR="001B2369" w:rsidRPr="001B2369" w:rsidRDefault="001B2369" w:rsidP="001B2369">
            <w:pPr>
              <w:spacing w:after="0" w:line="240" w:lineRule="auto"/>
              <w:jc w:val="center"/>
              <w:rPr>
                <w:ins w:id="2282" w:author="Alotaibi, Raed" w:date="2019-06-21T09:58:00Z"/>
                <w:rFonts w:ascii="Calibri" w:eastAsia="Times New Roman" w:hAnsi="Calibri" w:cs="Calibri"/>
                <w:color w:val="000000"/>
              </w:rPr>
            </w:pPr>
            <w:ins w:id="2283" w:author="Alotaibi, Raed" w:date="2019-06-21T09:58:00Z">
              <w:r w:rsidRPr="001B2369">
                <w:rPr>
                  <w:rFonts w:ascii="Calibri" w:eastAsia="Times New Roman" w:hAnsi="Calibri" w:cs="Calibri"/>
                  <w:color w:val="000000"/>
                </w:rPr>
                <w:t>15.3</w:t>
              </w:r>
            </w:ins>
          </w:p>
        </w:tc>
        <w:tc>
          <w:tcPr>
            <w:tcW w:w="620" w:type="pct"/>
            <w:tcBorders>
              <w:top w:val="nil"/>
              <w:left w:val="nil"/>
              <w:bottom w:val="single" w:sz="4" w:space="0" w:color="auto"/>
              <w:right w:val="single" w:sz="4" w:space="0" w:color="auto"/>
            </w:tcBorders>
            <w:shd w:val="clear" w:color="auto" w:fill="auto"/>
            <w:noWrap/>
            <w:vAlign w:val="bottom"/>
            <w:hideMark/>
            <w:tcPrChange w:id="228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07A1D3" w14:textId="77777777" w:rsidR="001B2369" w:rsidRPr="001B2369" w:rsidRDefault="001B2369" w:rsidP="001B2369">
            <w:pPr>
              <w:spacing w:after="0" w:line="240" w:lineRule="auto"/>
              <w:jc w:val="center"/>
              <w:rPr>
                <w:ins w:id="2285" w:author="Alotaibi, Raed" w:date="2019-06-21T09:58:00Z"/>
                <w:rFonts w:ascii="Calibri" w:eastAsia="Times New Roman" w:hAnsi="Calibri" w:cs="Calibri"/>
                <w:color w:val="000000"/>
              </w:rPr>
            </w:pPr>
            <w:ins w:id="2286" w:author="Alotaibi, Raed" w:date="2019-06-21T09:58:00Z">
              <w:r w:rsidRPr="001B2369">
                <w:rPr>
                  <w:rFonts w:ascii="Calibri" w:eastAsia="Times New Roman" w:hAnsi="Calibri" w:cs="Calibri"/>
                  <w:color w:val="000000"/>
                </w:rPr>
                <w:t>13.2</w:t>
              </w:r>
            </w:ins>
          </w:p>
        </w:tc>
        <w:tc>
          <w:tcPr>
            <w:tcW w:w="620" w:type="pct"/>
            <w:tcBorders>
              <w:top w:val="nil"/>
              <w:left w:val="nil"/>
              <w:bottom w:val="single" w:sz="4" w:space="0" w:color="auto"/>
              <w:right w:val="single" w:sz="4" w:space="0" w:color="auto"/>
            </w:tcBorders>
            <w:shd w:val="clear" w:color="auto" w:fill="auto"/>
            <w:noWrap/>
            <w:vAlign w:val="bottom"/>
            <w:hideMark/>
            <w:tcPrChange w:id="228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8D81B07" w14:textId="77777777" w:rsidR="001B2369" w:rsidRPr="001B2369" w:rsidRDefault="001B2369" w:rsidP="001B2369">
            <w:pPr>
              <w:spacing w:after="0" w:line="240" w:lineRule="auto"/>
              <w:jc w:val="center"/>
              <w:rPr>
                <w:ins w:id="2288" w:author="Alotaibi, Raed" w:date="2019-06-21T09:58:00Z"/>
                <w:rFonts w:ascii="Calibri" w:eastAsia="Times New Roman" w:hAnsi="Calibri" w:cs="Calibri"/>
                <w:color w:val="000000"/>
              </w:rPr>
            </w:pPr>
            <w:ins w:id="228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29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591D3A6" w14:textId="77777777" w:rsidR="001B2369" w:rsidRPr="001B2369" w:rsidRDefault="001B2369" w:rsidP="001B2369">
            <w:pPr>
              <w:spacing w:after="0" w:line="240" w:lineRule="auto"/>
              <w:jc w:val="center"/>
              <w:rPr>
                <w:ins w:id="2291" w:author="Alotaibi, Raed" w:date="2019-06-21T09:58:00Z"/>
                <w:rFonts w:ascii="Calibri" w:eastAsia="Times New Roman" w:hAnsi="Calibri" w:cs="Calibri"/>
                <w:color w:val="000000"/>
              </w:rPr>
            </w:pPr>
            <w:ins w:id="2292" w:author="Alotaibi, Raed" w:date="2019-06-21T09:58:00Z">
              <w:r w:rsidRPr="001B2369">
                <w:rPr>
                  <w:rFonts w:ascii="Calibri" w:eastAsia="Times New Roman" w:hAnsi="Calibri" w:cs="Calibri"/>
                  <w:color w:val="000000"/>
                </w:rPr>
                <w:t>14.3</w:t>
              </w:r>
            </w:ins>
          </w:p>
        </w:tc>
      </w:tr>
      <w:tr w:rsidR="001B2369" w:rsidRPr="001B2369" w14:paraId="31252280" w14:textId="77777777" w:rsidTr="00091719">
        <w:trPr>
          <w:trHeight w:val="300"/>
          <w:ins w:id="2293" w:author="Alotaibi, Raed" w:date="2019-06-21T09:58:00Z"/>
          <w:trPrChange w:id="229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9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D626CCB" w14:textId="77777777" w:rsidR="001B2369" w:rsidRPr="001B2369" w:rsidRDefault="001B2369" w:rsidP="001B2369">
            <w:pPr>
              <w:spacing w:after="0" w:line="240" w:lineRule="auto"/>
              <w:rPr>
                <w:ins w:id="2296" w:author="Alotaibi, Raed" w:date="2019-06-21T09:58:00Z"/>
                <w:rFonts w:ascii="Calibri" w:eastAsia="Times New Roman" w:hAnsi="Calibri" w:cs="Calibri"/>
                <w:color w:val="000000"/>
              </w:rPr>
            </w:pPr>
            <w:ins w:id="2297" w:author="Alotaibi, Raed" w:date="2019-06-21T09:58:00Z">
              <w:r w:rsidRPr="001B2369">
                <w:rPr>
                  <w:rFonts w:ascii="Calibri" w:eastAsia="Times New Roman" w:hAnsi="Calibri" w:cs="Calibri"/>
                  <w:color w:val="000000"/>
                </w:rPr>
                <w:t>South Carolina</w:t>
              </w:r>
            </w:ins>
          </w:p>
        </w:tc>
        <w:tc>
          <w:tcPr>
            <w:tcW w:w="620" w:type="pct"/>
            <w:tcBorders>
              <w:top w:val="nil"/>
              <w:left w:val="nil"/>
              <w:bottom w:val="single" w:sz="4" w:space="0" w:color="auto"/>
              <w:right w:val="single" w:sz="4" w:space="0" w:color="auto"/>
            </w:tcBorders>
            <w:shd w:val="clear" w:color="auto" w:fill="auto"/>
            <w:noWrap/>
            <w:vAlign w:val="bottom"/>
            <w:hideMark/>
            <w:tcPrChange w:id="229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3F4A840" w14:textId="77777777" w:rsidR="001B2369" w:rsidRPr="001B2369" w:rsidRDefault="001B2369" w:rsidP="001B2369">
            <w:pPr>
              <w:spacing w:after="0" w:line="240" w:lineRule="auto"/>
              <w:jc w:val="center"/>
              <w:rPr>
                <w:ins w:id="2299" w:author="Alotaibi, Raed" w:date="2019-06-21T09:58:00Z"/>
                <w:rFonts w:ascii="Calibri" w:eastAsia="Times New Roman" w:hAnsi="Calibri" w:cs="Calibri"/>
                <w:color w:val="000000"/>
              </w:rPr>
            </w:pPr>
            <w:ins w:id="230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0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E76682" w14:textId="77777777" w:rsidR="001B2369" w:rsidRPr="001B2369" w:rsidRDefault="001B2369" w:rsidP="001B2369">
            <w:pPr>
              <w:spacing w:after="0" w:line="240" w:lineRule="auto"/>
              <w:jc w:val="center"/>
              <w:rPr>
                <w:ins w:id="2302" w:author="Alotaibi, Raed" w:date="2019-06-21T09:58:00Z"/>
                <w:rFonts w:ascii="Calibri" w:eastAsia="Times New Roman" w:hAnsi="Calibri" w:cs="Calibri"/>
                <w:color w:val="000000"/>
              </w:rPr>
            </w:pPr>
            <w:ins w:id="230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0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54591A" w14:textId="77777777" w:rsidR="001B2369" w:rsidRPr="001B2369" w:rsidRDefault="001B2369" w:rsidP="001B2369">
            <w:pPr>
              <w:spacing w:after="0" w:line="240" w:lineRule="auto"/>
              <w:jc w:val="center"/>
              <w:rPr>
                <w:ins w:id="2305" w:author="Alotaibi, Raed" w:date="2019-06-21T09:58:00Z"/>
                <w:rFonts w:ascii="Calibri" w:eastAsia="Times New Roman" w:hAnsi="Calibri" w:cs="Calibri"/>
                <w:color w:val="000000"/>
              </w:rPr>
            </w:pPr>
            <w:ins w:id="230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0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EB060D" w14:textId="77777777" w:rsidR="001B2369" w:rsidRPr="001B2369" w:rsidRDefault="001B2369" w:rsidP="001B2369">
            <w:pPr>
              <w:spacing w:after="0" w:line="240" w:lineRule="auto"/>
              <w:jc w:val="center"/>
              <w:rPr>
                <w:ins w:id="2308" w:author="Alotaibi, Raed" w:date="2019-06-21T09:58:00Z"/>
                <w:rFonts w:ascii="Calibri" w:eastAsia="Times New Roman" w:hAnsi="Calibri" w:cs="Calibri"/>
                <w:color w:val="000000"/>
              </w:rPr>
            </w:pPr>
            <w:ins w:id="230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1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853DEC3" w14:textId="77777777" w:rsidR="001B2369" w:rsidRPr="001B2369" w:rsidRDefault="001B2369" w:rsidP="001B2369">
            <w:pPr>
              <w:spacing w:after="0" w:line="240" w:lineRule="auto"/>
              <w:jc w:val="center"/>
              <w:rPr>
                <w:ins w:id="2311" w:author="Alotaibi, Raed" w:date="2019-06-21T09:58:00Z"/>
                <w:rFonts w:ascii="Calibri" w:eastAsia="Times New Roman" w:hAnsi="Calibri" w:cs="Calibri"/>
                <w:color w:val="000000"/>
              </w:rPr>
            </w:pPr>
            <w:ins w:id="231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31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95C7F6" w14:textId="77777777" w:rsidR="001B2369" w:rsidRPr="001B2369" w:rsidRDefault="001B2369" w:rsidP="001B2369">
            <w:pPr>
              <w:spacing w:after="0" w:line="240" w:lineRule="auto"/>
              <w:jc w:val="center"/>
              <w:rPr>
                <w:ins w:id="2314" w:author="Alotaibi, Raed" w:date="2019-06-21T09:58:00Z"/>
                <w:rFonts w:ascii="Calibri" w:eastAsia="Times New Roman" w:hAnsi="Calibri" w:cs="Calibri"/>
                <w:color w:val="000000"/>
              </w:rPr>
            </w:pPr>
            <w:ins w:id="2315" w:author="Alotaibi, Raed" w:date="2019-06-21T09:58:00Z">
              <w:r w:rsidRPr="001B2369">
                <w:rPr>
                  <w:rFonts w:ascii="Calibri" w:eastAsia="Times New Roman" w:hAnsi="Calibri" w:cs="Calibri"/>
                  <w:color w:val="000000"/>
                </w:rPr>
                <w:t> </w:t>
              </w:r>
            </w:ins>
          </w:p>
        </w:tc>
      </w:tr>
      <w:tr w:rsidR="001B2369" w:rsidRPr="001B2369" w14:paraId="718642AF" w14:textId="77777777" w:rsidTr="00091719">
        <w:trPr>
          <w:trHeight w:val="300"/>
          <w:ins w:id="2316" w:author="Alotaibi, Raed" w:date="2019-06-21T09:58:00Z"/>
          <w:trPrChange w:id="231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31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8A96555" w14:textId="77777777" w:rsidR="001B2369" w:rsidRPr="001B2369" w:rsidRDefault="001B2369" w:rsidP="001B2369">
            <w:pPr>
              <w:spacing w:after="0" w:line="240" w:lineRule="auto"/>
              <w:rPr>
                <w:ins w:id="2319" w:author="Alotaibi, Raed" w:date="2019-06-21T09:58:00Z"/>
                <w:rFonts w:ascii="Calibri" w:eastAsia="Times New Roman" w:hAnsi="Calibri" w:cs="Calibri"/>
                <w:color w:val="000000"/>
              </w:rPr>
            </w:pPr>
            <w:ins w:id="2320" w:author="Alotaibi, Raed" w:date="2019-06-21T09:58:00Z">
              <w:r w:rsidRPr="001B2369">
                <w:rPr>
                  <w:rFonts w:ascii="Calibri" w:eastAsia="Times New Roman" w:hAnsi="Calibri" w:cs="Calibri"/>
                  <w:color w:val="000000"/>
                </w:rPr>
                <w:t>South Dakota</w:t>
              </w:r>
            </w:ins>
          </w:p>
        </w:tc>
        <w:tc>
          <w:tcPr>
            <w:tcW w:w="620" w:type="pct"/>
            <w:tcBorders>
              <w:top w:val="nil"/>
              <w:left w:val="nil"/>
              <w:bottom w:val="single" w:sz="4" w:space="0" w:color="auto"/>
              <w:right w:val="single" w:sz="4" w:space="0" w:color="auto"/>
            </w:tcBorders>
            <w:shd w:val="clear" w:color="auto" w:fill="auto"/>
            <w:noWrap/>
            <w:vAlign w:val="bottom"/>
            <w:hideMark/>
            <w:tcPrChange w:id="232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A1701B" w14:textId="77777777" w:rsidR="001B2369" w:rsidRPr="001B2369" w:rsidRDefault="001B2369" w:rsidP="001B2369">
            <w:pPr>
              <w:spacing w:after="0" w:line="240" w:lineRule="auto"/>
              <w:jc w:val="center"/>
              <w:rPr>
                <w:ins w:id="2322" w:author="Alotaibi, Raed" w:date="2019-06-21T09:58:00Z"/>
                <w:rFonts w:ascii="Calibri" w:eastAsia="Times New Roman" w:hAnsi="Calibri" w:cs="Calibri"/>
                <w:color w:val="000000"/>
              </w:rPr>
            </w:pPr>
            <w:ins w:id="232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2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5689F5" w14:textId="77777777" w:rsidR="001B2369" w:rsidRPr="001B2369" w:rsidRDefault="001B2369" w:rsidP="001B2369">
            <w:pPr>
              <w:spacing w:after="0" w:line="240" w:lineRule="auto"/>
              <w:jc w:val="center"/>
              <w:rPr>
                <w:ins w:id="2325" w:author="Alotaibi, Raed" w:date="2019-06-21T09:58:00Z"/>
                <w:rFonts w:ascii="Calibri" w:eastAsia="Times New Roman" w:hAnsi="Calibri" w:cs="Calibri"/>
                <w:color w:val="000000"/>
              </w:rPr>
            </w:pPr>
            <w:ins w:id="232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2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BF76727" w14:textId="77777777" w:rsidR="001B2369" w:rsidRPr="001B2369" w:rsidRDefault="001B2369" w:rsidP="001B2369">
            <w:pPr>
              <w:spacing w:after="0" w:line="240" w:lineRule="auto"/>
              <w:jc w:val="center"/>
              <w:rPr>
                <w:ins w:id="2328" w:author="Alotaibi, Raed" w:date="2019-06-21T09:58:00Z"/>
                <w:rFonts w:ascii="Calibri" w:eastAsia="Times New Roman" w:hAnsi="Calibri" w:cs="Calibri"/>
                <w:color w:val="000000"/>
              </w:rPr>
            </w:pPr>
            <w:ins w:id="232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3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3D136A" w14:textId="77777777" w:rsidR="001B2369" w:rsidRPr="001B2369" w:rsidRDefault="001B2369" w:rsidP="001B2369">
            <w:pPr>
              <w:spacing w:after="0" w:line="240" w:lineRule="auto"/>
              <w:jc w:val="center"/>
              <w:rPr>
                <w:ins w:id="2331" w:author="Alotaibi, Raed" w:date="2019-06-21T09:58:00Z"/>
                <w:rFonts w:ascii="Calibri" w:eastAsia="Times New Roman" w:hAnsi="Calibri" w:cs="Calibri"/>
                <w:color w:val="000000"/>
              </w:rPr>
            </w:pPr>
            <w:ins w:id="233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3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1EB7F4" w14:textId="77777777" w:rsidR="001B2369" w:rsidRPr="001B2369" w:rsidRDefault="001B2369" w:rsidP="001B2369">
            <w:pPr>
              <w:spacing w:after="0" w:line="240" w:lineRule="auto"/>
              <w:jc w:val="center"/>
              <w:rPr>
                <w:ins w:id="2334" w:author="Alotaibi, Raed" w:date="2019-06-21T09:58:00Z"/>
                <w:rFonts w:ascii="Calibri" w:eastAsia="Times New Roman" w:hAnsi="Calibri" w:cs="Calibri"/>
                <w:color w:val="000000"/>
              </w:rPr>
            </w:pPr>
            <w:ins w:id="233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33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483DB71" w14:textId="77777777" w:rsidR="001B2369" w:rsidRPr="001B2369" w:rsidRDefault="001B2369" w:rsidP="001B2369">
            <w:pPr>
              <w:spacing w:after="0" w:line="240" w:lineRule="auto"/>
              <w:jc w:val="center"/>
              <w:rPr>
                <w:ins w:id="2337" w:author="Alotaibi, Raed" w:date="2019-06-21T09:58:00Z"/>
                <w:rFonts w:ascii="Calibri" w:eastAsia="Times New Roman" w:hAnsi="Calibri" w:cs="Calibri"/>
                <w:color w:val="000000"/>
              </w:rPr>
            </w:pPr>
            <w:ins w:id="2338" w:author="Alotaibi, Raed" w:date="2019-06-21T09:58:00Z">
              <w:r w:rsidRPr="001B2369">
                <w:rPr>
                  <w:rFonts w:ascii="Calibri" w:eastAsia="Times New Roman" w:hAnsi="Calibri" w:cs="Calibri"/>
                  <w:color w:val="000000"/>
                </w:rPr>
                <w:t> </w:t>
              </w:r>
            </w:ins>
          </w:p>
        </w:tc>
      </w:tr>
      <w:tr w:rsidR="001B2369" w:rsidRPr="001B2369" w14:paraId="67A37262" w14:textId="77777777" w:rsidTr="00091719">
        <w:trPr>
          <w:trHeight w:val="300"/>
          <w:ins w:id="2339" w:author="Alotaibi, Raed" w:date="2019-06-21T09:58:00Z"/>
          <w:trPrChange w:id="234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34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6B91C19" w14:textId="77777777" w:rsidR="001B2369" w:rsidRPr="001B2369" w:rsidRDefault="001B2369" w:rsidP="001B2369">
            <w:pPr>
              <w:spacing w:after="0" w:line="240" w:lineRule="auto"/>
              <w:rPr>
                <w:ins w:id="2342" w:author="Alotaibi, Raed" w:date="2019-06-21T09:58:00Z"/>
                <w:rFonts w:ascii="Calibri" w:eastAsia="Times New Roman" w:hAnsi="Calibri" w:cs="Calibri"/>
                <w:color w:val="000000"/>
              </w:rPr>
            </w:pPr>
            <w:ins w:id="2343" w:author="Alotaibi, Raed" w:date="2019-06-21T09:58:00Z">
              <w:r w:rsidRPr="001B2369">
                <w:rPr>
                  <w:rFonts w:ascii="Calibri" w:eastAsia="Times New Roman" w:hAnsi="Calibri" w:cs="Calibri"/>
                  <w:color w:val="000000"/>
                </w:rPr>
                <w:t>Tennessee</w:t>
              </w:r>
            </w:ins>
          </w:p>
        </w:tc>
        <w:tc>
          <w:tcPr>
            <w:tcW w:w="620" w:type="pct"/>
            <w:tcBorders>
              <w:top w:val="nil"/>
              <w:left w:val="nil"/>
              <w:bottom w:val="single" w:sz="4" w:space="0" w:color="auto"/>
              <w:right w:val="single" w:sz="4" w:space="0" w:color="auto"/>
            </w:tcBorders>
            <w:shd w:val="clear" w:color="auto" w:fill="auto"/>
            <w:noWrap/>
            <w:vAlign w:val="bottom"/>
            <w:hideMark/>
            <w:tcPrChange w:id="234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677D3E8" w14:textId="77777777" w:rsidR="001B2369" w:rsidRPr="001B2369" w:rsidRDefault="001B2369" w:rsidP="001B2369">
            <w:pPr>
              <w:spacing w:after="0" w:line="240" w:lineRule="auto"/>
              <w:jc w:val="center"/>
              <w:rPr>
                <w:ins w:id="2345" w:author="Alotaibi, Raed" w:date="2019-06-21T09:58:00Z"/>
                <w:rFonts w:ascii="Calibri" w:eastAsia="Times New Roman" w:hAnsi="Calibri" w:cs="Calibri"/>
                <w:color w:val="000000"/>
              </w:rPr>
            </w:pPr>
            <w:ins w:id="234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09498A" w14:textId="77777777" w:rsidR="001B2369" w:rsidRPr="001B2369" w:rsidRDefault="001B2369" w:rsidP="001B2369">
            <w:pPr>
              <w:spacing w:after="0" w:line="240" w:lineRule="auto"/>
              <w:jc w:val="center"/>
              <w:rPr>
                <w:ins w:id="2348" w:author="Alotaibi, Raed" w:date="2019-06-21T09:58:00Z"/>
                <w:rFonts w:ascii="Calibri" w:eastAsia="Times New Roman" w:hAnsi="Calibri" w:cs="Calibri"/>
                <w:color w:val="000000"/>
              </w:rPr>
            </w:pPr>
            <w:ins w:id="234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5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57204E" w14:textId="77777777" w:rsidR="001B2369" w:rsidRPr="001B2369" w:rsidRDefault="001B2369" w:rsidP="001B2369">
            <w:pPr>
              <w:spacing w:after="0" w:line="240" w:lineRule="auto"/>
              <w:jc w:val="center"/>
              <w:rPr>
                <w:ins w:id="2351" w:author="Alotaibi, Raed" w:date="2019-06-21T09:58:00Z"/>
                <w:rFonts w:ascii="Calibri" w:eastAsia="Times New Roman" w:hAnsi="Calibri" w:cs="Calibri"/>
                <w:color w:val="000000"/>
              </w:rPr>
            </w:pPr>
            <w:ins w:id="235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5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7F1CD7" w14:textId="77777777" w:rsidR="001B2369" w:rsidRPr="001B2369" w:rsidRDefault="001B2369" w:rsidP="001B2369">
            <w:pPr>
              <w:spacing w:after="0" w:line="240" w:lineRule="auto"/>
              <w:jc w:val="center"/>
              <w:rPr>
                <w:ins w:id="2354" w:author="Alotaibi, Raed" w:date="2019-06-21T09:58:00Z"/>
                <w:rFonts w:ascii="Calibri" w:eastAsia="Times New Roman" w:hAnsi="Calibri" w:cs="Calibri"/>
                <w:color w:val="000000"/>
              </w:rPr>
            </w:pPr>
            <w:ins w:id="235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5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82290A" w14:textId="77777777" w:rsidR="001B2369" w:rsidRPr="001B2369" w:rsidRDefault="001B2369" w:rsidP="001B2369">
            <w:pPr>
              <w:spacing w:after="0" w:line="240" w:lineRule="auto"/>
              <w:jc w:val="center"/>
              <w:rPr>
                <w:ins w:id="2357" w:author="Alotaibi, Raed" w:date="2019-06-21T09:58:00Z"/>
                <w:rFonts w:ascii="Calibri" w:eastAsia="Times New Roman" w:hAnsi="Calibri" w:cs="Calibri"/>
                <w:color w:val="000000"/>
              </w:rPr>
            </w:pPr>
            <w:ins w:id="235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35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16D42AB" w14:textId="77777777" w:rsidR="001B2369" w:rsidRPr="001B2369" w:rsidRDefault="001B2369" w:rsidP="001B2369">
            <w:pPr>
              <w:spacing w:after="0" w:line="240" w:lineRule="auto"/>
              <w:jc w:val="center"/>
              <w:rPr>
                <w:ins w:id="2360" w:author="Alotaibi, Raed" w:date="2019-06-21T09:58:00Z"/>
                <w:rFonts w:ascii="Calibri" w:eastAsia="Times New Roman" w:hAnsi="Calibri" w:cs="Calibri"/>
                <w:color w:val="000000"/>
              </w:rPr>
            </w:pPr>
            <w:ins w:id="2361" w:author="Alotaibi, Raed" w:date="2019-06-21T09:58:00Z">
              <w:r w:rsidRPr="001B2369">
                <w:rPr>
                  <w:rFonts w:ascii="Calibri" w:eastAsia="Times New Roman" w:hAnsi="Calibri" w:cs="Calibri"/>
                  <w:color w:val="000000"/>
                </w:rPr>
                <w:t> </w:t>
              </w:r>
            </w:ins>
          </w:p>
        </w:tc>
      </w:tr>
      <w:tr w:rsidR="001B2369" w:rsidRPr="001B2369" w14:paraId="0EDBD246" w14:textId="77777777" w:rsidTr="00091719">
        <w:trPr>
          <w:trHeight w:val="300"/>
          <w:ins w:id="2362" w:author="Alotaibi, Raed" w:date="2019-06-21T09:58:00Z"/>
          <w:trPrChange w:id="236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36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46818C2" w14:textId="77777777" w:rsidR="001B2369" w:rsidRPr="001B2369" w:rsidRDefault="001B2369" w:rsidP="001B2369">
            <w:pPr>
              <w:spacing w:after="0" w:line="240" w:lineRule="auto"/>
              <w:rPr>
                <w:ins w:id="2365" w:author="Alotaibi, Raed" w:date="2019-06-21T09:58:00Z"/>
                <w:rFonts w:ascii="Calibri" w:eastAsia="Times New Roman" w:hAnsi="Calibri" w:cs="Calibri"/>
                <w:color w:val="000000"/>
              </w:rPr>
            </w:pPr>
            <w:ins w:id="2366" w:author="Alotaibi, Raed" w:date="2019-06-21T09:58:00Z">
              <w:r w:rsidRPr="001B2369">
                <w:rPr>
                  <w:rFonts w:ascii="Calibri" w:eastAsia="Times New Roman" w:hAnsi="Calibri" w:cs="Calibri"/>
                  <w:color w:val="000000"/>
                </w:rPr>
                <w:t>Texas</w:t>
              </w:r>
            </w:ins>
          </w:p>
        </w:tc>
        <w:tc>
          <w:tcPr>
            <w:tcW w:w="620" w:type="pct"/>
            <w:tcBorders>
              <w:top w:val="nil"/>
              <w:left w:val="nil"/>
              <w:bottom w:val="single" w:sz="4" w:space="0" w:color="auto"/>
              <w:right w:val="single" w:sz="4" w:space="0" w:color="auto"/>
            </w:tcBorders>
            <w:shd w:val="clear" w:color="auto" w:fill="auto"/>
            <w:noWrap/>
            <w:vAlign w:val="bottom"/>
            <w:hideMark/>
            <w:tcPrChange w:id="236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88A8752" w14:textId="77777777" w:rsidR="001B2369" w:rsidRPr="001B2369" w:rsidRDefault="001B2369" w:rsidP="001B2369">
            <w:pPr>
              <w:spacing w:after="0" w:line="240" w:lineRule="auto"/>
              <w:jc w:val="center"/>
              <w:rPr>
                <w:ins w:id="2368" w:author="Alotaibi, Raed" w:date="2019-06-21T09:58:00Z"/>
                <w:rFonts w:ascii="Calibri" w:eastAsia="Times New Roman" w:hAnsi="Calibri" w:cs="Calibri"/>
                <w:color w:val="000000"/>
              </w:rPr>
            </w:pPr>
            <w:ins w:id="2369" w:author="Alotaibi, Raed" w:date="2019-06-21T09:58:00Z">
              <w:r w:rsidRPr="001B2369">
                <w:rPr>
                  <w:rFonts w:ascii="Calibri" w:eastAsia="Times New Roman" w:hAnsi="Calibri" w:cs="Calibri"/>
                  <w:color w:val="000000"/>
                </w:rPr>
                <w:t>14.4</w:t>
              </w:r>
            </w:ins>
          </w:p>
        </w:tc>
        <w:tc>
          <w:tcPr>
            <w:tcW w:w="620" w:type="pct"/>
            <w:tcBorders>
              <w:top w:val="nil"/>
              <w:left w:val="nil"/>
              <w:bottom w:val="single" w:sz="4" w:space="0" w:color="auto"/>
              <w:right w:val="single" w:sz="4" w:space="0" w:color="auto"/>
            </w:tcBorders>
            <w:shd w:val="clear" w:color="auto" w:fill="auto"/>
            <w:noWrap/>
            <w:vAlign w:val="bottom"/>
            <w:hideMark/>
            <w:tcPrChange w:id="23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761B25" w14:textId="77777777" w:rsidR="001B2369" w:rsidRPr="001B2369" w:rsidRDefault="001B2369" w:rsidP="001B2369">
            <w:pPr>
              <w:spacing w:after="0" w:line="240" w:lineRule="auto"/>
              <w:jc w:val="center"/>
              <w:rPr>
                <w:ins w:id="2371" w:author="Alotaibi, Raed" w:date="2019-06-21T09:58:00Z"/>
                <w:rFonts w:ascii="Calibri" w:eastAsia="Times New Roman" w:hAnsi="Calibri" w:cs="Calibri"/>
                <w:color w:val="000000"/>
              </w:rPr>
            </w:pPr>
            <w:ins w:id="237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7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FC49C8" w14:textId="77777777" w:rsidR="001B2369" w:rsidRPr="001B2369" w:rsidRDefault="001B2369" w:rsidP="001B2369">
            <w:pPr>
              <w:spacing w:after="0" w:line="240" w:lineRule="auto"/>
              <w:jc w:val="center"/>
              <w:rPr>
                <w:ins w:id="2374" w:author="Alotaibi, Raed" w:date="2019-06-21T09:58:00Z"/>
                <w:rFonts w:ascii="Calibri" w:eastAsia="Times New Roman" w:hAnsi="Calibri" w:cs="Calibri"/>
                <w:color w:val="000000"/>
              </w:rPr>
            </w:pPr>
            <w:ins w:id="2375" w:author="Alotaibi, Raed" w:date="2019-06-21T09:58:00Z">
              <w:r w:rsidRPr="001B2369">
                <w:rPr>
                  <w:rFonts w:ascii="Calibri" w:eastAsia="Times New Roman" w:hAnsi="Calibri" w:cs="Calibri"/>
                  <w:color w:val="000000"/>
                </w:rPr>
                <w:t>18.2</w:t>
              </w:r>
            </w:ins>
          </w:p>
        </w:tc>
        <w:tc>
          <w:tcPr>
            <w:tcW w:w="620" w:type="pct"/>
            <w:tcBorders>
              <w:top w:val="nil"/>
              <w:left w:val="nil"/>
              <w:bottom w:val="single" w:sz="4" w:space="0" w:color="auto"/>
              <w:right w:val="single" w:sz="4" w:space="0" w:color="auto"/>
            </w:tcBorders>
            <w:shd w:val="clear" w:color="auto" w:fill="auto"/>
            <w:noWrap/>
            <w:vAlign w:val="bottom"/>
            <w:hideMark/>
            <w:tcPrChange w:id="237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FA77AB7" w14:textId="77777777" w:rsidR="001B2369" w:rsidRPr="001B2369" w:rsidRDefault="001B2369" w:rsidP="001B2369">
            <w:pPr>
              <w:spacing w:after="0" w:line="240" w:lineRule="auto"/>
              <w:jc w:val="center"/>
              <w:rPr>
                <w:ins w:id="2377" w:author="Alotaibi, Raed" w:date="2019-06-21T09:58:00Z"/>
                <w:rFonts w:ascii="Calibri" w:eastAsia="Times New Roman" w:hAnsi="Calibri" w:cs="Calibri"/>
                <w:color w:val="000000"/>
              </w:rPr>
            </w:pPr>
            <w:ins w:id="2378" w:author="Alotaibi, Raed" w:date="2019-06-21T09:58:00Z">
              <w:r w:rsidRPr="001B2369">
                <w:rPr>
                  <w:rFonts w:ascii="Calibri" w:eastAsia="Times New Roman" w:hAnsi="Calibri" w:cs="Calibri"/>
                  <w:color w:val="000000"/>
                </w:rPr>
                <w:t>12.5</w:t>
              </w:r>
            </w:ins>
          </w:p>
        </w:tc>
        <w:tc>
          <w:tcPr>
            <w:tcW w:w="620" w:type="pct"/>
            <w:tcBorders>
              <w:top w:val="nil"/>
              <w:left w:val="nil"/>
              <w:bottom w:val="single" w:sz="4" w:space="0" w:color="auto"/>
              <w:right w:val="single" w:sz="4" w:space="0" w:color="auto"/>
            </w:tcBorders>
            <w:shd w:val="clear" w:color="auto" w:fill="auto"/>
            <w:noWrap/>
            <w:vAlign w:val="bottom"/>
            <w:hideMark/>
            <w:tcPrChange w:id="237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1B781A" w14:textId="77777777" w:rsidR="001B2369" w:rsidRPr="001B2369" w:rsidRDefault="001B2369" w:rsidP="001B2369">
            <w:pPr>
              <w:spacing w:after="0" w:line="240" w:lineRule="auto"/>
              <w:jc w:val="center"/>
              <w:rPr>
                <w:ins w:id="2380" w:author="Alotaibi, Raed" w:date="2019-06-21T09:58:00Z"/>
                <w:rFonts w:ascii="Calibri" w:eastAsia="Times New Roman" w:hAnsi="Calibri" w:cs="Calibri"/>
                <w:color w:val="000000"/>
              </w:rPr>
            </w:pPr>
            <w:ins w:id="2381" w:author="Alotaibi, Raed" w:date="2019-06-21T09:58:00Z">
              <w:r w:rsidRPr="001B2369">
                <w:rPr>
                  <w:rFonts w:ascii="Calibri" w:eastAsia="Times New Roman" w:hAnsi="Calibri" w:cs="Calibri"/>
                  <w:color w:val="000000"/>
                </w:rPr>
                <w:t>21.0</w:t>
              </w:r>
            </w:ins>
          </w:p>
        </w:tc>
        <w:tc>
          <w:tcPr>
            <w:tcW w:w="740" w:type="pct"/>
            <w:tcBorders>
              <w:top w:val="nil"/>
              <w:left w:val="nil"/>
              <w:bottom w:val="single" w:sz="4" w:space="0" w:color="auto"/>
              <w:right w:val="single" w:sz="4" w:space="0" w:color="auto"/>
            </w:tcBorders>
            <w:shd w:val="clear" w:color="auto" w:fill="auto"/>
            <w:noWrap/>
            <w:vAlign w:val="bottom"/>
            <w:hideMark/>
            <w:tcPrChange w:id="238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3DB4B13" w14:textId="77777777" w:rsidR="001B2369" w:rsidRPr="001B2369" w:rsidRDefault="001B2369" w:rsidP="001B2369">
            <w:pPr>
              <w:spacing w:after="0" w:line="240" w:lineRule="auto"/>
              <w:jc w:val="center"/>
              <w:rPr>
                <w:ins w:id="2383" w:author="Alotaibi, Raed" w:date="2019-06-21T09:58:00Z"/>
                <w:rFonts w:ascii="Calibri" w:eastAsia="Times New Roman" w:hAnsi="Calibri" w:cs="Calibri"/>
                <w:color w:val="000000"/>
              </w:rPr>
            </w:pPr>
            <w:ins w:id="2384" w:author="Alotaibi, Raed" w:date="2019-06-21T09:58:00Z">
              <w:r w:rsidRPr="001B2369">
                <w:rPr>
                  <w:rFonts w:ascii="Calibri" w:eastAsia="Times New Roman" w:hAnsi="Calibri" w:cs="Calibri"/>
                  <w:color w:val="000000"/>
                </w:rPr>
                <w:t>16.6</w:t>
              </w:r>
            </w:ins>
          </w:p>
        </w:tc>
      </w:tr>
      <w:tr w:rsidR="001B2369" w:rsidRPr="001B2369" w14:paraId="6EFB19D3" w14:textId="77777777" w:rsidTr="00091719">
        <w:trPr>
          <w:trHeight w:val="300"/>
          <w:ins w:id="2385" w:author="Alotaibi, Raed" w:date="2019-06-21T09:58:00Z"/>
          <w:trPrChange w:id="238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38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21E8E04" w14:textId="77777777" w:rsidR="001B2369" w:rsidRPr="001B2369" w:rsidRDefault="001B2369" w:rsidP="001B2369">
            <w:pPr>
              <w:spacing w:after="0" w:line="240" w:lineRule="auto"/>
              <w:rPr>
                <w:ins w:id="2388" w:author="Alotaibi, Raed" w:date="2019-06-21T09:58:00Z"/>
                <w:rFonts w:ascii="Calibri" w:eastAsia="Times New Roman" w:hAnsi="Calibri" w:cs="Calibri"/>
                <w:color w:val="000000"/>
              </w:rPr>
            </w:pPr>
            <w:ins w:id="2389" w:author="Alotaibi, Raed" w:date="2019-06-21T09:58:00Z">
              <w:r w:rsidRPr="001B2369">
                <w:rPr>
                  <w:rFonts w:ascii="Calibri" w:eastAsia="Times New Roman" w:hAnsi="Calibri" w:cs="Calibri"/>
                  <w:color w:val="000000"/>
                </w:rPr>
                <w:t>Utah</w:t>
              </w:r>
            </w:ins>
          </w:p>
        </w:tc>
        <w:tc>
          <w:tcPr>
            <w:tcW w:w="620" w:type="pct"/>
            <w:tcBorders>
              <w:top w:val="nil"/>
              <w:left w:val="nil"/>
              <w:bottom w:val="single" w:sz="4" w:space="0" w:color="auto"/>
              <w:right w:val="single" w:sz="4" w:space="0" w:color="auto"/>
            </w:tcBorders>
            <w:shd w:val="clear" w:color="auto" w:fill="auto"/>
            <w:noWrap/>
            <w:vAlign w:val="bottom"/>
            <w:hideMark/>
            <w:tcPrChange w:id="239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93AE6FB" w14:textId="77777777" w:rsidR="001B2369" w:rsidRPr="001B2369" w:rsidRDefault="001B2369" w:rsidP="001B2369">
            <w:pPr>
              <w:spacing w:after="0" w:line="240" w:lineRule="auto"/>
              <w:jc w:val="center"/>
              <w:rPr>
                <w:ins w:id="2391" w:author="Alotaibi, Raed" w:date="2019-06-21T09:58:00Z"/>
                <w:rFonts w:ascii="Calibri" w:eastAsia="Times New Roman" w:hAnsi="Calibri" w:cs="Calibri"/>
                <w:color w:val="000000"/>
              </w:rPr>
            </w:pPr>
            <w:ins w:id="239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9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BBCF26" w14:textId="77777777" w:rsidR="001B2369" w:rsidRPr="001B2369" w:rsidRDefault="001B2369" w:rsidP="001B2369">
            <w:pPr>
              <w:spacing w:after="0" w:line="240" w:lineRule="auto"/>
              <w:jc w:val="center"/>
              <w:rPr>
                <w:ins w:id="2394" w:author="Alotaibi, Raed" w:date="2019-06-21T09:58:00Z"/>
                <w:rFonts w:ascii="Calibri" w:eastAsia="Times New Roman" w:hAnsi="Calibri" w:cs="Calibri"/>
                <w:color w:val="000000"/>
              </w:rPr>
            </w:pPr>
            <w:ins w:id="2395" w:author="Alotaibi, Raed" w:date="2019-06-21T09:58:00Z">
              <w:r w:rsidRPr="001B2369">
                <w:rPr>
                  <w:rFonts w:ascii="Calibri" w:eastAsia="Times New Roman" w:hAnsi="Calibri" w:cs="Calibri"/>
                  <w:color w:val="000000"/>
                </w:rPr>
                <w:t>15.4</w:t>
              </w:r>
            </w:ins>
          </w:p>
        </w:tc>
        <w:tc>
          <w:tcPr>
            <w:tcW w:w="620" w:type="pct"/>
            <w:tcBorders>
              <w:top w:val="nil"/>
              <w:left w:val="nil"/>
              <w:bottom w:val="single" w:sz="4" w:space="0" w:color="auto"/>
              <w:right w:val="single" w:sz="4" w:space="0" w:color="auto"/>
            </w:tcBorders>
            <w:shd w:val="clear" w:color="auto" w:fill="auto"/>
            <w:noWrap/>
            <w:vAlign w:val="bottom"/>
            <w:hideMark/>
            <w:tcPrChange w:id="239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06C5D6" w14:textId="77777777" w:rsidR="001B2369" w:rsidRPr="001B2369" w:rsidRDefault="001B2369" w:rsidP="001B2369">
            <w:pPr>
              <w:spacing w:after="0" w:line="240" w:lineRule="auto"/>
              <w:jc w:val="center"/>
              <w:rPr>
                <w:ins w:id="2397" w:author="Alotaibi, Raed" w:date="2019-06-21T09:58:00Z"/>
                <w:rFonts w:ascii="Calibri" w:eastAsia="Times New Roman" w:hAnsi="Calibri" w:cs="Calibri"/>
                <w:color w:val="000000"/>
              </w:rPr>
            </w:pPr>
            <w:ins w:id="2398" w:author="Alotaibi, Raed" w:date="2019-06-21T09:58:00Z">
              <w:r w:rsidRPr="001B2369">
                <w:rPr>
                  <w:rFonts w:ascii="Calibri" w:eastAsia="Times New Roman" w:hAnsi="Calibri" w:cs="Calibri"/>
                  <w:color w:val="000000"/>
                </w:rPr>
                <w:t>11.9</w:t>
              </w:r>
            </w:ins>
          </w:p>
        </w:tc>
        <w:tc>
          <w:tcPr>
            <w:tcW w:w="620" w:type="pct"/>
            <w:tcBorders>
              <w:top w:val="nil"/>
              <w:left w:val="nil"/>
              <w:bottom w:val="single" w:sz="4" w:space="0" w:color="auto"/>
              <w:right w:val="single" w:sz="4" w:space="0" w:color="auto"/>
            </w:tcBorders>
            <w:shd w:val="clear" w:color="auto" w:fill="auto"/>
            <w:noWrap/>
            <w:vAlign w:val="bottom"/>
            <w:hideMark/>
            <w:tcPrChange w:id="239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9E08532" w14:textId="77777777" w:rsidR="001B2369" w:rsidRPr="001B2369" w:rsidRDefault="001B2369" w:rsidP="001B2369">
            <w:pPr>
              <w:spacing w:after="0" w:line="240" w:lineRule="auto"/>
              <w:jc w:val="center"/>
              <w:rPr>
                <w:ins w:id="2400" w:author="Alotaibi, Raed" w:date="2019-06-21T09:58:00Z"/>
                <w:rFonts w:ascii="Calibri" w:eastAsia="Times New Roman" w:hAnsi="Calibri" w:cs="Calibri"/>
                <w:color w:val="000000"/>
              </w:rPr>
            </w:pPr>
            <w:ins w:id="2401" w:author="Alotaibi, Raed" w:date="2019-06-21T09:58:00Z">
              <w:r w:rsidRPr="001B2369">
                <w:rPr>
                  <w:rFonts w:ascii="Calibri" w:eastAsia="Times New Roman" w:hAnsi="Calibri" w:cs="Calibri"/>
                  <w:color w:val="000000"/>
                </w:rPr>
                <w:t>5.6</w:t>
              </w:r>
            </w:ins>
          </w:p>
        </w:tc>
        <w:tc>
          <w:tcPr>
            <w:tcW w:w="620" w:type="pct"/>
            <w:tcBorders>
              <w:top w:val="nil"/>
              <w:left w:val="nil"/>
              <w:bottom w:val="single" w:sz="4" w:space="0" w:color="auto"/>
              <w:right w:val="single" w:sz="4" w:space="0" w:color="auto"/>
            </w:tcBorders>
            <w:shd w:val="clear" w:color="auto" w:fill="auto"/>
            <w:noWrap/>
            <w:vAlign w:val="bottom"/>
            <w:hideMark/>
            <w:tcPrChange w:id="240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62C2ED" w14:textId="77777777" w:rsidR="001B2369" w:rsidRPr="001B2369" w:rsidRDefault="001B2369" w:rsidP="001B2369">
            <w:pPr>
              <w:spacing w:after="0" w:line="240" w:lineRule="auto"/>
              <w:jc w:val="center"/>
              <w:rPr>
                <w:ins w:id="2403" w:author="Alotaibi, Raed" w:date="2019-06-21T09:58:00Z"/>
                <w:rFonts w:ascii="Calibri" w:eastAsia="Times New Roman" w:hAnsi="Calibri" w:cs="Calibri"/>
                <w:color w:val="000000"/>
              </w:rPr>
            </w:pPr>
            <w:ins w:id="2404" w:author="Alotaibi, Raed" w:date="2019-06-21T09:58:00Z">
              <w:r w:rsidRPr="001B2369">
                <w:rPr>
                  <w:rFonts w:ascii="Calibri" w:eastAsia="Times New Roman" w:hAnsi="Calibri" w:cs="Calibri"/>
                  <w:color w:val="000000"/>
                </w:rPr>
                <w:t>9.3</w:t>
              </w:r>
            </w:ins>
          </w:p>
        </w:tc>
        <w:tc>
          <w:tcPr>
            <w:tcW w:w="740" w:type="pct"/>
            <w:tcBorders>
              <w:top w:val="nil"/>
              <w:left w:val="nil"/>
              <w:bottom w:val="single" w:sz="4" w:space="0" w:color="auto"/>
              <w:right w:val="single" w:sz="4" w:space="0" w:color="auto"/>
            </w:tcBorders>
            <w:shd w:val="clear" w:color="auto" w:fill="auto"/>
            <w:noWrap/>
            <w:vAlign w:val="bottom"/>
            <w:hideMark/>
            <w:tcPrChange w:id="240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8DCF04B" w14:textId="77777777" w:rsidR="001B2369" w:rsidRPr="001B2369" w:rsidRDefault="001B2369" w:rsidP="001B2369">
            <w:pPr>
              <w:spacing w:after="0" w:line="240" w:lineRule="auto"/>
              <w:jc w:val="center"/>
              <w:rPr>
                <w:ins w:id="2406" w:author="Alotaibi, Raed" w:date="2019-06-21T09:58:00Z"/>
                <w:rFonts w:ascii="Calibri" w:eastAsia="Times New Roman" w:hAnsi="Calibri" w:cs="Calibri"/>
                <w:color w:val="000000"/>
              </w:rPr>
            </w:pPr>
            <w:ins w:id="2407" w:author="Alotaibi, Raed" w:date="2019-06-21T09:58:00Z">
              <w:r w:rsidRPr="001B2369">
                <w:rPr>
                  <w:rFonts w:ascii="Calibri" w:eastAsia="Times New Roman" w:hAnsi="Calibri" w:cs="Calibri"/>
                  <w:color w:val="000000"/>
                </w:rPr>
                <w:t>10.4</w:t>
              </w:r>
            </w:ins>
          </w:p>
        </w:tc>
      </w:tr>
      <w:tr w:rsidR="001B2369" w:rsidRPr="001B2369" w14:paraId="19AE5BAF" w14:textId="77777777" w:rsidTr="00091719">
        <w:trPr>
          <w:trHeight w:val="300"/>
          <w:ins w:id="2408" w:author="Alotaibi, Raed" w:date="2019-06-21T09:58:00Z"/>
          <w:trPrChange w:id="240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41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21AB6C7" w14:textId="77777777" w:rsidR="001B2369" w:rsidRPr="001B2369" w:rsidRDefault="001B2369" w:rsidP="001B2369">
            <w:pPr>
              <w:spacing w:after="0" w:line="240" w:lineRule="auto"/>
              <w:rPr>
                <w:ins w:id="2411" w:author="Alotaibi, Raed" w:date="2019-06-21T09:58:00Z"/>
                <w:rFonts w:ascii="Calibri" w:eastAsia="Times New Roman" w:hAnsi="Calibri" w:cs="Calibri"/>
                <w:color w:val="000000"/>
              </w:rPr>
            </w:pPr>
            <w:ins w:id="2412" w:author="Alotaibi, Raed" w:date="2019-06-21T09:58:00Z">
              <w:r w:rsidRPr="001B2369">
                <w:rPr>
                  <w:rFonts w:ascii="Calibri" w:eastAsia="Times New Roman" w:hAnsi="Calibri" w:cs="Calibri"/>
                  <w:color w:val="000000"/>
                </w:rPr>
                <w:t>Vermont</w:t>
              </w:r>
            </w:ins>
          </w:p>
        </w:tc>
        <w:tc>
          <w:tcPr>
            <w:tcW w:w="620" w:type="pct"/>
            <w:tcBorders>
              <w:top w:val="nil"/>
              <w:left w:val="nil"/>
              <w:bottom w:val="single" w:sz="4" w:space="0" w:color="auto"/>
              <w:right w:val="single" w:sz="4" w:space="0" w:color="auto"/>
            </w:tcBorders>
            <w:shd w:val="clear" w:color="auto" w:fill="auto"/>
            <w:noWrap/>
            <w:vAlign w:val="bottom"/>
            <w:hideMark/>
            <w:tcPrChange w:id="241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E2C556" w14:textId="77777777" w:rsidR="001B2369" w:rsidRPr="001B2369" w:rsidRDefault="001B2369" w:rsidP="001B2369">
            <w:pPr>
              <w:spacing w:after="0" w:line="240" w:lineRule="auto"/>
              <w:jc w:val="center"/>
              <w:rPr>
                <w:ins w:id="2414" w:author="Alotaibi, Raed" w:date="2019-06-21T09:58:00Z"/>
                <w:rFonts w:ascii="Calibri" w:eastAsia="Times New Roman" w:hAnsi="Calibri" w:cs="Calibri"/>
                <w:color w:val="000000"/>
              </w:rPr>
            </w:pPr>
            <w:ins w:id="2415" w:author="Alotaibi, Raed" w:date="2019-06-21T09:58:00Z">
              <w:r w:rsidRPr="001B2369">
                <w:rPr>
                  <w:rFonts w:ascii="Calibri" w:eastAsia="Times New Roman" w:hAnsi="Calibri" w:cs="Calibri"/>
                  <w:color w:val="000000"/>
                </w:rPr>
                <w:t>13.5</w:t>
              </w:r>
            </w:ins>
          </w:p>
        </w:tc>
        <w:tc>
          <w:tcPr>
            <w:tcW w:w="620" w:type="pct"/>
            <w:tcBorders>
              <w:top w:val="nil"/>
              <w:left w:val="nil"/>
              <w:bottom w:val="single" w:sz="4" w:space="0" w:color="auto"/>
              <w:right w:val="single" w:sz="4" w:space="0" w:color="auto"/>
            </w:tcBorders>
            <w:shd w:val="clear" w:color="auto" w:fill="auto"/>
            <w:noWrap/>
            <w:vAlign w:val="bottom"/>
            <w:hideMark/>
            <w:tcPrChange w:id="241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B9544D" w14:textId="77777777" w:rsidR="001B2369" w:rsidRPr="001B2369" w:rsidRDefault="001B2369" w:rsidP="001B2369">
            <w:pPr>
              <w:spacing w:after="0" w:line="240" w:lineRule="auto"/>
              <w:jc w:val="center"/>
              <w:rPr>
                <w:ins w:id="2417" w:author="Alotaibi, Raed" w:date="2019-06-21T09:58:00Z"/>
                <w:rFonts w:ascii="Calibri" w:eastAsia="Times New Roman" w:hAnsi="Calibri" w:cs="Calibri"/>
                <w:color w:val="000000"/>
              </w:rPr>
            </w:pPr>
            <w:ins w:id="2418" w:author="Alotaibi, Raed" w:date="2019-06-21T09:58:00Z">
              <w:r w:rsidRPr="001B2369">
                <w:rPr>
                  <w:rFonts w:ascii="Calibri" w:eastAsia="Times New Roman" w:hAnsi="Calibri" w:cs="Calibri"/>
                  <w:color w:val="000000"/>
                </w:rPr>
                <w:t>4.4</w:t>
              </w:r>
            </w:ins>
          </w:p>
        </w:tc>
        <w:tc>
          <w:tcPr>
            <w:tcW w:w="620" w:type="pct"/>
            <w:tcBorders>
              <w:top w:val="nil"/>
              <w:left w:val="nil"/>
              <w:bottom w:val="single" w:sz="4" w:space="0" w:color="auto"/>
              <w:right w:val="single" w:sz="4" w:space="0" w:color="auto"/>
            </w:tcBorders>
            <w:shd w:val="clear" w:color="auto" w:fill="auto"/>
            <w:noWrap/>
            <w:vAlign w:val="bottom"/>
            <w:hideMark/>
            <w:tcPrChange w:id="241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E3E292" w14:textId="77777777" w:rsidR="001B2369" w:rsidRPr="001B2369" w:rsidRDefault="001B2369" w:rsidP="001B2369">
            <w:pPr>
              <w:spacing w:after="0" w:line="240" w:lineRule="auto"/>
              <w:jc w:val="center"/>
              <w:rPr>
                <w:ins w:id="2420" w:author="Alotaibi, Raed" w:date="2019-06-21T09:58:00Z"/>
                <w:rFonts w:ascii="Calibri" w:eastAsia="Times New Roman" w:hAnsi="Calibri" w:cs="Calibri"/>
                <w:color w:val="000000"/>
              </w:rPr>
            </w:pPr>
            <w:ins w:id="2421" w:author="Alotaibi, Raed" w:date="2019-06-21T09:58:00Z">
              <w:r w:rsidRPr="001B2369">
                <w:rPr>
                  <w:rFonts w:ascii="Calibri" w:eastAsia="Times New Roman" w:hAnsi="Calibri" w:cs="Calibri"/>
                  <w:color w:val="000000"/>
                </w:rPr>
                <w:t>8.5</w:t>
              </w:r>
            </w:ins>
          </w:p>
        </w:tc>
        <w:tc>
          <w:tcPr>
            <w:tcW w:w="620" w:type="pct"/>
            <w:tcBorders>
              <w:top w:val="nil"/>
              <w:left w:val="nil"/>
              <w:bottom w:val="single" w:sz="4" w:space="0" w:color="auto"/>
              <w:right w:val="single" w:sz="4" w:space="0" w:color="auto"/>
            </w:tcBorders>
            <w:shd w:val="clear" w:color="auto" w:fill="auto"/>
            <w:noWrap/>
            <w:vAlign w:val="bottom"/>
            <w:hideMark/>
            <w:tcPrChange w:id="242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77B14A" w14:textId="77777777" w:rsidR="001B2369" w:rsidRPr="001B2369" w:rsidRDefault="001B2369" w:rsidP="001B2369">
            <w:pPr>
              <w:spacing w:after="0" w:line="240" w:lineRule="auto"/>
              <w:jc w:val="center"/>
              <w:rPr>
                <w:ins w:id="2423" w:author="Alotaibi, Raed" w:date="2019-06-21T09:58:00Z"/>
                <w:rFonts w:ascii="Calibri" w:eastAsia="Times New Roman" w:hAnsi="Calibri" w:cs="Calibri"/>
                <w:color w:val="000000"/>
              </w:rPr>
            </w:pPr>
            <w:ins w:id="2424" w:author="Alotaibi, Raed" w:date="2019-06-21T09:58:00Z">
              <w:r w:rsidRPr="001B2369">
                <w:rPr>
                  <w:rFonts w:ascii="Calibri" w:eastAsia="Times New Roman" w:hAnsi="Calibri" w:cs="Calibri"/>
                  <w:color w:val="000000"/>
                </w:rPr>
                <w:t>21.2</w:t>
              </w:r>
            </w:ins>
          </w:p>
        </w:tc>
        <w:tc>
          <w:tcPr>
            <w:tcW w:w="620" w:type="pct"/>
            <w:tcBorders>
              <w:top w:val="nil"/>
              <w:left w:val="nil"/>
              <w:bottom w:val="single" w:sz="4" w:space="0" w:color="auto"/>
              <w:right w:val="single" w:sz="4" w:space="0" w:color="auto"/>
            </w:tcBorders>
            <w:shd w:val="clear" w:color="auto" w:fill="auto"/>
            <w:noWrap/>
            <w:vAlign w:val="bottom"/>
            <w:hideMark/>
            <w:tcPrChange w:id="242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AD92AD7" w14:textId="77777777" w:rsidR="001B2369" w:rsidRPr="001B2369" w:rsidRDefault="001B2369" w:rsidP="001B2369">
            <w:pPr>
              <w:spacing w:after="0" w:line="240" w:lineRule="auto"/>
              <w:jc w:val="center"/>
              <w:rPr>
                <w:ins w:id="2426" w:author="Alotaibi, Raed" w:date="2019-06-21T09:58:00Z"/>
                <w:rFonts w:ascii="Calibri" w:eastAsia="Times New Roman" w:hAnsi="Calibri" w:cs="Calibri"/>
                <w:color w:val="000000"/>
              </w:rPr>
            </w:pPr>
            <w:ins w:id="2427" w:author="Alotaibi, Raed" w:date="2019-06-21T09:58:00Z">
              <w:r w:rsidRPr="001B2369">
                <w:rPr>
                  <w:rFonts w:ascii="Calibri" w:eastAsia="Times New Roman" w:hAnsi="Calibri" w:cs="Calibri"/>
                  <w:color w:val="000000"/>
                </w:rPr>
                <w:t>10.4</w:t>
              </w:r>
            </w:ins>
          </w:p>
        </w:tc>
        <w:tc>
          <w:tcPr>
            <w:tcW w:w="740" w:type="pct"/>
            <w:tcBorders>
              <w:top w:val="nil"/>
              <w:left w:val="nil"/>
              <w:bottom w:val="single" w:sz="4" w:space="0" w:color="auto"/>
              <w:right w:val="single" w:sz="4" w:space="0" w:color="auto"/>
            </w:tcBorders>
            <w:shd w:val="clear" w:color="auto" w:fill="auto"/>
            <w:noWrap/>
            <w:vAlign w:val="bottom"/>
            <w:hideMark/>
            <w:tcPrChange w:id="242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84D5479" w14:textId="77777777" w:rsidR="001B2369" w:rsidRPr="001B2369" w:rsidRDefault="001B2369" w:rsidP="001B2369">
            <w:pPr>
              <w:spacing w:after="0" w:line="240" w:lineRule="auto"/>
              <w:jc w:val="center"/>
              <w:rPr>
                <w:ins w:id="2429" w:author="Alotaibi, Raed" w:date="2019-06-21T09:58:00Z"/>
                <w:rFonts w:ascii="Calibri" w:eastAsia="Times New Roman" w:hAnsi="Calibri" w:cs="Calibri"/>
                <w:color w:val="000000"/>
              </w:rPr>
            </w:pPr>
            <w:ins w:id="2430" w:author="Alotaibi, Raed" w:date="2019-06-21T09:58:00Z">
              <w:r w:rsidRPr="001B2369">
                <w:rPr>
                  <w:rFonts w:ascii="Calibri" w:eastAsia="Times New Roman" w:hAnsi="Calibri" w:cs="Calibri"/>
                  <w:color w:val="000000"/>
                </w:rPr>
                <w:t>11.5</w:t>
              </w:r>
            </w:ins>
          </w:p>
        </w:tc>
      </w:tr>
      <w:tr w:rsidR="001B2369" w:rsidRPr="001B2369" w14:paraId="13A0992C" w14:textId="77777777" w:rsidTr="00091719">
        <w:trPr>
          <w:trHeight w:val="300"/>
          <w:ins w:id="2431" w:author="Alotaibi, Raed" w:date="2019-06-21T09:58:00Z"/>
          <w:trPrChange w:id="243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43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100051E" w14:textId="77777777" w:rsidR="001B2369" w:rsidRPr="001B2369" w:rsidRDefault="001B2369" w:rsidP="001B2369">
            <w:pPr>
              <w:spacing w:after="0" w:line="240" w:lineRule="auto"/>
              <w:rPr>
                <w:ins w:id="2434" w:author="Alotaibi, Raed" w:date="2019-06-21T09:58:00Z"/>
                <w:rFonts w:ascii="Calibri" w:eastAsia="Times New Roman" w:hAnsi="Calibri" w:cs="Calibri"/>
                <w:color w:val="000000"/>
              </w:rPr>
            </w:pPr>
            <w:ins w:id="2435" w:author="Alotaibi, Raed" w:date="2019-06-21T09:58:00Z">
              <w:r w:rsidRPr="001B2369">
                <w:rPr>
                  <w:rFonts w:ascii="Calibri" w:eastAsia="Times New Roman" w:hAnsi="Calibri" w:cs="Calibri"/>
                  <w:color w:val="000000"/>
                </w:rPr>
                <w:t>Virginia</w:t>
              </w:r>
            </w:ins>
          </w:p>
        </w:tc>
        <w:tc>
          <w:tcPr>
            <w:tcW w:w="620" w:type="pct"/>
            <w:tcBorders>
              <w:top w:val="nil"/>
              <w:left w:val="nil"/>
              <w:bottom w:val="single" w:sz="4" w:space="0" w:color="auto"/>
              <w:right w:val="single" w:sz="4" w:space="0" w:color="auto"/>
            </w:tcBorders>
            <w:shd w:val="clear" w:color="auto" w:fill="auto"/>
            <w:noWrap/>
            <w:vAlign w:val="bottom"/>
            <w:hideMark/>
            <w:tcPrChange w:id="243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D120C0" w14:textId="77777777" w:rsidR="001B2369" w:rsidRPr="001B2369" w:rsidRDefault="001B2369" w:rsidP="001B2369">
            <w:pPr>
              <w:spacing w:after="0" w:line="240" w:lineRule="auto"/>
              <w:jc w:val="center"/>
              <w:rPr>
                <w:ins w:id="2437" w:author="Alotaibi, Raed" w:date="2019-06-21T09:58:00Z"/>
                <w:rFonts w:ascii="Calibri" w:eastAsia="Times New Roman" w:hAnsi="Calibri" w:cs="Calibri"/>
                <w:color w:val="000000"/>
              </w:rPr>
            </w:pPr>
            <w:ins w:id="243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3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E218DA" w14:textId="77777777" w:rsidR="001B2369" w:rsidRPr="001B2369" w:rsidRDefault="001B2369" w:rsidP="001B2369">
            <w:pPr>
              <w:spacing w:after="0" w:line="240" w:lineRule="auto"/>
              <w:jc w:val="center"/>
              <w:rPr>
                <w:ins w:id="2440" w:author="Alotaibi, Raed" w:date="2019-06-21T09:58:00Z"/>
                <w:rFonts w:ascii="Calibri" w:eastAsia="Times New Roman" w:hAnsi="Calibri" w:cs="Calibri"/>
                <w:color w:val="000000"/>
              </w:rPr>
            </w:pPr>
            <w:ins w:id="244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4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E03863" w14:textId="77777777" w:rsidR="001B2369" w:rsidRPr="001B2369" w:rsidRDefault="001B2369" w:rsidP="001B2369">
            <w:pPr>
              <w:spacing w:after="0" w:line="240" w:lineRule="auto"/>
              <w:jc w:val="center"/>
              <w:rPr>
                <w:ins w:id="2443" w:author="Alotaibi, Raed" w:date="2019-06-21T09:58:00Z"/>
                <w:rFonts w:ascii="Calibri" w:eastAsia="Times New Roman" w:hAnsi="Calibri" w:cs="Calibri"/>
                <w:color w:val="000000"/>
              </w:rPr>
            </w:pPr>
            <w:ins w:id="244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4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E01BF6" w14:textId="77777777" w:rsidR="001B2369" w:rsidRPr="001B2369" w:rsidRDefault="001B2369" w:rsidP="001B2369">
            <w:pPr>
              <w:spacing w:after="0" w:line="240" w:lineRule="auto"/>
              <w:jc w:val="center"/>
              <w:rPr>
                <w:ins w:id="2446" w:author="Alotaibi, Raed" w:date="2019-06-21T09:58:00Z"/>
                <w:rFonts w:ascii="Calibri" w:eastAsia="Times New Roman" w:hAnsi="Calibri" w:cs="Calibri"/>
                <w:color w:val="000000"/>
              </w:rPr>
            </w:pPr>
            <w:ins w:id="244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4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9D78B8" w14:textId="77777777" w:rsidR="001B2369" w:rsidRPr="001B2369" w:rsidRDefault="001B2369" w:rsidP="001B2369">
            <w:pPr>
              <w:spacing w:after="0" w:line="240" w:lineRule="auto"/>
              <w:jc w:val="center"/>
              <w:rPr>
                <w:ins w:id="2449" w:author="Alotaibi, Raed" w:date="2019-06-21T09:58:00Z"/>
                <w:rFonts w:ascii="Calibri" w:eastAsia="Times New Roman" w:hAnsi="Calibri" w:cs="Calibri"/>
                <w:color w:val="000000"/>
              </w:rPr>
            </w:pPr>
            <w:ins w:id="2450"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45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D2D0835" w14:textId="77777777" w:rsidR="001B2369" w:rsidRPr="001B2369" w:rsidRDefault="001B2369" w:rsidP="001B2369">
            <w:pPr>
              <w:spacing w:after="0" w:line="240" w:lineRule="auto"/>
              <w:jc w:val="center"/>
              <w:rPr>
                <w:ins w:id="2452" w:author="Alotaibi, Raed" w:date="2019-06-21T09:58:00Z"/>
                <w:rFonts w:ascii="Calibri" w:eastAsia="Times New Roman" w:hAnsi="Calibri" w:cs="Calibri"/>
                <w:color w:val="000000"/>
              </w:rPr>
            </w:pPr>
            <w:ins w:id="2453" w:author="Alotaibi, Raed" w:date="2019-06-21T09:58:00Z">
              <w:r w:rsidRPr="001B2369">
                <w:rPr>
                  <w:rFonts w:ascii="Calibri" w:eastAsia="Times New Roman" w:hAnsi="Calibri" w:cs="Calibri"/>
                  <w:color w:val="000000"/>
                </w:rPr>
                <w:t> </w:t>
              </w:r>
            </w:ins>
          </w:p>
        </w:tc>
      </w:tr>
      <w:tr w:rsidR="001B2369" w:rsidRPr="001B2369" w14:paraId="2842BF36" w14:textId="77777777" w:rsidTr="00091719">
        <w:trPr>
          <w:trHeight w:val="300"/>
          <w:ins w:id="2454" w:author="Alotaibi, Raed" w:date="2019-06-21T09:58:00Z"/>
          <w:trPrChange w:id="245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45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20DE24" w14:textId="77777777" w:rsidR="001B2369" w:rsidRPr="001B2369" w:rsidRDefault="001B2369" w:rsidP="001B2369">
            <w:pPr>
              <w:spacing w:after="0" w:line="240" w:lineRule="auto"/>
              <w:rPr>
                <w:ins w:id="2457" w:author="Alotaibi, Raed" w:date="2019-06-21T09:58:00Z"/>
                <w:rFonts w:ascii="Calibri" w:eastAsia="Times New Roman" w:hAnsi="Calibri" w:cs="Calibri"/>
                <w:color w:val="000000"/>
              </w:rPr>
            </w:pPr>
            <w:ins w:id="2458" w:author="Alotaibi, Raed" w:date="2019-06-21T09:58:00Z">
              <w:r w:rsidRPr="001B2369">
                <w:rPr>
                  <w:rFonts w:ascii="Calibri" w:eastAsia="Times New Roman" w:hAnsi="Calibri" w:cs="Calibri"/>
                  <w:color w:val="000000"/>
                </w:rPr>
                <w:t>Washington</w:t>
              </w:r>
            </w:ins>
          </w:p>
        </w:tc>
        <w:tc>
          <w:tcPr>
            <w:tcW w:w="620" w:type="pct"/>
            <w:tcBorders>
              <w:top w:val="nil"/>
              <w:left w:val="nil"/>
              <w:bottom w:val="single" w:sz="4" w:space="0" w:color="auto"/>
              <w:right w:val="single" w:sz="4" w:space="0" w:color="auto"/>
            </w:tcBorders>
            <w:shd w:val="clear" w:color="auto" w:fill="auto"/>
            <w:noWrap/>
            <w:vAlign w:val="bottom"/>
            <w:hideMark/>
            <w:tcPrChange w:id="245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F6C48C" w14:textId="77777777" w:rsidR="001B2369" w:rsidRPr="001B2369" w:rsidRDefault="001B2369" w:rsidP="001B2369">
            <w:pPr>
              <w:spacing w:after="0" w:line="240" w:lineRule="auto"/>
              <w:jc w:val="center"/>
              <w:rPr>
                <w:ins w:id="2460" w:author="Alotaibi, Raed" w:date="2019-06-21T09:58:00Z"/>
                <w:rFonts w:ascii="Calibri" w:eastAsia="Times New Roman" w:hAnsi="Calibri" w:cs="Calibri"/>
                <w:color w:val="000000"/>
              </w:rPr>
            </w:pPr>
            <w:ins w:id="246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6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DF14EA" w14:textId="77777777" w:rsidR="001B2369" w:rsidRPr="001B2369" w:rsidRDefault="001B2369" w:rsidP="001B2369">
            <w:pPr>
              <w:spacing w:after="0" w:line="240" w:lineRule="auto"/>
              <w:jc w:val="center"/>
              <w:rPr>
                <w:ins w:id="2463" w:author="Alotaibi, Raed" w:date="2019-06-21T09:58:00Z"/>
                <w:rFonts w:ascii="Calibri" w:eastAsia="Times New Roman" w:hAnsi="Calibri" w:cs="Calibri"/>
                <w:color w:val="000000"/>
              </w:rPr>
            </w:pPr>
            <w:ins w:id="246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6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3217C6" w14:textId="77777777" w:rsidR="001B2369" w:rsidRPr="001B2369" w:rsidRDefault="001B2369" w:rsidP="001B2369">
            <w:pPr>
              <w:spacing w:after="0" w:line="240" w:lineRule="auto"/>
              <w:jc w:val="center"/>
              <w:rPr>
                <w:ins w:id="2466" w:author="Alotaibi, Raed" w:date="2019-06-21T09:58:00Z"/>
                <w:rFonts w:ascii="Calibri" w:eastAsia="Times New Roman" w:hAnsi="Calibri" w:cs="Calibri"/>
                <w:color w:val="000000"/>
              </w:rPr>
            </w:pPr>
            <w:ins w:id="246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6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4C6B457" w14:textId="77777777" w:rsidR="001B2369" w:rsidRPr="001B2369" w:rsidRDefault="001B2369" w:rsidP="001B2369">
            <w:pPr>
              <w:spacing w:after="0" w:line="240" w:lineRule="auto"/>
              <w:jc w:val="center"/>
              <w:rPr>
                <w:ins w:id="2469" w:author="Alotaibi, Raed" w:date="2019-06-21T09:58:00Z"/>
                <w:rFonts w:ascii="Calibri" w:eastAsia="Times New Roman" w:hAnsi="Calibri" w:cs="Calibri"/>
                <w:color w:val="000000"/>
              </w:rPr>
            </w:pPr>
            <w:ins w:id="2470" w:author="Alotaibi, Raed" w:date="2019-06-21T09:58:00Z">
              <w:r w:rsidRPr="001B2369">
                <w:rPr>
                  <w:rFonts w:ascii="Calibri" w:eastAsia="Times New Roman" w:hAnsi="Calibri" w:cs="Calibri"/>
                  <w:color w:val="000000"/>
                </w:rPr>
                <w:t>7.9</w:t>
              </w:r>
            </w:ins>
          </w:p>
        </w:tc>
        <w:tc>
          <w:tcPr>
            <w:tcW w:w="620" w:type="pct"/>
            <w:tcBorders>
              <w:top w:val="nil"/>
              <w:left w:val="nil"/>
              <w:bottom w:val="single" w:sz="4" w:space="0" w:color="auto"/>
              <w:right w:val="single" w:sz="4" w:space="0" w:color="auto"/>
            </w:tcBorders>
            <w:shd w:val="clear" w:color="auto" w:fill="auto"/>
            <w:noWrap/>
            <w:vAlign w:val="bottom"/>
            <w:hideMark/>
            <w:tcPrChange w:id="247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0123ED" w14:textId="77777777" w:rsidR="001B2369" w:rsidRPr="001B2369" w:rsidRDefault="001B2369" w:rsidP="001B2369">
            <w:pPr>
              <w:spacing w:after="0" w:line="240" w:lineRule="auto"/>
              <w:jc w:val="center"/>
              <w:rPr>
                <w:ins w:id="2472" w:author="Alotaibi, Raed" w:date="2019-06-21T09:58:00Z"/>
                <w:rFonts w:ascii="Calibri" w:eastAsia="Times New Roman" w:hAnsi="Calibri" w:cs="Calibri"/>
                <w:color w:val="000000"/>
              </w:rPr>
            </w:pPr>
            <w:ins w:id="2473" w:author="Alotaibi, Raed" w:date="2019-06-21T09:58:00Z">
              <w:r w:rsidRPr="001B2369">
                <w:rPr>
                  <w:rFonts w:ascii="Calibri" w:eastAsia="Times New Roman" w:hAnsi="Calibri" w:cs="Calibri"/>
                  <w:color w:val="000000"/>
                </w:rPr>
                <w:t>5.6</w:t>
              </w:r>
            </w:ins>
          </w:p>
        </w:tc>
        <w:tc>
          <w:tcPr>
            <w:tcW w:w="740" w:type="pct"/>
            <w:tcBorders>
              <w:top w:val="nil"/>
              <w:left w:val="nil"/>
              <w:bottom w:val="single" w:sz="4" w:space="0" w:color="auto"/>
              <w:right w:val="single" w:sz="4" w:space="0" w:color="auto"/>
            </w:tcBorders>
            <w:shd w:val="clear" w:color="auto" w:fill="auto"/>
            <w:noWrap/>
            <w:vAlign w:val="bottom"/>
            <w:hideMark/>
            <w:tcPrChange w:id="247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4CC2F64" w14:textId="77777777" w:rsidR="001B2369" w:rsidRPr="001B2369" w:rsidRDefault="001B2369" w:rsidP="001B2369">
            <w:pPr>
              <w:spacing w:after="0" w:line="240" w:lineRule="auto"/>
              <w:jc w:val="center"/>
              <w:rPr>
                <w:ins w:id="2475" w:author="Alotaibi, Raed" w:date="2019-06-21T09:58:00Z"/>
                <w:rFonts w:ascii="Calibri" w:eastAsia="Times New Roman" w:hAnsi="Calibri" w:cs="Calibri"/>
                <w:color w:val="000000"/>
              </w:rPr>
            </w:pPr>
            <w:ins w:id="2476" w:author="Alotaibi, Raed" w:date="2019-06-21T09:58:00Z">
              <w:r w:rsidRPr="001B2369">
                <w:rPr>
                  <w:rFonts w:ascii="Calibri" w:eastAsia="Times New Roman" w:hAnsi="Calibri" w:cs="Calibri"/>
                  <w:color w:val="000000"/>
                </w:rPr>
                <w:t>6.8</w:t>
              </w:r>
            </w:ins>
          </w:p>
        </w:tc>
      </w:tr>
      <w:tr w:rsidR="001B2369" w:rsidRPr="001B2369" w14:paraId="2E9801AF" w14:textId="77777777" w:rsidTr="00091719">
        <w:trPr>
          <w:trHeight w:val="300"/>
          <w:ins w:id="2477" w:author="Alotaibi, Raed" w:date="2019-06-21T09:58:00Z"/>
          <w:trPrChange w:id="247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47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3AE30B8" w14:textId="77777777" w:rsidR="001B2369" w:rsidRPr="001B2369" w:rsidRDefault="001B2369" w:rsidP="001B2369">
            <w:pPr>
              <w:spacing w:after="0" w:line="240" w:lineRule="auto"/>
              <w:rPr>
                <w:ins w:id="2480" w:author="Alotaibi, Raed" w:date="2019-06-21T09:58:00Z"/>
                <w:rFonts w:ascii="Calibri" w:eastAsia="Times New Roman" w:hAnsi="Calibri" w:cs="Calibri"/>
                <w:color w:val="000000"/>
              </w:rPr>
            </w:pPr>
            <w:ins w:id="2481" w:author="Alotaibi, Raed" w:date="2019-06-21T09:58:00Z">
              <w:r w:rsidRPr="001B2369">
                <w:rPr>
                  <w:rFonts w:ascii="Calibri" w:eastAsia="Times New Roman" w:hAnsi="Calibri" w:cs="Calibri"/>
                  <w:color w:val="000000"/>
                </w:rPr>
                <w:t>West Virginia</w:t>
              </w:r>
            </w:ins>
          </w:p>
        </w:tc>
        <w:tc>
          <w:tcPr>
            <w:tcW w:w="620" w:type="pct"/>
            <w:tcBorders>
              <w:top w:val="nil"/>
              <w:left w:val="nil"/>
              <w:bottom w:val="single" w:sz="4" w:space="0" w:color="auto"/>
              <w:right w:val="single" w:sz="4" w:space="0" w:color="auto"/>
            </w:tcBorders>
            <w:shd w:val="clear" w:color="auto" w:fill="auto"/>
            <w:noWrap/>
            <w:vAlign w:val="bottom"/>
            <w:hideMark/>
            <w:tcPrChange w:id="248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C8FBBDD" w14:textId="77777777" w:rsidR="001B2369" w:rsidRPr="001B2369" w:rsidRDefault="001B2369" w:rsidP="001B2369">
            <w:pPr>
              <w:spacing w:after="0" w:line="240" w:lineRule="auto"/>
              <w:jc w:val="center"/>
              <w:rPr>
                <w:ins w:id="2483" w:author="Alotaibi, Raed" w:date="2019-06-21T09:58:00Z"/>
                <w:rFonts w:ascii="Calibri" w:eastAsia="Times New Roman" w:hAnsi="Calibri" w:cs="Calibri"/>
                <w:color w:val="000000"/>
              </w:rPr>
            </w:pPr>
            <w:ins w:id="248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8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26EFE4" w14:textId="77777777" w:rsidR="001B2369" w:rsidRPr="001B2369" w:rsidRDefault="001B2369" w:rsidP="001B2369">
            <w:pPr>
              <w:spacing w:after="0" w:line="240" w:lineRule="auto"/>
              <w:jc w:val="center"/>
              <w:rPr>
                <w:ins w:id="2486" w:author="Alotaibi, Raed" w:date="2019-06-21T09:58:00Z"/>
                <w:rFonts w:ascii="Calibri" w:eastAsia="Times New Roman" w:hAnsi="Calibri" w:cs="Calibri"/>
                <w:color w:val="000000"/>
              </w:rPr>
            </w:pPr>
            <w:ins w:id="2487" w:author="Alotaibi, Raed" w:date="2019-06-21T09:58:00Z">
              <w:r w:rsidRPr="001B2369">
                <w:rPr>
                  <w:rFonts w:ascii="Calibri" w:eastAsia="Times New Roman" w:hAnsi="Calibri" w:cs="Calibri"/>
                  <w:color w:val="000000"/>
                </w:rPr>
                <w:t>11.8</w:t>
              </w:r>
            </w:ins>
          </w:p>
        </w:tc>
        <w:tc>
          <w:tcPr>
            <w:tcW w:w="620" w:type="pct"/>
            <w:tcBorders>
              <w:top w:val="nil"/>
              <w:left w:val="nil"/>
              <w:bottom w:val="single" w:sz="4" w:space="0" w:color="auto"/>
              <w:right w:val="single" w:sz="4" w:space="0" w:color="auto"/>
            </w:tcBorders>
            <w:shd w:val="clear" w:color="auto" w:fill="auto"/>
            <w:noWrap/>
            <w:vAlign w:val="bottom"/>
            <w:hideMark/>
            <w:tcPrChange w:id="248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CDD92B" w14:textId="77777777" w:rsidR="001B2369" w:rsidRPr="001B2369" w:rsidRDefault="001B2369" w:rsidP="001B2369">
            <w:pPr>
              <w:spacing w:after="0" w:line="240" w:lineRule="auto"/>
              <w:jc w:val="center"/>
              <w:rPr>
                <w:ins w:id="2489" w:author="Alotaibi, Raed" w:date="2019-06-21T09:58:00Z"/>
                <w:rFonts w:ascii="Calibri" w:eastAsia="Times New Roman" w:hAnsi="Calibri" w:cs="Calibri"/>
                <w:color w:val="000000"/>
              </w:rPr>
            </w:pPr>
            <w:ins w:id="249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9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110A35" w14:textId="77777777" w:rsidR="001B2369" w:rsidRPr="001B2369" w:rsidRDefault="001B2369" w:rsidP="001B2369">
            <w:pPr>
              <w:spacing w:after="0" w:line="240" w:lineRule="auto"/>
              <w:jc w:val="center"/>
              <w:rPr>
                <w:ins w:id="2492" w:author="Alotaibi, Raed" w:date="2019-06-21T09:58:00Z"/>
                <w:rFonts w:ascii="Calibri" w:eastAsia="Times New Roman" w:hAnsi="Calibri" w:cs="Calibri"/>
                <w:color w:val="000000"/>
              </w:rPr>
            </w:pPr>
            <w:ins w:id="249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9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C166F3" w14:textId="77777777" w:rsidR="001B2369" w:rsidRPr="001B2369" w:rsidRDefault="001B2369" w:rsidP="001B2369">
            <w:pPr>
              <w:spacing w:after="0" w:line="240" w:lineRule="auto"/>
              <w:jc w:val="center"/>
              <w:rPr>
                <w:ins w:id="2495" w:author="Alotaibi, Raed" w:date="2019-06-21T09:58:00Z"/>
                <w:rFonts w:ascii="Calibri" w:eastAsia="Times New Roman" w:hAnsi="Calibri" w:cs="Calibri"/>
                <w:color w:val="000000"/>
              </w:rPr>
            </w:pPr>
            <w:ins w:id="249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49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3974E00" w14:textId="77777777" w:rsidR="001B2369" w:rsidRPr="001B2369" w:rsidRDefault="001B2369" w:rsidP="001B2369">
            <w:pPr>
              <w:spacing w:after="0" w:line="240" w:lineRule="auto"/>
              <w:jc w:val="center"/>
              <w:rPr>
                <w:ins w:id="2498" w:author="Alotaibi, Raed" w:date="2019-06-21T09:58:00Z"/>
                <w:rFonts w:ascii="Calibri" w:eastAsia="Times New Roman" w:hAnsi="Calibri" w:cs="Calibri"/>
                <w:color w:val="000000"/>
              </w:rPr>
            </w:pPr>
            <w:ins w:id="2499" w:author="Alotaibi, Raed" w:date="2019-06-21T09:58:00Z">
              <w:r w:rsidRPr="001B2369">
                <w:rPr>
                  <w:rFonts w:ascii="Calibri" w:eastAsia="Times New Roman" w:hAnsi="Calibri" w:cs="Calibri"/>
                  <w:color w:val="000000"/>
                </w:rPr>
                <w:t>11.8</w:t>
              </w:r>
            </w:ins>
          </w:p>
        </w:tc>
      </w:tr>
      <w:tr w:rsidR="001B2369" w:rsidRPr="001B2369" w14:paraId="310D8B4A" w14:textId="77777777" w:rsidTr="00091719">
        <w:trPr>
          <w:trHeight w:val="300"/>
          <w:ins w:id="2500" w:author="Alotaibi, Raed" w:date="2019-06-21T09:58:00Z"/>
          <w:trPrChange w:id="250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50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8856C72" w14:textId="77777777" w:rsidR="001B2369" w:rsidRPr="001B2369" w:rsidRDefault="001B2369" w:rsidP="001B2369">
            <w:pPr>
              <w:spacing w:after="0" w:line="240" w:lineRule="auto"/>
              <w:rPr>
                <w:ins w:id="2503" w:author="Alotaibi, Raed" w:date="2019-06-21T09:58:00Z"/>
                <w:rFonts w:ascii="Calibri" w:eastAsia="Times New Roman" w:hAnsi="Calibri" w:cs="Calibri"/>
                <w:color w:val="000000"/>
              </w:rPr>
            </w:pPr>
            <w:ins w:id="2504" w:author="Alotaibi, Raed" w:date="2019-06-21T09:58:00Z">
              <w:r w:rsidRPr="001B2369">
                <w:rPr>
                  <w:rFonts w:ascii="Calibri" w:eastAsia="Times New Roman" w:hAnsi="Calibri" w:cs="Calibri"/>
                  <w:color w:val="000000"/>
                </w:rPr>
                <w:t>Wisconsin</w:t>
              </w:r>
            </w:ins>
          </w:p>
        </w:tc>
        <w:tc>
          <w:tcPr>
            <w:tcW w:w="620" w:type="pct"/>
            <w:tcBorders>
              <w:top w:val="nil"/>
              <w:left w:val="nil"/>
              <w:bottom w:val="single" w:sz="4" w:space="0" w:color="auto"/>
              <w:right w:val="single" w:sz="4" w:space="0" w:color="auto"/>
            </w:tcBorders>
            <w:shd w:val="clear" w:color="auto" w:fill="auto"/>
            <w:noWrap/>
            <w:vAlign w:val="bottom"/>
            <w:hideMark/>
            <w:tcPrChange w:id="250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9E0B08" w14:textId="77777777" w:rsidR="001B2369" w:rsidRPr="001B2369" w:rsidRDefault="001B2369" w:rsidP="001B2369">
            <w:pPr>
              <w:spacing w:after="0" w:line="240" w:lineRule="auto"/>
              <w:jc w:val="center"/>
              <w:rPr>
                <w:ins w:id="2506" w:author="Alotaibi, Raed" w:date="2019-06-21T09:58:00Z"/>
                <w:rFonts w:ascii="Calibri" w:eastAsia="Times New Roman" w:hAnsi="Calibri" w:cs="Calibri"/>
                <w:color w:val="000000"/>
              </w:rPr>
            </w:pPr>
            <w:ins w:id="2507" w:author="Alotaibi, Raed" w:date="2019-06-21T09:58:00Z">
              <w:r w:rsidRPr="001B2369">
                <w:rPr>
                  <w:rFonts w:ascii="Calibri" w:eastAsia="Times New Roman" w:hAnsi="Calibri" w:cs="Calibri"/>
                  <w:color w:val="000000"/>
                </w:rPr>
                <w:t>12.3</w:t>
              </w:r>
            </w:ins>
          </w:p>
        </w:tc>
        <w:tc>
          <w:tcPr>
            <w:tcW w:w="620" w:type="pct"/>
            <w:tcBorders>
              <w:top w:val="nil"/>
              <w:left w:val="nil"/>
              <w:bottom w:val="single" w:sz="4" w:space="0" w:color="auto"/>
              <w:right w:val="single" w:sz="4" w:space="0" w:color="auto"/>
            </w:tcBorders>
            <w:shd w:val="clear" w:color="auto" w:fill="auto"/>
            <w:noWrap/>
            <w:vAlign w:val="bottom"/>
            <w:hideMark/>
            <w:tcPrChange w:id="25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1A25E5" w14:textId="77777777" w:rsidR="001B2369" w:rsidRPr="001B2369" w:rsidRDefault="001B2369" w:rsidP="001B2369">
            <w:pPr>
              <w:spacing w:after="0" w:line="240" w:lineRule="auto"/>
              <w:jc w:val="center"/>
              <w:rPr>
                <w:ins w:id="2509" w:author="Alotaibi, Raed" w:date="2019-06-21T09:58:00Z"/>
                <w:rFonts w:ascii="Calibri" w:eastAsia="Times New Roman" w:hAnsi="Calibri" w:cs="Calibri"/>
                <w:color w:val="000000"/>
              </w:rPr>
            </w:pPr>
            <w:ins w:id="251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5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12CA2EE" w14:textId="77777777" w:rsidR="001B2369" w:rsidRPr="001B2369" w:rsidRDefault="001B2369" w:rsidP="001B2369">
            <w:pPr>
              <w:spacing w:after="0" w:line="240" w:lineRule="auto"/>
              <w:jc w:val="center"/>
              <w:rPr>
                <w:ins w:id="2512" w:author="Alotaibi, Raed" w:date="2019-06-21T09:58:00Z"/>
                <w:rFonts w:ascii="Calibri" w:eastAsia="Times New Roman" w:hAnsi="Calibri" w:cs="Calibri"/>
                <w:color w:val="000000"/>
              </w:rPr>
            </w:pPr>
            <w:ins w:id="251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5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87324AF" w14:textId="77777777" w:rsidR="001B2369" w:rsidRPr="001B2369" w:rsidRDefault="001B2369" w:rsidP="001B2369">
            <w:pPr>
              <w:spacing w:after="0" w:line="240" w:lineRule="auto"/>
              <w:jc w:val="center"/>
              <w:rPr>
                <w:ins w:id="2515" w:author="Alotaibi, Raed" w:date="2019-06-21T09:58:00Z"/>
                <w:rFonts w:ascii="Calibri" w:eastAsia="Times New Roman" w:hAnsi="Calibri" w:cs="Calibri"/>
                <w:color w:val="000000"/>
              </w:rPr>
            </w:pPr>
            <w:ins w:id="251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51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530518" w14:textId="77777777" w:rsidR="001B2369" w:rsidRPr="001B2369" w:rsidRDefault="001B2369" w:rsidP="001B2369">
            <w:pPr>
              <w:spacing w:after="0" w:line="240" w:lineRule="auto"/>
              <w:jc w:val="center"/>
              <w:rPr>
                <w:ins w:id="2518" w:author="Alotaibi, Raed" w:date="2019-06-21T09:58:00Z"/>
                <w:rFonts w:ascii="Calibri" w:eastAsia="Times New Roman" w:hAnsi="Calibri" w:cs="Calibri"/>
                <w:color w:val="000000"/>
              </w:rPr>
            </w:pPr>
            <w:ins w:id="251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52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FF765E9" w14:textId="77777777" w:rsidR="001B2369" w:rsidRPr="001B2369" w:rsidRDefault="001B2369" w:rsidP="001B2369">
            <w:pPr>
              <w:spacing w:after="0" w:line="240" w:lineRule="auto"/>
              <w:jc w:val="center"/>
              <w:rPr>
                <w:ins w:id="2521" w:author="Alotaibi, Raed" w:date="2019-06-21T09:58:00Z"/>
                <w:rFonts w:ascii="Calibri" w:eastAsia="Times New Roman" w:hAnsi="Calibri" w:cs="Calibri"/>
                <w:color w:val="000000"/>
              </w:rPr>
            </w:pPr>
            <w:ins w:id="2522" w:author="Alotaibi, Raed" w:date="2019-06-21T09:58:00Z">
              <w:r w:rsidRPr="001B2369">
                <w:rPr>
                  <w:rFonts w:ascii="Calibri" w:eastAsia="Times New Roman" w:hAnsi="Calibri" w:cs="Calibri"/>
                  <w:color w:val="000000"/>
                </w:rPr>
                <w:t>12.3</w:t>
              </w:r>
            </w:ins>
          </w:p>
        </w:tc>
      </w:tr>
      <w:tr w:rsidR="001B2369" w:rsidRPr="001B2369" w14:paraId="30577E94" w14:textId="77777777" w:rsidTr="00091719">
        <w:trPr>
          <w:trHeight w:val="300"/>
          <w:ins w:id="2523" w:author="Alotaibi, Raed" w:date="2019-06-21T09:58:00Z"/>
          <w:trPrChange w:id="252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52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FA56215" w14:textId="77777777" w:rsidR="001B2369" w:rsidRPr="001B2369" w:rsidRDefault="001B2369" w:rsidP="001B2369">
            <w:pPr>
              <w:spacing w:after="0" w:line="240" w:lineRule="auto"/>
              <w:rPr>
                <w:ins w:id="2526" w:author="Alotaibi, Raed" w:date="2019-06-21T09:58:00Z"/>
                <w:rFonts w:ascii="Calibri" w:eastAsia="Times New Roman" w:hAnsi="Calibri" w:cs="Calibri"/>
                <w:color w:val="000000"/>
              </w:rPr>
            </w:pPr>
            <w:ins w:id="2527" w:author="Alotaibi, Raed" w:date="2019-06-21T09:58:00Z">
              <w:r w:rsidRPr="001B2369">
                <w:rPr>
                  <w:rFonts w:ascii="Calibri" w:eastAsia="Times New Roman" w:hAnsi="Calibri" w:cs="Calibri"/>
                  <w:color w:val="000000"/>
                </w:rPr>
                <w:t>Wyoming</w:t>
              </w:r>
            </w:ins>
          </w:p>
        </w:tc>
        <w:tc>
          <w:tcPr>
            <w:tcW w:w="620" w:type="pct"/>
            <w:tcBorders>
              <w:top w:val="nil"/>
              <w:left w:val="nil"/>
              <w:bottom w:val="single" w:sz="4" w:space="0" w:color="auto"/>
              <w:right w:val="single" w:sz="4" w:space="0" w:color="auto"/>
            </w:tcBorders>
            <w:shd w:val="clear" w:color="auto" w:fill="auto"/>
            <w:noWrap/>
            <w:vAlign w:val="bottom"/>
            <w:hideMark/>
            <w:tcPrChange w:id="252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B0B56B" w14:textId="77777777" w:rsidR="001B2369" w:rsidRPr="001B2369" w:rsidRDefault="001B2369" w:rsidP="001B2369">
            <w:pPr>
              <w:spacing w:after="0" w:line="240" w:lineRule="auto"/>
              <w:jc w:val="center"/>
              <w:rPr>
                <w:ins w:id="2529" w:author="Alotaibi, Raed" w:date="2019-06-21T09:58:00Z"/>
                <w:rFonts w:ascii="Calibri" w:eastAsia="Times New Roman" w:hAnsi="Calibri" w:cs="Calibri"/>
                <w:color w:val="000000"/>
              </w:rPr>
            </w:pPr>
            <w:ins w:id="253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5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2C9207" w14:textId="77777777" w:rsidR="001B2369" w:rsidRPr="001B2369" w:rsidRDefault="001B2369" w:rsidP="001B2369">
            <w:pPr>
              <w:spacing w:after="0" w:line="240" w:lineRule="auto"/>
              <w:jc w:val="center"/>
              <w:rPr>
                <w:ins w:id="2532" w:author="Alotaibi, Raed" w:date="2019-06-21T09:58:00Z"/>
                <w:rFonts w:ascii="Calibri" w:eastAsia="Times New Roman" w:hAnsi="Calibri" w:cs="Calibri"/>
                <w:color w:val="000000"/>
              </w:rPr>
            </w:pPr>
            <w:ins w:id="253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5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EAED50" w14:textId="77777777" w:rsidR="001B2369" w:rsidRPr="001B2369" w:rsidRDefault="001B2369" w:rsidP="001B2369">
            <w:pPr>
              <w:spacing w:after="0" w:line="240" w:lineRule="auto"/>
              <w:jc w:val="center"/>
              <w:rPr>
                <w:ins w:id="2535" w:author="Alotaibi, Raed" w:date="2019-06-21T09:58:00Z"/>
                <w:rFonts w:ascii="Calibri" w:eastAsia="Times New Roman" w:hAnsi="Calibri" w:cs="Calibri"/>
                <w:color w:val="000000"/>
              </w:rPr>
            </w:pPr>
            <w:ins w:id="253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5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B9ED693" w14:textId="77777777" w:rsidR="001B2369" w:rsidRPr="001B2369" w:rsidRDefault="001B2369" w:rsidP="001B2369">
            <w:pPr>
              <w:spacing w:after="0" w:line="240" w:lineRule="auto"/>
              <w:jc w:val="center"/>
              <w:rPr>
                <w:ins w:id="2538" w:author="Alotaibi, Raed" w:date="2019-06-21T09:58:00Z"/>
                <w:rFonts w:ascii="Calibri" w:eastAsia="Times New Roman" w:hAnsi="Calibri" w:cs="Calibri"/>
                <w:color w:val="000000"/>
              </w:rPr>
            </w:pPr>
            <w:ins w:id="253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54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9AAE4E" w14:textId="77777777" w:rsidR="001B2369" w:rsidRPr="001B2369" w:rsidRDefault="001B2369" w:rsidP="001B2369">
            <w:pPr>
              <w:spacing w:after="0" w:line="240" w:lineRule="auto"/>
              <w:jc w:val="center"/>
              <w:rPr>
                <w:ins w:id="2541" w:author="Alotaibi, Raed" w:date="2019-06-21T09:58:00Z"/>
                <w:rFonts w:ascii="Calibri" w:eastAsia="Times New Roman" w:hAnsi="Calibri" w:cs="Calibri"/>
                <w:color w:val="000000"/>
              </w:rPr>
            </w:pPr>
            <w:ins w:id="254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54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1DA533" w14:textId="77777777" w:rsidR="001B2369" w:rsidRPr="001B2369" w:rsidRDefault="001B2369" w:rsidP="001B2369">
            <w:pPr>
              <w:spacing w:after="0" w:line="240" w:lineRule="auto"/>
              <w:jc w:val="center"/>
              <w:rPr>
                <w:ins w:id="2544" w:author="Alotaibi, Raed" w:date="2019-06-21T09:58:00Z"/>
                <w:rFonts w:ascii="Calibri" w:eastAsia="Times New Roman" w:hAnsi="Calibri" w:cs="Calibri"/>
                <w:color w:val="000000"/>
              </w:rPr>
            </w:pPr>
            <w:ins w:id="2545" w:author="Alotaibi, Raed" w:date="2019-06-21T09:58:00Z">
              <w:r w:rsidRPr="001B2369">
                <w:rPr>
                  <w:rFonts w:ascii="Calibri" w:eastAsia="Times New Roman" w:hAnsi="Calibri" w:cs="Calibri"/>
                  <w:color w:val="000000"/>
                </w:rPr>
                <w:t> </w:t>
              </w:r>
            </w:ins>
          </w:p>
        </w:tc>
      </w:tr>
    </w:tbl>
    <w:p w14:paraId="5A33A331" w14:textId="0EA3D86F" w:rsidR="004E11E3" w:rsidRDefault="00091719" w:rsidP="0054558C">
      <w:pPr>
        <w:rPr>
          <w:ins w:id="2546" w:author="Alotaibi, Raed" w:date="2019-06-21T11:34:00Z"/>
          <w:sz w:val="20"/>
          <w:szCs w:val="20"/>
        </w:rPr>
      </w:pPr>
      <w:ins w:id="2547" w:author="Alotaibi, Raed" w:date="2019-06-21T10:01:00Z">
        <w:r w:rsidRPr="00091719">
          <w:rPr>
            <w:sz w:val="20"/>
            <w:szCs w:val="20"/>
            <w:rPrChange w:id="2548" w:author="Alotaibi, Raed" w:date="2019-06-21T10:04:00Z">
              <w:rPr>
                <w:color w:val="44546A" w:themeColor="text2"/>
                <w:sz w:val="18"/>
                <w:szCs w:val="18"/>
              </w:rPr>
            </w:rPrChange>
          </w:rPr>
          <w:t>*</w:t>
        </w:r>
        <w:r w:rsidRPr="00091719">
          <w:rPr>
            <w:i/>
            <w:iCs/>
            <w:sz w:val="20"/>
            <w:szCs w:val="20"/>
            <w:rPrChange w:id="2549" w:author="Alotaibi, Raed" w:date="2019-06-21T10:04:00Z">
              <w:rPr>
                <w:color w:val="44546A" w:themeColor="text2"/>
                <w:sz w:val="18"/>
                <w:szCs w:val="18"/>
              </w:rPr>
            </w:rPrChange>
          </w:rPr>
          <w:t>Incidence rate</w:t>
        </w:r>
      </w:ins>
      <w:ins w:id="2550" w:author="Alotaibi, Raed" w:date="2019-06-21T10:02:00Z">
        <w:r w:rsidRPr="00091719">
          <w:rPr>
            <w:sz w:val="20"/>
            <w:szCs w:val="20"/>
            <w:rPrChange w:id="2551" w:author="Alotaibi, Raed" w:date="2019-06-21T10:04:00Z">
              <w:rPr>
                <w:color w:val="44546A" w:themeColor="text2"/>
                <w:sz w:val="18"/>
                <w:szCs w:val="18"/>
              </w:rPr>
            </w:rPrChange>
          </w:rPr>
          <w:t xml:space="preserve"> per 1,000 at-risk children</w:t>
        </w:r>
      </w:ins>
    </w:p>
    <w:p w14:paraId="3EBDB3B4" w14:textId="5BAFE3C8" w:rsidR="008A69EE" w:rsidRPr="00091719" w:rsidRDefault="004E11E3">
      <w:pPr>
        <w:rPr>
          <w:sz w:val="20"/>
          <w:szCs w:val="20"/>
          <w:rPrChange w:id="2552" w:author="Alotaibi, Raed" w:date="2019-06-21T10:04:00Z">
            <w:rPr>
              <w:i/>
              <w:iCs/>
              <w:color w:val="44546A" w:themeColor="text2"/>
              <w:sz w:val="18"/>
              <w:szCs w:val="18"/>
            </w:rPr>
          </w:rPrChange>
        </w:rPr>
      </w:pPr>
      <w:ins w:id="2553" w:author="Alotaibi, Raed" w:date="2019-06-21T11:34:00Z">
        <w:r>
          <w:rPr>
            <w:sz w:val="20"/>
            <w:szCs w:val="20"/>
          </w:rPr>
          <w:br w:type="page"/>
        </w:r>
      </w:ins>
    </w:p>
    <w:p w14:paraId="68788601" w14:textId="03081820" w:rsidR="004E4D3F" w:rsidRPr="00EC1FA9" w:rsidRDefault="004E4D3F" w:rsidP="004E4D3F">
      <w:pPr>
        <w:pStyle w:val="Caption"/>
        <w:keepNext/>
      </w:pPr>
      <w:bookmarkStart w:id="2554" w:name="_Ref9945975"/>
      <w:bookmarkStart w:id="2555" w:name="_Toc9940847"/>
      <w:bookmarkStart w:id="2556" w:name="_Toc12192578"/>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557" w:author="Alotaibi, Raed" w:date="2019-06-19T11:56:00Z">
        <w:r w:rsidR="008A69EE">
          <w:rPr>
            <w:noProof/>
          </w:rPr>
          <w:t>3</w:t>
        </w:r>
      </w:ins>
      <w:del w:id="2558" w:author="Alotaibi, Raed" w:date="2019-06-19T11:56:00Z">
        <w:r w:rsidR="00781CA0" w:rsidDel="008A69EE">
          <w:rPr>
            <w:noProof/>
          </w:rPr>
          <w:delText>2</w:delText>
        </w:r>
      </w:del>
      <w:r w:rsidR="003A36B2">
        <w:rPr>
          <w:noProof/>
        </w:rPr>
        <w:fldChar w:fldCharType="end"/>
      </w:r>
      <w:bookmarkEnd w:id="2554"/>
      <w:r w:rsidRPr="00EC1FA9">
        <w:t>: Childhood asthma survey summary by state (Total of 2006-2010)</w:t>
      </w:r>
      <w:bookmarkEnd w:id="2555"/>
      <w:bookmarkEnd w:id="2556"/>
    </w:p>
    <w:tbl>
      <w:tblPr>
        <w:tblW w:w="5000" w:type="pct"/>
        <w:tblLook w:val="04A0" w:firstRow="1" w:lastRow="0" w:firstColumn="1" w:lastColumn="0" w:noHBand="0" w:noVBand="1"/>
        <w:tblPrChange w:id="2559" w:author="Alotaibi, Raed" w:date="2019-06-21T11:35:00Z">
          <w:tblPr>
            <w:tblW w:w="5000" w:type="pct"/>
            <w:tblLook w:val="04A0" w:firstRow="1" w:lastRow="0" w:firstColumn="1" w:lastColumn="0" w:noHBand="0" w:noVBand="1"/>
          </w:tblPr>
        </w:tblPrChange>
      </w:tblPr>
      <w:tblGrid>
        <w:gridCol w:w="2997"/>
        <w:gridCol w:w="2520"/>
        <w:gridCol w:w="2468"/>
        <w:gridCol w:w="2422"/>
        <w:gridCol w:w="2543"/>
        <w:tblGridChange w:id="2560">
          <w:tblGrid>
            <w:gridCol w:w="1799"/>
            <w:gridCol w:w="1512"/>
            <w:gridCol w:w="1481"/>
            <w:gridCol w:w="1453"/>
            <w:gridCol w:w="1528"/>
          </w:tblGrid>
        </w:tblGridChange>
      </w:tblGrid>
      <w:tr w:rsidR="000A7AAD" w:rsidRPr="00EC1FA9" w14:paraId="47B98115" w14:textId="77777777" w:rsidTr="000A7AAD">
        <w:trPr>
          <w:trHeight w:val="615"/>
          <w:trPrChange w:id="2561" w:author="Alotaibi, Raed" w:date="2019-06-21T11:35:00Z">
            <w:trPr>
              <w:trHeight w:val="615"/>
            </w:trPr>
          </w:trPrChange>
        </w:trPr>
        <w:tc>
          <w:tcPr>
            <w:tcW w:w="1157"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562" w:author="Alotaibi, Raed" w:date="2019-06-21T11:35:00Z">
              <w:tcPr>
                <w:tcW w:w="7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72B9C80D" w14:textId="77777777" w:rsidR="000A7AAD" w:rsidRPr="00EC1FA9" w:rsidRDefault="000A7AAD"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State</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hideMark/>
            <w:tcPrChange w:id="2563" w:author="Alotaibi, Raed" w:date="2019-06-21T11:35:00Z">
              <w:tcPr>
                <w:tcW w:w="592"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5C3C85F2" w14:textId="425B690B" w:rsidR="000A7AAD" w:rsidRPr="00EC1FA9" w:rsidRDefault="000A7AAD">
            <w:pPr>
              <w:spacing w:after="0" w:line="240" w:lineRule="auto"/>
              <w:jc w:val="center"/>
              <w:rPr>
                <w:rFonts w:ascii="Calibri" w:eastAsia="Times New Roman" w:hAnsi="Calibri" w:cs="Calibri"/>
                <w:b/>
                <w:bCs/>
                <w:color w:val="000000"/>
              </w:rPr>
            </w:pPr>
            <w:ins w:id="2564" w:author="Alotaibi, Raed" w:date="2019-06-21T11:36:00Z">
              <w:r>
                <w:rPr>
                  <w:rFonts w:ascii="Calibri" w:eastAsia="Times New Roman" w:hAnsi="Calibri" w:cs="Calibri"/>
                  <w:b/>
                  <w:bCs/>
                  <w:color w:val="000000"/>
                </w:rPr>
                <w:t xml:space="preserve">Total </w:t>
              </w:r>
            </w:ins>
            <w:r w:rsidRPr="00EC1FA9">
              <w:rPr>
                <w:rFonts w:ascii="Calibri" w:eastAsia="Times New Roman" w:hAnsi="Calibri" w:cs="Calibri"/>
                <w:b/>
                <w:bCs/>
                <w:color w:val="000000"/>
              </w:rPr>
              <w:t xml:space="preserve">ACBS </w:t>
            </w:r>
            <w:ins w:id="2565" w:author="Alotaibi, Raed" w:date="2019-06-21T11:35:00Z">
              <w:r>
                <w:rPr>
                  <w:rFonts w:ascii="Calibri" w:eastAsia="Times New Roman" w:hAnsi="Calibri" w:cs="Calibri"/>
                  <w:b/>
                  <w:bCs/>
                  <w:color w:val="000000"/>
                </w:rPr>
                <w:t>s</w:t>
              </w:r>
            </w:ins>
            <w:del w:id="2566" w:author="Alotaibi, Raed" w:date="2019-06-21T11:35:00Z">
              <w:r w:rsidRPr="00EC1FA9" w:rsidDel="000A7AAD">
                <w:rPr>
                  <w:rFonts w:ascii="Calibri" w:eastAsia="Times New Roman" w:hAnsi="Calibri" w:cs="Calibri"/>
                  <w:b/>
                  <w:bCs/>
                  <w:color w:val="000000"/>
                </w:rPr>
                <w:delText>S</w:delText>
              </w:r>
            </w:del>
            <w:r w:rsidRPr="00EC1FA9">
              <w:rPr>
                <w:rFonts w:ascii="Calibri" w:eastAsia="Times New Roman" w:hAnsi="Calibri" w:cs="Calibri"/>
                <w:b/>
                <w:bCs/>
                <w:color w:val="000000"/>
              </w:rPr>
              <w:t>ample</w:t>
            </w:r>
          </w:p>
        </w:tc>
        <w:tc>
          <w:tcPr>
            <w:tcW w:w="953"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567" w:author="Alotaibi, Raed" w:date="2019-06-21T11:35:00Z">
              <w:tcPr>
                <w:tcW w:w="572"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8EB6C0F" w14:textId="54CAE86C" w:rsidR="000A7AAD" w:rsidRPr="00EC1FA9" w:rsidRDefault="000A7AAD" w:rsidP="00376EFA">
            <w:pPr>
              <w:spacing w:after="0" w:line="240" w:lineRule="auto"/>
              <w:rPr>
                <w:rFonts w:ascii="Calibri" w:eastAsia="Times New Roman" w:hAnsi="Calibri" w:cs="Calibri"/>
                <w:b/>
                <w:bCs/>
                <w:color w:val="000000"/>
              </w:rPr>
            </w:pPr>
            <w:ins w:id="2568" w:author="Alotaibi, Raed" w:date="2019-06-21T11:36:00Z">
              <w:r>
                <w:rPr>
                  <w:rFonts w:ascii="Calibri" w:eastAsia="Times New Roman" w:hAnsi="Calibri" w:cs="Calibri"/>
                  <w:b/>
                  <w:bCs/>
                  <w:color w:val="000000"/>
                </w:rPr>
                <w:t xml:space="preserve">Total </w:t>
              </w:r>
            </w:ins>
            <w:r w:rsidRPr="00EC1FA9">
              <w:rPr>
                <w:rFonts w:ascii="Calibri" w:eastAsia="Times New Roman" w:hAnsi="Calibri" w:cs="Calibri"/>
                <w:b/>
                <w:bCs/>
                <w:color w:val="000000"/>
              </w:rPr>
              <w:t>BRFSS sample</w:t>
            </w:r>
          </w:p>
        </w:tc>
        <w:tc>
          <w:tcPr>
            <w:tcW w:w="935"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569" w:author="Alotaibi, Raed" w:date="2019-06-21T11:35:00Z">
              <w:tcPr>
                <w:tcW w:w="5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A9D3872" w14:textId="566963B3" w:rsidR="000A7AAD" w:rsidRPr="00EC1FA9" w:rsidRDefault="000A7AAD" w:rsidP="00376EFA">
            <w:pPr>
              <w:spacing w:after="0" w:line="240" w:lineRule="auto"/>
              <w:jc w:val="center"/>
              <w:rPr>
                <w:rFonts w:ascii="Calibri" w:eastAsia="Times New Roman" w:hAnsi="Calibri" w:cs="Calibri"/>
                <w:b/>
                <w:bCs/>
                <w:color w:val="000000"/>
              </w:rPr>
            </w:pPr>
            <w:ins w:id="2570" w:author="Alotaibi, Raed" w:date="2019-06-21T11:36:00Z">
              <w:r>
                <w:rPr>
                  <w:rFonts w:ascii="Calibri" w:eastAsia="Times New Roman" w:hAnsi="Calibri" w:cs="Calibri"/>
                  <w:b/>
                  <w:bCs/>
                  <w:color w:val="000000"/>
                </w:rPr>
                <w:t>Total e</w:t>
              </w:r>
            </w:ins>
            <w:del w:id="2571" w:author="Alotaibi, Raed" w:date="2019-06-21T11:36:00Z">
              <w:r w:rsidRPr="00EC1FA9" w:rsidDel="000A7AAD">
                <w:rPr>
                  <w:rFonts w:ascii="Calibri" w:eastAsia="Times New Roman" w:hAnsi="Calibri" w:cs="Calibri"/>
                  <w:b/>
                  <w:bCs/>
                  <w:color w:val="000000"/>
                </w:rPr>
                <w:delText>E</w:delText>
              </w:r>
            </w:del>
            <w:r w:rsidRPr="00EC1FA9">
              <w:rPr>
                <w:rFonts w:ascii="Calibri" w:eastAsia="Times New Roman" w:hAnsi="Calibri" w:cs="Calibri"/>
                <w:b/>
                <w:bCs/>
                <w:color w:val="000000"/>
              </w:rPr>
              <w:t>ver asthma</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572" w:author="Alotaibi, Raed" w:date="2019-06-21T11:35:00Z">
              <w:tcPr>
                <w:tcW w:w="5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C8B1B59" w14:textId="6B9EC82A" w:rsidR="000A7AAD" w:rsidRPr="00EC1FA9" w:rsidRDefault="000A7AAD" w:rsidP="00376EFA">
            <w:pPr>
              <w:spacing w:after="0" w:line="240" w:lineRule="auto"/>
              <w:jc w:val="center"/>
              <w:rPr>
                <w:rFonts w:ascii="Calibri" w:eastAsia="Times New Roman" w:hAnsi="Calibri" w:cs="Calibri"/>
                <w:b/>
                <w:bCs/>
                <w:color w:val="000000"/>
              </w:rPr>
            </w:pPr>
            <w:ins w:id="2573" w:author="Alotaibi, Raed" w:date="2019-06-21T11:36:00Z">
              <w:r>
                <w:rPr>
                  <w:rFonts w:ascii="Calibri" w:eastAsia="Times New Roman" w:hAnsi="Calibri" w:cs="Calibri"/>
                  <w:b/>
                  <w:bCs/>
                  <w:color w:val="000000"/>
                </w:rPr>
                <w:t>Total i</w:t>
              </w:r>
            </w:ins>
            <w:del w:id="2574" w:author="Alotaibi, Raed" w:date="2019-06-21T11:36:00Z">
              <w:r w:rsidRPr="00EC1FA9" w:rsidDel="000A7AAD">
                <w:rPr>
                  <w:rFonts w:ascii="Calibri" w:eastAsia="Times New Roman" w:hAnsi="Calibri" w:cs="Calibri"/>
                  <w:b/>
                  <w:bCs/>
                  <w:color w:val="000000"/>
                </w:rPr>
                <w:delText>I</w:delText>
              </w:r>
            </w:del>
            <w:r w:rsidRPr="00EC1FA9">
              <w:rPr>
                <w:rFonts w:ascii="Calibri" w:eastAsia="Times New Roman" w:hAnsi="Calibri" w:cs="Calibri"/>
                <w:b/>
                <w:bCs/>
                <w:color w:val="000000"/>
              </w:rPr>
              <w:t>ncident case</w:t>
            </w:r>
          </w:p>
        </w:tc>
      </w:tr>
      <w:tr w:rsidR="000A7AAD" w:rsidRPr="00EC1FA9" w14:paraId="231F9772" w14:textId="77777777" w:rsidTr="000A7AAD">
        <w:trPr>
          <w:trHeight w:val="315"/>
          <w:trPrChange w:id="2575" w:author="Alotaibi, Raed" w:date="2019-06-21T11:35:00Z">
            <w:trPr>
              <w:trHeight w:val="315"/>
            </w:trPr>
          </w:trPrChange>
        </w:trPr>
        <w:tc>
          <w:tcPr>
            <w:tcW w:w="1157" w:type="pct"/>
            <w:tcBorders>
              <w:top w:val="single" w:sz="4" w:space="0" w:color="auto"/>
              <w:left w:val="single" w:sz="8" w:space="0" w:color="auto"/>
              <w:bottom w:val="single" w:sz="8" w:space="0" w:color="auto"/>
              <w:right w:val="single" w:sz="8" w:space="0" w:color="auto"/>
            </w:tcBorders>
            <w:shd w:val="clear" w:color="auto" w:fill="auto"/>
            <w:noWrap/>
            <w:vAlign w:val="center"/>
            <w:hideMark/>
            <w:tcPrChange w:id="2576" w:author="Alotaibi, Raed" w:date="2019-06-21T11:35:00Z">
              <w:tcPr>
                <w:tcW w:w="703" w:type="pct"/>
                <w:tcBorders>
                  <w:top w:val="single" w:sz="4" w:space="0" w:color="auto"/>
                  <w:left w:val="single" w:sz="8" w:space="0" w:color="auto"/>
                  <w:bottom w:val="single" w:sz="8" w:space="0" w:color="auto"/>
                  <w:right w:val="single" w:sz="8" w:space="0" w:color="auto"/>
                </w:tcBorders>
                <w:shd w:val="clear" w:color="auto" w:fill="auto"/>
                <w:noWrap/>
                <w:vAlign w:val="center"/>
                <w:hideMark/>
              </w:tcPr>
            </w:tcPrChange>
          </w:tcPr>
          <w:p w14:paraId="3299D30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Arizona</w:t>
            </w:r>
          </w:p>
        </w:tc>
        <w:tc>
          <w:tcPr>
            <w:tcW w:w="973" w:type="pct"/>
            <w:tcBorders>
              <w:top w:val="single" w:sz="4" w:space="0" w:color="auto"/>
              <w:left w:val="nil"/>
              <w:bottom w:val="single" w:sz="8" w:space="0" w:color="auto"/>
              <w:right w:val="single" w:sz="8" w:space="0" w:color="auto"/>
            </w:tcBorders>
            <w:shd w:val="clear" w:color="auto" w:fill="auto"/>
            <w:vAlign w:val="center"/>
            <w:hideMark/>
            <w:tcPrChange w:id="2577" w:author="Alotaibi, Raed" w:date="2019-06-21T11:35:00Z">
              <w:tcPr>
                <w:tcW w:w="592" w:type="pct"/>
                <w:tcBorders>
                  <w:top w:val="single" w:sz="4" w:space="0" w:color="auto"/>
                  <w:left w:val="nil"/>
                  <w:bottom w:val="single" w:sz="8" w:space="0" w:color="auto"/>
                  <w:right w:val="single" w:sz="8" w:space="0" w:color="auto"/>
                </w:tcBorders>
                <w:shd w:val="clear" w:color="auto" w:fill="auto"/>
                <w:vAlign w:val="center"/>
                <w:hideMark/>
              </w:tcPr>
            </w:tcPrChange>
          </w:tcPr>
          <w:p w14:paraId="5241898F" w14:textId="77777777" w:rsidR="000A7AAD" w:rsidRPr="00EC1FA9" w:rsidRDefault="000A7AAD">
            <w:pPr>
              <w:spacing w:after="0" w:line="240" w:lineRule="auto"/>
              <w:jc w:val="center"/>
              <w:rPr>
                <w:rFonts w:ascii="Calibri" w:eastAsia="Times New Roman" w:hAnsi="Calibri" w:cs="Calibri"/>
                <w:color w:val="000000"/>
              </w:rPr>
              <w:pPrChange w:id="2578" w:author="Alotaibi, Raed" w:date="2019-06-21T11:35:00Z">
                <w:pPr>
                  <w:spacing w:after="0" w:line="240" w:lineRule="auto"/>
                  <w:jc w:val="right"/>
                </w:pPr>
              </w:pPrChange>
            </w:pPr>
            <w:r w:rsidRPr="00EC1FA9">
              <w:rPr>
                <w:rFonts w:ascii="Calibri" w:eastAsia="Times New Roman" w:hAnsi="Calibri" w:cs="Calibri"/>
                <w:color w:val="000000"/>
              </w:rPr>
              <w:t>103</w:t>
            </w:r>
          </w:p>
        </w:tc>
        <w:tc>
          <w:tcPr>
            <w:tcW w:w="953" w:type="pct"/>
            <w:tcBorders>
              <w:top w:val="single" w:sz="4" w:space="0" w:color="auto"/>
              <w:left w:val="nil"/>
              <w:bottom w:val="single" w:sz="8" w:space="0" w:color="auto"/>
              <w:right w:val="single" w:sz="8" w:space="0" w:color="auto"/>
            </w:tcBorders>
            <w:shd w:val="clear" w:color="auto" w:fill="auto"/>
            <w:noWrap/>
            <w:vAlign w:val="center"/>
            <w:hideMark/>
            <w:tcPrChange w:id="2579" w:author="Alotaibi, Raed" w:date="2019-06-21T11:35:00Z">
              <w:tcPr>
                <w:tcW w:w="572"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374720DF" w14:textId="77777777" w:rsidR="000A7AAD" w:rsidRPr="00EC1FA9" w:rsidRDefault="000A7AAD">
            <w:pPr>
              <w:spacing w:after="0" w:line="240" w:lineRule="auto"/>
              <w:jc w:val="center"/>
              <w:rPr>
                <w:rFonts w:ascii="Calibri" w:eastAsia="Times New Roman" w:hAnsi="Calibri" w:cs="Calibri"/>
                <w:color w:val="000000"/>
              </w:rPr>
              <w:pPrChange w:id="2580" w:author="Alotaibi, Raed" w:date="2019-06-21T11:35:00Z">
                <w:pPr>
                  <w:spacing w:after="0" w:line="240" w:lineRule="auto"/>
                  <w:jc w:val="right"/>
                </w:pPr>
              </w:pPrChange>
            </w:pPr>
            <w:r w:rsidRPr="00EC1FA9">
              <w:rPr>
                <w:rFonts w:ascii="Calibri" w:eastAsia="Times New Roman" w:hAnsi="Calibri" w:cs="Calibri"/>
                <w:color w:val="000000"/>
              </w:rPr>
              <w:t>5,535</w:t>
            </w:r>
          </w:p>
        </w:tc>
        <w:tc>
          <w:tcPr>
            <w:tcW w:w="935" w:type="pct"/>
            <w:tcBorders>
              <w:top w:val="single" w:sz="4" w:space="0" w:color="auto"/>
              <w:left w:val="nil"/>
              <w:bottom w:val="single" w:sz="8" w:space="0" w:color="auto"/>
              <w:right w:val="single" w:sz="8" w:space="0" w:color="auto"/>
            </w:tcBorders>
            <w:shd w:val="clear" w:color="auto" w:fill="auto"/>
            <w:noWrap/>
            <w:vAlign w:val="center"/>
            <w:hideMark/>
            <w:tcPrChange w:id="2581" w:author="Alotaibi, Raed" w:date="2019-06-21T11:35:00Z">
              <w:tcPr>
                <w:tcW w:w="569"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3EC4D065" w14:textId="77777777" w:rsidR="000A7AAD" w:rsidRPr="00EC1FA9" w:rsidRDefault="000A7AAD">
            <w:pPr>
              <w:spacing w:after="0" w:line="240" w:lineRule="auto"/>
              <w:jc w:val="center"/>
              <w:rPr>
                <w:rFonts w:ascii="Calibri" w:eastAsia="Times New Roman" w:hAnsi="Calibri" w:cs="Calibri"/>
                <w:color w:val="000000"/>
              </w:rPr>
              <w:pPrChange w:id="2582" w:author="Alotaibi, Raed" w:date="2019-06-21T11:35:00Z">
                <w:pPr>
                  <w:spacing w:after="0" w:line="240" w:lineRule="auto"/>
                  <w:jc w:val="right"/>
                </w:pPr>
              </w:pPrChange>
            </w:pPr>
            <w:r w:rsidRPr="00EC1FA9">
              <w:rPr>
                <w:rFonts w:ascii="Calibri" w:eastAsia="Times New Roman" w:hAnsi="Calibri" w:cs="Calibri"/>
                <w:color w:val="000000"/>
              </w:rPr>
              <w:t>699</w:t>
            </w:r>
          </w:p>
        </w:tc>
        <w:tc>
          <w:tcPr>
            <w:tcW w:w="982" w:type="pct"/>
            <w:tcBorders>
              <w:top w:val="single" w:sz="4" w:space="0" w:color="auto"/>
              <w:left w:val="nil"/>
              <w:bottom w:val="single" w:sz="8" w:space="0" w:color="auto"/>
              <w:right w:val="single" w:sz="8" w:space="0" w:color="auto"/>
            </w:tcBorders>
            <w:shd w:val="clear" w:color="auto" w:fill="auto"/>
            <w:noWrap/>
            <w:vAlign w:val="center"/>
            <w:hideMark/>
            <w:tcPrChange w:id="2583" w:author="Alotaibi, Raed" w:date="2019-06-21T11:35:00Z">
              <w:tcPr>
                <w:tcW w:w="598"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1F7B942D" w14:textId="77777777" w:rsidR="000A7AAD" w:rsidRPr="00EC1FA9" w:rsidRDefault="000A7AAD">
            <w:pPr>
              <w:spacing w:after="0" w:line="240" w:lineRule="auto"/>
              <w:jc w:val="center"/>
              <w:rPr>
                <w:rFonts w:ascii="Calibri" w:eastAsia="Times New Roman" w:hAnsi="Calibri" w:cs="Calibri"/>
                <w:color w:val="000000"/>
              </w:rPr>
              <w:pPrChange w:id="2584" w:author="Alotaibi, Raed" w:date="2019-06-21T11:35:00Z">
                <w:pPr>
                  <w:spacing w:after="0" w:line="240" w:lineRule="auto"/>
                  <w:jc w:val="right"/>
                </w:pPr>
              </w:pPrChange>
            </w:pPr>
            <w:r w:rsidRPr="00EC1FA9">
              <w:rPr>
                <w:rFonts w:ascii="Calibri" w:eastAsia="Times New Roman" w:hAnsi="Calibri" w:cs="Calibri"/>
                <w:color w:val="000000"/>
              </w:rPr>
              <w:t>10</w:t>
            </w:r>
          </w:p>
        </w:tc>
      </w:tr>
      <w:tr w:rsidR="000A7AAD" w:rsidRPr="00EC1FA9" w14:paraId="066A4A34" w14:textId="77777777" w:rsidTr="000A7AAD">
        <w:trPr>
          <w:trHeight w:val="315"/>
          <w:trPrChange w:id="258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8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E01B12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California</w:t>
            </w:r>
          </w:p>
        </w:tc>
        <w:tc>
          <w:tcPr>
            <w:tcW w:w="973" w:type="pct"/>
            <w:tcBorders>
              <w:top w:val="nil"/>
              <w:left w:val="nil"/>
              <w:bottom w:val="single" w:sz="8" w:space="0" w:color="auto"/>
              <w:right w:val="single" w:sz="8" w:space="0" w:color="auto"/>
            </w:tcBorders>
            <w:shd w:val="clear" w:color="auto" w:fill="auto"/>
            <w:vAlign w:val="center"/>
            <w:hideMark/>
            <w:tcPrChange w:id="258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1F5FC9B" w14:textId="77777777" w:rsidR="000A7AAD" w:rsidRPr="00EC1FA9" w:rsidRDefault="000A7AAD">
            <w:pPr>
              <w:spacing w:after="0" w:line="240" w:lineRule="auto"/>
              <w:jc w:val="center"/>
              <w:rPr>
                <w:rFonts w:ascii="Calibri" w:eastAsia="Times New Roman" w:hAnsi="Calibri" w:cs="Calibri"/>
                <w:color w:val="000000"/>
              </w:rPr>
              <w:pPrChange w:id="2588" w:author="Alotaibi, Raed" w:date="2019-06-21T11:35:00Z">
                <w:pPr>
                  <w:spacing w:after="0" w:line="240" w:lineRule="auto"/>
                  <w:jc w:val="right"/>
                </w:pPr>
              </w:pPrChange>
            </w:pPr>
            <w:r w:rsidRPr="00EC1FA9">
              <w:rPr>
                <w:rFonts w:ascii="Calibri" w:eastAsia="Times New Roman" w:hAnsi="Calibri" w:cs="Calibri"/>
                <w:color w:val="000000"/>
              </w:rPr>
              <w:t>172</w:t>
            </w:r>
          </w:p>
        </w:tc>
        <w:tc>
          <w:tcPr>
            <w:tcW w:w="953" w:type="pct"/>
            <w:tcBorders>
              <w:top w:val="nil"/>
              <w:left w:val="nil"/>
              <w:bottom w:val="single" w:sz="8" w:space="0" w:color="auto"/>
              <w:right w:val="single" w:sz="8" w:space="0" w:color="auto"/>
            </w:tcBorders>
            <w:shd w:val="clear" w:color="auto" w:fill="auto"/>
            <w:noWrap/>
            <w:vAlign w:val="center"/>
            <w:hideMark/>
            <w:tcPrChange w:id="258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E8C58A" w14:textId="77777777" w:rsidR="000A7AAD" w:rsidRPr="00EC1FA9" w:rsidRDefault="000A7AAD">
            <w:pPr>
              <w:spacing w:after="0" w:line="240" w:lineRule="auto"/>
              <w:jc w:val="center"/>
              <w:rPr>
                <w:rFonts w:ascii="Calibri" w:eastAsia="Times New Roman" w:hAnsi="Calibri" w:cs="Calibri"/>
                <w:color w:val="000000"/>
              </w:rPr>
              <w:pPrChange w:id="2590" w:author="Alotaibi, Raed" w:date="2019-06-21T11:35:00Z">
                <w:pPr>
                  <w:spacing w:after="0" w:line="240" w:lineRule="auto"/>
                  <w:jc w:val="right"/>
                </w:pPr>
              </w:pPrChange>
            </w:pPr>
            <w:r w:rsidRPr="00EC1FA9">
              <w:rPr>
                <w:rFonts w:ascii="Calibri" w:eastAsia="Times New Roman" w:hAnsi="Calibri" w:cs="Calibri"/>
                <w:color w:val="000000"/>
              </w:rPr>
              <w:t>11,801</w:t>
            </w:r>
          </w:p>
        </w:tc>
        <w:tc>
          <w:tcPr>
            <w:tcW w:w="935" w:type="pct"/>
            <w:tcBorders>
              <w:top w:val="nil"/>
              <w:left w:val="nil"/>
              <w:bottom w:val="single" w:sz="8" w:space="0" w:color="auto"/>
              <w:right w:val="single" w:sz="8" w:space="0" w:color="auto"/>
            </w:tcBorders>
            <w:shd w:val="clear" w:color="auto" w:fill="auto"/>
            <w:noWrap/>
            <w:vAlign w:val="center"/>
            <w:hideMark/>
            <w:tcPrChange w:id="259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EF0317" w14:textId="77777777" w:rsidR="000A7AAD" w:rsidRPr="00EC1FA9" w:rsidRDefault="000A7AAD">
            <w:pPr>
              <w:spacing w:after="0" w:line="240" w:lineRule="auto"/>
              <w:jc w:val="center"/>
              <w:rPr>
                <w:rFonts w:ascii="Calibri" w:eastAsia="Times New Roman" w:hAnsi="Calibri" w:cs="Calibri"/>
                <w:color w:val="000000"/>
              </w:rPr>
              <w:pPrChange w:id="2592" w:author="Alotaibi, Raed" w:date="2019-06-21T11:35:00Z">
                <w:pPr>
                  <w:spacing w:after="0" w:line="240" w:lineRule="auto"/>
                  <w:jc w:val="right"/>
                </w:pPr>
              </w:pPrChange>
            </w:pPr>
            <w:r w:rsidRPr="00EC1FA9">
              <w:rPr>
                <w:rFonts w:ascii="Calibri" w:eastAsia="Times New Roman" w:hAnsi="Calibri" w:cs="Calibri"/>
                <w:color w:val="000000"/>
              </w:rPr>
              <w:t>1,543</w:t>
            </w:r>
          </w:p>
        </w:tc>
        <w:tc>
          <w:tcPr>
            <w:tcW w:w="982" w:type="pct"/>
            <w:tcBorders>
              <w:top w:val="nil"/>
              <w:left w:val="nil"/>
              <w:bottom w:val="single" w:sz="8" w:space="0" w:color="auto"/>
              <w:right w:val="single" w:sz="8" w:space="0" w:color="auto"/>
            </w:tcBorders>
            <w:shd w:val="clear" w:color="auto" w:fill="auto"/>
            <w:noWrap/>
            <w:vAlign w:val="center"/>
            <w:hideMark/>
            <w:tcPrChange w:id="259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C567FE5" w14:textId="77777777" w:rsidR="000A7AAD" w:rsidRPr="00EC1FA9" w:rsidRDefault="000A7AAD">
            <w:pPr>
              <w:spacing w:after="0" w:line="240" w:lineRule="auto"/>
              <w:jc w:val="center"/>
              <w:rPr>
                <w:rFonts w:ascii="Calibri" w:eastAsia="Times New Roman" w:hAnsi="Calibri" w:cs="Calibri"/>
                <w:color w:val="000000"/>
              </w:rPr>
              <w:pPrChange w:id="2594" w:author="Alotaibi, Raed" w:date="2019-06-21T11:35:00Z">
                <w:pPr>
                  <w:spacing w:after="0" w:line="240" w:lineRule="auto"/>
                  <w:jc w:val="right"/>
                </w:pPr>
              </w:pPrChange>
            </w:pPr>
            <w:r w:rsidRPr="00EC1FA9">
              <w:rPr>
                <w:rFonts w:ascii="Calibri" w:eastAsia="Times New Roman" w:hAnsi="Calibri" w:cs="Calibri"/>
                <w:color w:val="000000"/>
              </w:rPr>
              <w:t>13</w:t>
            </w:r>
          </w:p>
        </w:tc>
      </w:tr>
      <w:tr w:rsidR="000A7AAD" w:rsidRPr="00EC1FA9" w14:paraId="21816733" w14:textId="77777777" w:rsidTr="000A7AAD">
        <w:trPr>
          <w:trHeight w:val="315"/>
          <w:trPrChange w:id="259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9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36AD591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Connecticut</w:t>
            </w:r>
          </w:p>
        </w:tc>
        <w:tc>
          <w:tcPr>
            <w:tcW w:w="973" w:type="pct"/>
            <w:tcBorders>
              <w:top w:val="nil"/>
              <w:left w:val="nil"/>
              <w:bottom w:val="single" w:sz="8" w:space="0" w:color="auto"/>
              <w:right w:val="single" w:sz="8" w:space="0" w:color="auto"/>
            </w:tcBorders>
            <w:shd w:val="clear" w:color="auto" w:fill="auto"/>
            <w:vAlign w:val="center"/>
            <w:hideMark/>
            <w:tcPrChange w:id="259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3FF45E" w14:textId="77777777" w:rsidR="000A7AAD" w:rsidRPr="00EC1FA9" w:rsidRDefault="000A7AAD">
            <w:pPr>
              <w:spacing w:after="0" w:line="240" w:lineRule="auto"/>
              <w:jc w:val="center"/>
              <w:rPr>
                <w:rFonts w:ascii="Calibri" w:eastAsia="Times New Roman" w:hAnsi="Calibri" w:cs="Calibri"/>
                <w:color w:val="000000"/>
              </w:rPr>
              <w:pPrChange w:id="2598" w:author="Alotaibi, Raed" w:date="2019-06-21T11:35:00Z">
                <w:pPr>
                  <w:spacing w:after="0" w:line="240" w:lineRule="auto"/>
                  <w:jc w:val="right"/>
                </w:pPr>
              </w:pPrChange>
            </w:pPr>
            <w:r w:rsidRPr="00EC1FA9">
              <w:rPr>
                <w:rFonts w:ascii="Calibri" w:eastAsia="Times New Roman" w:hAnsi="Calibri" w:cs="Calibri"/>
                <w:color w:val="000000"/>
              </w:rPr>
              <w:t>549</w:t>
            </w:r>
          </w:p>
        </w:tc>
        <w:tc>
          <w:tcPr>
            <w:tcW w:w="953" w:type="pct"/>
            <w:tcBorders>
              <w:top w:val="nil"/>
              <w:left w:val="nil"/>
              <w:bottom w:val="single" w:sz="8" w:space="0" w:color="auto"/>
              <w:right w:val="single" w:sz="8" w:space="0" w:color="auto"/>
            </w:tcBorders>
            <w:shd w:val="clear" w:color="auto" w:fill="auto"/>
            <w:noWrap/>
            <w:vAlign w:val="center"/>
            <w:hideMark/>
            <w:tcPrChange w:id="259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78E7D49" w14:textId="77777777" w:rsidR="000A7AAD" w:rsidRPr="00EC1FA9" w:rsidRDefault="000A7AAD">
            <w:pPr>
              <w:spacing w:after="0" w:line="240" w:lineRule="auto"/>
              <w:jc w:val="center"/>
              <w:rPr>
                <w:rFonts w:ascii="Calibri" w:eastAsia="Times New Roman" w:hAnsi="Calibri" w:cs="Calibri"/>
                <w:color w:val="000000"/>
              </w:rPr>
              <w:pPrChange w:id="2600" w:author="Alotaibi, Raed" w:date="2019-06-21T11:35:00Z">
                <w:pPr>
                  <w:spacing w:after="0" w:line="240" w:lineRule="auto"/>
                  <w:jc w:val="right"/>
                </w:pPr>
              </w:pPrChange>
            </w:pPr>
            <w:r w:rsidRPr="00EC1FA9">
              <w:rPr>
                <w:rFonts w:ascii="Calibri" w:eastAsia="Times New Roman" w:hAnsi="Calibri" w:cs="Calibri"/>
                <w:color w:val="000000"/>
              </w:rPr>
              <w:t>7,112</w:t>
            </w:r>
          </w:p>
        </w:tc>
        <w:tc>
          <w:tcPr>
            <w:tcW w:w="935" w:type="pct"/>
            <w:tcBorders>
              <w:top w:val="nil"/>
              <w:left w:val="nil"/>
              <w:bottom w:val="single" w:sz="8" w:space="0" w:color="auto"/>
              <w:right w:val="single" w:sz="8" w:space="0" w:color="auto"/>
            </w:tcBorders>
            <w:shd w:val="clear" w:color="auto" w:fill="auto"/>
            <w:noWrap/>
            <w:vAlign w:val="center"/>
            <w:hideMark/>
            <w:tcPrChange w:id="260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6929C4" w14:textId="77777777" w:rsidR="000A7AAD" w:rsidRPr="00EC1FA9" w:rsidRDefault="000A7AAD">
            <w:pPr>
              <w:spacing w:after="0" w:line="240" w:lineRule="auto"/>
              <w:jc w:val="center"/>
              <w:rPr>
                <w:rFonts w:ascii="Calibri" w:eastAsia="Times New Roman" w:hAnsi="Calibri" w:cs="Calibri"/>
                <w:color w:val="000000"/>
              </w:rPr>
              <w:pPrChange w:id="2602" w:author="Alotaibi, Raed" w:date="2019-06-21T11:35:00Z">
                <w:pPr>
                  <w:spacing w:after="0" w:line="240" w:lineRule="auto"/>
                  <w:jc w:val="right"/>
                </w:pPr>
              </w:pPrChange>
            </w:pPr>
            <w:r w:rsidRPr="00EC1FA9">
              <w:rPr>
                <w:rFonts w:ascii="Calibri" w:eastAsia="Times New Roman" w:hAnsi="Calibri" w:cs="Calibri"/>
                <w:color w:val="000000"/>
              </w:rPr>
              <w:t>1,132</w:t>
            </w:r>
          </w:p>
        </w:tc>
        <w:tc>
          <w:tcPr>
            <w:tcW w:w="982" w:type="pct"/>
            <w:tcBorders>
              <w:top w:val="nil"/>
              <w:left w:val="nil"/>
              <w:bottom w:val="single" w:sz="8" w:space="0" w:color="auto"/>
              <w:right w:val="single" w:sz="8" w:space="0" w:color="auto"/>
            </w:tcBorders>
            <w:shd w:val="clear" w:color="auto" w:fill="auto"/>
            <w:noWrap/>
            <w:vAlign w:val="center"/>
            <w:hideMark/>
            <w:tcPrChange w:id="260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D7432A7" w14:textId="77777777" w:rsidR="000A7AAD" w:rsidRPr="00EC1FA9" w:rsidRDefault="000A7AAD">
            <w:pPr>
              <w:spacing w:after="0" w:line="240" w:lineRule="auto"/>
              <w:jc w:val="center"/>
              <w:rPr>
                <w:rFonts w:ascii="Calibri" w:eastAsia="Times New Roman" w:hAnsi="Calibri" w:cs="Calibri"/>
                <w:color w:val="000000"/>
              </w:rPr>
              <w:pPrChange w:id="2604" w:author="Alotaibi, Raed" w:date="2019-06-21T11:35:00Z">
                <w:pPr>
                  <w:spacing w:after="0" w:line="240" w:lineRule="auto"/>
                  <w:jc w:val="right"/>
                </w:pPr>
              </w:pPrChange>
            </w:pPr>
            <w:r w:rsidRPr="00EC1FA9">
              <w:rPr>
                <w:rFonts w:ascii="Calibri" w:eastAsia="Times New Roman" w:hAnsi="Calibri" w:cs="Calibri"/>
                <w:color w:val="000000"/>
              </w:rPr>
              <w:t>47</w:t>
            </w:r>
          </w:p>
        </w:tc>
      </w:tr>
      <w:tr w:rsidR="000A7AAD" w:rsidRPr="00EC1FA9" w14:paraId="081D77E7" w14:textId="77777777" w:rsidTr="000A7AAD">
        <w:trPr>
          <w:trHeight w:val="315"/>
          <w:trPrChange w:id="260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0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C60D79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D.C.</w:t>
            </w:r>
          </w:p>
        </w:tc>
        <w:tc>
          <w:tcPr>
            <w:tcW w:w="973" w:type="pct"/>
            <w:tcBorders>
              <w:top w:val="nil"/>
              <w:left w:val="nil"/>
              <w:bottom w:val="single" w:sz="8" w:space="0" w:color="auto"/>
              <w:right w:val="single" w:sz="8" w:space="0" w:color="auto"/>
            </w:tcBorders>
            <w:shd w:val="clear" w:color="auto" w:fill="auto"/>
            <w:vAlign w:val="center"/>
            <w:hideMark/>
            <w:tcPrChange w:id="260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A3C4B79" w14:textId="77777777" w:rsidR="000A7AAD" w:rsidRPr="00EC1FA9" w:rsidRDefault="000A7AAD">
            <w:pPr>
              <w:spacing w:after="0" w:line="240" w:lineRule="auto"/>
              <w:jc w:val="center"/>
              <w:rPr>
                <w:rFonts w:ascii="Calibri" w:eastAsia="Times New Roman" w:hAnsi="Calibri" w:cs="Calibri"/>
                <w:color w:val="000000"/>
              </w:rPr>
              <w:pPrChange w:id="2608" w:author="Alotaibi, Raed" w:date="2019-06-21T11:35:00Z">
                <w:pPr>
                  <w:spacing w:after="0" w:line="240" w:lineRule="auto"/>
                  <w:jc w:val="right"/>
                </w:pPr>
              </w:pPrChange>
            </w:pPr>
            <w:r w:rsidRPr="00EC1FA9">
              <w:rPr>
                <w:rFonts w:ascii="Calibri" w:eastAsia="Times New Roman" w:hAnsi="Calibri" w:cs="Calibri"/>
                <w:color w:val="000000"/>
              </w:rPr>
              <w:t>69</w:t>
            </w:r>
          </w:p>
        </w:tc>
        <w:tc>
          <w:tcPr>
            <w:tcW w:w="953" w:type="pct"/>
            <w:tcBorders>
              <w:top w:val="nil"/>
              <w:left w:val="nil"/>
              <w:bottom w:val="single" w:sz="8" w:space="0" w:color="auto"/>
              <w:right w:val="single" w:sz="8" w:space="0" w:color="auto"/>
            </w:tcBorders>
            <w:shd w:val="clear" w:color="auto" w:fill="auto"/>
            <w:noWrap/>
            <w:vAlign w:val="center"/>
            <w:hideMark/>
            <w:tcPrChange w:id="260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62825AA" w14:textId="77777777" w:rsidR="000A7AAD" w:rsidRPr="00EC1FA9" w:rsidRDefault="000A7AAD">
            <w:pPr>
              <w:spacing w:after="0" w:line="240" w:lineRule="auto"/>
              <w:jc w:val="center"/>
              <w:rPr>
                <w:rFonts w:ascii="Calibri" w:eastAsia="Times New Roman" w:hAnsi="Calibri" w:cs="Calibri"/>
                <w:color w:val="000000"/>
              </w:rPr>
              <w:pPrChange w:id="2610" w:author="Alotaibi, Raed" w:date="2019-06-21T11:35:00Z">
                <w:pPr>
                  <w:spacing w:after="0" w:line="240" w:lineRule="auto"/>
                  <w:jc w:val="right"/>
                </w:pPr>
              </w:pPrChange>
            </w:pPr>
            <w:r w:rsidRPr="00EC1FA9">
              <w:rPr>
                <w:rFonts w:ascii="Calibri" w:eastAsia="Times New Roman" w:hAnsi="Calibri" w:cs="Calibri"/>
                <w:color w:val="000000"/>
              </w:rPr>
              <w:t>4,101</w:t>
            </w:r>
          </w:p>
        </w:tc>
        <w:tc>
          <w:tcPr>
            <w:tcW w:w="935" w:type="pct"/>
            <w:tcBorders>
              <w:top w:val="nil"/>
              <w:left w:val="nil"/>
              <w:bottom w:val="single" w:sz="8" w:space="0" w:color="auto"/>
              <w:right w:val="single" w:sz="8" w:space="0" w:color="auto"/>
            </w:tcBorders>
            <w:shd w:val="clear" w:color="auto" w:fill="auto"/>
            <w:noWrap/>
            <w:vAlign w:val="center"/>
            <w:hideMark/>
            <w:tcPrChange w:id="261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D39DA41" w14:textId="77777777" w:rsidR="000A7AAD" w:rsidRPr="00EC1FA9" w:rsidRDefault="000A7AAD">
            <w:pPr>
              <w:spacing w:after="0" w:line="240" w:lineRule="auto"/>
              <w:jc w:val="center"/>
              <w:rPr>
                <w:rFonts w:ascii="Calibri" w:eastAsia="Times New Roman" w:hAnsi="Calibri" w:cs="Calibri"/>
                <w:color w:val="000000"/>
              </w:rPr>
              <w:pPrChange w:id="2612" w:author="Alotaibi, Raed" w:date="2019-06-21T11:35:00Z">
                <w:pPr>
                  <w:spacing w:after="0" w:line="240" w:lineRule="auto"/>
                  <w:jc w:val="right"/>
                </w:pPr>
              </w:pPrChange>
            </w:pPr>
            <w:r w:rsidRPr="00EC1FA9">
              <w:rPr>
                <w:rFonts w:ascii="Calibri" w:eastAsia="Times New Roman" w:hAnsi="Calibri" w:cs="Calibri"/>
                <w:color w:val="000000"/>
              </w:rPr>
              <w:t>685</w:t>
            </w:r>
          </w:p>
        </w:tc>
        <w:tc>
          <w:tcPr>
            <w:tcW w:w="982" w:type="pct"/>
            <w:tcBorders>
              <w:top w:val="nil"/>
              <w:left w:val="nil"/>
              <w:bottom w:val="single" w:sz="8" w:space="0" w:color="auto"/>
              <w:right w:val="single" w:sz="8" w:space="0" w:color="auto"/>
            </w:tcBorders>
            <w:shd w:val="clear" w:color="auto" w:fill="auto"/>
            <w:noWrap/>
            <w:vAlign w:val="center"/>
            <w:hideMark/>
            <w:tcPrChange w:id="261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F76ADE2" w14:textId="77777777" w:rsidR="000A7AAD" w:rsidRPr="00EC1FA9" w:rsidRDefault="000A7AAD">
            <w:pPr>
              <w:spacing w:after="0" w:line="240" w:lineRule="auto"/>
              <w:jc w:val="center"/>
              <w:rPr>
                <w:rFonts w:ascii="Calibri" w:eastAsia="Times New Roman" w:hAnsi="Calibri" w:cs="Calibri"/>
                <w:color w:val="000000"/>
              </w:rPr>
              <w:pPrChange w:id="2614" w:author="Alotaibi, Raed" w:date="2019-06-21T11:35:00Z">
                <w:pPr>
                  <w:spacing w:after="0" w:line="240" w:lineRule="auto"/>
                  <w:jc w:val="right"/>
                </w:pPr>
              </w:pPrChange>
            </w:pPr>
            <w:r w:rsidRPr="00EC1FA9">
              <w:rPr>
                <w:rFonts w:ascii="Calibri" w:eastAsia="Times New Roman" w:hAnsi="Calibri" w:cs="Calibri"/>
                <w:color w:val="000000"/>
              </w:rPr>
              <w:t>6</w:t>
            </w:r>
          </w:p>
        </w:tc>
      </w:tr>
      <w:tr w:rsidR="000A7AAD" w:rsidRPr="00EC1FA9" w14:paraId="41707B86" w14:textId="77777777" w:rsidTr="000A7AAD">
        <w:trPr>
          <w:trHeight w:val="315"/>
          <w:trPrChange w:id="261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1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D8D9B9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Georgia</w:t>
            </w:r>
          </w:p>
        </w:tc>
        <w:tc>
          <w:tcPr>
            <w:tcW w:w="973" w:type="pct"/>
            <w:tcBorders>
              <w:top w:val="nil"/>
              <w:left w:val="nil"/>
              <w:bottom w:val="single" w:sz="8" w:space="0" w:color="auto"/>
              <w:right w:val="single" w:sz="8" w:space="0" w:color="auto"/>
            </w:tcBorders>
            <w:shd w:val="clear" w:color="auto" w:fill="auto"/>
            <w:vAlign w:val="center"/>
            <w:hideMark/>
            <w:tcPrChange w:id="261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C97561C" w14:textId="77777777" w:rsidR="000A7AAD" w:rsidRPr="00EC1FA9" w:rsidRDefault="000A7AAD">
            <w:pPr>
              <w:spacing w:after="0" w:line="240" w:lineRule="auto"/>
              <w:jc w:val="center"/>
              <w:rPr>
                <w:rFonts w:ascii="Calibri" w:eastAsia="Times New Roman" w:hAnsi="Calibri" w:cs="Calibri"/>
                <w:color w:val="000000"/>
              </w:rPr>
              <w:pPrChange w:id="2618" w:author="Alotaibi, Raed" w:date="2019-06-21T11:35:00Z">
                <w:pPr>
                  <w:spacing w:after="0" w:line="240" w:lineRule="auto"/>
                  <w:jc w:val="right"/>
                </w:pPr>
              </w:pPrChange>
            </w:pPr>
            <w:r w:rsidRPr="00EC1FA9">
              <w:rPr>
                <w:rFonts w:ascii="Calibri" w:eastAsia="Times New Roman" w:hAnsi="Calibri" w:cs="Calibri"/>
                <w:color w:val="000000"/>
              </w:rPr>
              <w:t>545</w:t>
            </w:r>
          </w:p>
        </w:tc>
        <w:tc>
          <w:tcPr>
            <w:tcW w:w="953" w:type="pct"/>
            <w:tcBorders>
              <w:top w:val="nil"/>
              <w:left w:val="nil"/>
              <w:bottom w:val="single" w:sz="8" w:space="0" w:color="auto"/>
              <w:right w:val="single" w:sz="8" w:space="0" w:color="auto"/>
            </w:tcBorders>
            <w:shd w:val="clear" w:color="auto" w:fill="auto"/>
            <w:noWrap/>
            <w:vAlign w:val="center"/>
            <w:hideMark/>
            <w:tcPrChange w:id="261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CF510F" w14:textId="77777777" w:rsidR="000A7AAD" w:rsidRPr="00EC1FA9" w:rsidRDefault="000A7AAD">
            <w:pPr>
              <w:spacing w:after="0" w:line="240" w:lineRule="auto"/>
              <w:jc w:val="center"/>
              <w:rPr>
                <w:rFonts w:ascii="Calibri" w:eastAsia="Times New Roman" w:hAnsi="Calibri" w:cs="Calibri"/>
                <w:color w:val="000000"/>
              </w:rPr>
              <w:pPrChange w:id="2620" w:author="Alotaibi, Raed" w:date="2019-06-21T11:35:00Z">
                <w:pPr>
                  <w:spacing w:after="0" w:line="240" w:lineRule="auto"/>
                  <w:jc w:val="right"/>
                </w:pPr>
              </w:pPrChange>
            </w:pPr>
            <w:r w:rsidRPr="00EC1FA9">
              <w:rPr>
                <w:rFonts w:ascii="Calibri" w:eastAsia="Times New Roman" w:hAnsi="Calibri" w:cs="Calibri"/>
                <w:color w:val="000000"/>
              </w:rPr>
              <w:t>9,433</w:t>
            </w:r>
          </w:p>
        </w:tc>
        <w:tc>
          <w:tcPr>
            <w:tcW w:w="935" w:type="pct"/>
            <w:tcBorders>
              <w:top w:val="nil"/>
              <w:left w:val="nil"/>
              <w:bottom w:val="single" w:sz="8" w:space="0" w:color="auto"/>
              <w:right w:val="single" w:sz="8" w:space="0" w:color="auto"/>
            </w:tcBorders>
            <w:shd w:val="clear" w:color="auto" w:fill="auto"/>
            <w:noWrap/>
            <w:vAlign w:val="center"/>
            <w:hideMark/>
            <w:tcPrChange w:id="262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0655AAF" w14:textId="77777777" w:rsidR="000A7AAD" w:rsidRPr="00EC1FA9" w:rsidRDefault="000A7AAD">
            <w:pPr>
              <w:spacing w:after="0" w:line="240" w:lineRule="auto"/>
              <w:jc w:val="center"/>
              <w:rPr>
                <w:rFonts w:ascii="Calibri" w:eastAsia="Times New Roman" w:hAnsi="Calibri" w:cs="Calibri"/>
                <w:color w:val="000000"/>
              </w:rPr>
              <w:pPrChange w:id="2622" w:author="Alotaibi, Raed" w:date="2019-06-21T11:35:00Z">
                <w:pPr>
                  <w:spacing w:after="0" w:line="240" w:lineRule="auto"/>
                  <w:jc w:val="right"/>
                </w:pPr>
              </w:pPrChange>
            </w:pPr>
            <w:r w:rsidRPr="00EC1FA9">
              <w:rPr>
                <w:rFonts w:ascii="Calibri" w:eastAsia="Times New Roman" w:hAnsi="Calibri" w:cs="Calibri"/>
                <w:color w:val="000000"/>
              </w:rPr>
              <w:t>1,455</w:t>
            </w:r>
          </w:p>
        </w:tc>
        <w:tc>
          <w:tcPr>
            <w:tcW w:w="982" w:type="pct"/>
            <w:tcBorders>
              <w:top w:val="nil"/>
              <w:left w:val="nil"/>
              <w:bottom w:val="single" w:sz="8" w:space="0" w:color="auto"/>
              <w:right w:val="single" w:sz="8" w:space="0" w:color="auto"/>
            </w:tcBorders>
            <w:shd w:val="clear" w:color="auto" w:fill="auto"/>
            <w:noWrap/>
            <w:vAlign w:val="center"/>
            <w:hideMark/>
            <w:tcPrChange w:id="262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B54A1D2" w14:textId="77777777" w:rsidR="000A7AAD" w:rsidRPr="00EC1FA9" w:rsidRDefault="000A7AAD">
            <w:pPr>
              <w:spacing w:after="0" w:line="240" w:lineRule="auto"/>
              <w:jc w:val="center"/>
              <w:rPr>
                <w:rFonts w:ascii="Calibri" w:eastAsia="Times New Roman" w:hAnsi="Calibri" w:cs="Calibri"/>
                <w:color w:val="000000"/>
              </w:rPr>
              <w:pPrChange w:id="2624" w:author="Alotaibi, Raed" w:date="2019-06-21T11:35:00Z">
                <w:pPr>
                  <w:spacing w:after="0" w:line="240" w:lineRule="auto"/>
                  <w:jc w:val="right"/>
                </w:pPr>
              </w:pPrChange>
            </w:pPr>
            <w:r w:rsidRPr="00EC1FA9">
              <w:rPr>
                <w:rFonts w:ascii="Calibri" w:eastAsia="Times New Roman" w:hAnsi="Calibri" w:cs="Calibri"/>
                <w:color w:val="000000"/>
              </w:rPr>
              <w:t>26</w:t>
            </w:r>
          </w:p>
        </w:tc>
      </w:tr>
      <w:tr w:rsidR="000A7AAD" w:rsidRPr="00EC1FA9" w14:paraId="1C5B3B7E" w14:textId="77777777" w:rsidTr="000A7AAD">
        <w:trPr>
          <w:trHeight w:val="315"/>
          <w:trPrChange w:id="262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2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33F9162"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Illinois</w:t>
            </w:r>
          </w:p>
        </w:tc>
        <w:tc>
          <w:tcPr>
            <w:tcW w:w="973" w:type="pct"/>
            <w:tcBorders>
              <w:top w:val="nil"/>
              <w:left w:val="nil"/>
              <w:bottom w:val="single" w:sz="8" w:space="0" w:color="auto"/>
              <w:right w:val="single" w:sz="8" w:space="0" w:color="auto"/>
            </w:tcBorders>
            <w:shd w:val="clear" w:color="auto" w:fill="auto"/>
            <w:vAlign w:val="center"/>
            <w:hideMark/>
            <w:tcPrChange w:id="262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8B91DF1" w14:textId="77777777" w:rsidR="000A7AAD" w:rsidRPr="00EC1FA9" w:rsidRDefault="000A7AAD">
            <w:pPr>
              <w:spacing w:after="0" w:line="240" w:lineRule="auto"/>
              <w:jc w:val="center"/>
              <w:rPr>
                <w:rFonts w:ascii="Calibri" w:eastAsia="Times New Roman" w:hAnsi="Calibri" w:cs="Calibri"/>
                <w:color w:val="000000"/>
              </w:rPr>
              <w:pPrChange w:id="2628" w:author="Alotaibi, Raed" w:date="2019-06-21T11:35:00Z">
                <w:pPr>
                  <w:spacing w:after="0" w:line="240" w:lineRule="auto"/>
                  <w:jc w:val="right"/>
                </w:pPr>
              </w:pPrChange>
            </w:pPr>
            <w:r w:rsidRPr="00EC1FA9">
              <w:rPr>
                <w:rFonts w:ascii="Calibri" w:eastAsia="Times New Roman" w:hAnsi="Calibri" w:cs="Calibri"/>
                <w:color w:val="000000"/>
              </w:rPr>
              <w:t>122</w:t>
            </w:r>
          </w:p>
        </w:tc>
        <w:tc>
          <w:tcPr>
            <w:tcW w:w="953" w:type="pct"/>
            <w:tcBorders>
              <w:top w:val="nil"/>
              <w:left w:val="nil"/>
              <w:bottom w:val="single" w:sz="8" w:space="0" w:color="auto"/>
              <w:right w:val="single" w:sz="8" w:space="0" w:color="auto"/>
            </w:tcBorders>
            <w:shd w:val="clear" w:color="auto" w:fill="auto"/>
            <w:noWrap/>
            <w:vAlign w:val="center"/>
            <w:hideMark/>
            <w:tcPrChange w:id="262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0BE6903" w14:textId="77777777" w:rsidR="000A7AAD" w:rsidRPr="00EC1FA9" w:rsidRDefault="000A7AAD">
            <w:pPr>
              <w:spacing w:after="0" w:line="240" w:lineRule="auto"/>
              <w:jc w:val="center"/>
              <w:rPr>
                <w:rFonts w:ascii="Calibri" w:eastAsia="Times New Roman" w:hAnsi="Calibri" w:cs="Calibri"/>
                <w:color w:val="000000"/>
              </w:rPr>
              <w:pPrChange w:id="2630" w:author="Alotaibi, Raed" w:date="2019-06-21T11:35:00Z">
                <w:pPr>
                  <w:spacing w:after="0" w:line="240" w:lineRule="auto"/>
                  <w:jc w:val="right"/>
                </w:pPr>
              </w:pPrChange>
            </w:pPr>
            <w:r w:rsidRPr="00EC1FA9">
              <w:rPr>
                <w:rFonts w:ascii="Calibri" w:eastAsia="Times New Roman" w:hAnsi="Calibri" w:cs="Calibri"/>
                <w:color w:val="000000"/>
              </w:rPr>
              <w:t>6,187</w:t>
            </w:r>
          </w:p>
        </w:tc>
        <w:tc>
          <w:tcPr>
            <w:tcW w:w="935" w:type="pct"/>
            <w:tcBorders>
              <w:top w:val="nil"/>
              <w:left w:val="nil"/>
              <w:bottom w:val="single" w:sz="8" w:space="0" w:color="auto"/>
              <w:right w:val="single" w:sz="8" w:space="0" w:color="auto"/>
            </w:tcBorders>
            <w:shd w:val="clear" w:color="auto" w:fill="auto"/>
            <w:noWrap/>
            <w:vAlign w:val="center"/>
            <w:hideMark/>
            <w:tcPrChange w:id="263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3CF7659" w14:textId="77777777" w:rsidR="000A7AAD" w:rsidRPr="00EC1FA9" w:rsidRDefault="000A7AAD">
            <w:pPr>
              <w:spacing w:after="0" w:line="240" w:lineRule="auto"/>
              <w:jc w:val="center"/>
              <w:rPr>
                <w:rFonts w:ascii="Calibri" w:eastAsia="Times New Roman" w:hAnsi="Calibri" w:cs="Calibri"/>
                <w:color w:val="000000"/>
              </w:rPr>
              <w:pPrChange w:id="2632" w:author="Alotaibi, Raed" w:date="2019-06-21T11:35:00Z">
                <w:pPr>
                  <w:spacing w:after="0" w:line="240" w:lineRule="auto"/>
                  <w:jc w:val="right"/>
                </w:pPr>
              </w:pPrChange>
            </w:pPr>
            <w:r w:rsidRPr="00EC1FA9">
              <w:rPr>
                <w:rFonts w:ascii="Calibri" w:eastAsia="Times New Roman" w:hAnsi="Calibri" w:cs="Calibri"/>
                <w:color w:val="000000"/>
              </w:rPr>
              <w:t>778</w:t>
            </w:r>
          </w:p>
        </w:tc>
        <w:tc>
          <w:tcPr>
            <w:tcW w:w="982" w:type="pct"/>
            <w:tcBorders>
              <w:top w:val="nil"/>
              <w:left w:val="nil"/>
              <w:bottom w:val="single" w:sz="8" w:space="0" w:color="auto"/>
              <w:right w:val="single" w:sz="8" w:space="0" w:color="auto"/>
            </w:tcBorders>
            <w:shd w:val="clear" w:color="auto" w:fill="auto"/>
            <w:noWrap/>
            <w:vAlign w:val="center"/>
            <w:hideMark/>
            <w:tcPrChange w:id="263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8FC2181" w14:textId="77777777" w:rsidR="000A7AAD" w:rsidRPr="00EC1FA9" w:rsidRDefault="000A7AAD">
            <w:pPr>
              <w:spacing w:after="0" w:line="240" w:lineRule="auto"/>
              <w:jc w:val="center"/>
              <w:rPr>
                <w:rFonts w:ascii="Calibri" w:eastAsia="Times New Roman" w:hAnsi="Calibri" w:cs="Calibri"/>
                <w:color w:val="000000"/>
              </w:rPr>
              <w:pPrChange w:id="2634" w:author="Alotaibi, Raed" w:date="2019-06-21T11:35:00Z">
                <w:pPr>
                  <w:spacing w:after="0" w:line="240" w:lineRule="auto"/>
                  <w:jc w:val="right"/>
                </w:pPr>
              </w:pPrChange>
            </w:pPr>
            <w:r w:rsidRPr="00EC1FA9">
              <w:rPr>
                <w:rFonts w:ascii="Calibri" w:eastAsia="Times New Roman" w:hAnsi="Calibri" w:cs="Calibri"/>
                <w:color w:val="000000"/>
              </w:rPr>
              <w:t>6</w:t>
            </w:r>
          </w:p>
        </w:tc>
      </w:tr>
      <w:tr w:rsidR="000A7AAD" w:rsidRPr="00EC1FA9" w14:paraId="7F96CD29" w14:textId="77777777" w:rsidTr="000A7AAD">
        <w:trPr>
          <w:trHeight w:val="315"/>
          <w:trPrChange w:id="263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3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306229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Indiana</w:t>
            </w:r>
          </w:p>
        </w:tc>
        <w:tc>
          <w:tcPr>
            <w:tcW w:w="973" w:type="pct"/>
            <w:tcBorders>
              <w:top w:val="nil"/>
              <w:left w:val="nil"/>
              <w:bottom w:val="single" w:sz="8" w:space="0" w:color="auto"/>
              <w:right w:val="single" w:sz="8" w:space="0" w:color="auto"/>
            </w:tcBorders>
            <w:shd w:val="clear" w:color="auto" w:fill="auto"/>
            <w:vAlign w:val="center"/>
            <w:hideMark/>
            <w:tcPrChange w:id="263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D6A088B" w14:textId="77777777" w:rsidR="000A7AAD" w:rsidRPr="00EC1FA9" w:rsidRDefault="000A7AAD">
            <w:pPr>
              <w:spacing w:after="0" w:line="240" w:lineRule="auto"/>
              <w:jc w:val="center"/>
              <w:rPr>
                <w:rFonts w:ascii="Calibri" w:eastAsia="Times New Roman" w:hAnsi="Calibri" w:cs="Calibri"/>
                <w:color w:val="000000"/>
              </w:rPr>
              <w:pPrChange w:id="2638" w:author="Alotaibi, Raed" w:date="2019-06-21T11:35:00Z">
                <w:pPr>
                  <w:spacing w:after="0" w:line="240" w:lineRule="auto"/>
                  <w:jc w:val="right"/>
                </w:pPr>
              </w:pPrChange>
            </w:pPr>
            <w:r w:rsidRPr="00EC1FA9">
              <w:rPr>
                <w:rFonts w:ascii="Calibri" w:eastAsia="Times New Roman" w:hAnsi="Calibri" w:cs="Calibri"/>
                <w:color w:val="000000"/>
              </w:rPr>
              <w:t>500</w:t>
            </w:r>
          </w:p>
        </w:tc>
        <w:tc>
          <w:tcPr>
            <w:tcW w:w="953" w:type="pct"/>
            <w:tcBorders>
              <w:top w:val="nil"/>
              <w:left w:val="nil"/>
              <w:bottom w:val="single" w:sz="8" w:space="0" w:color="auto"/>
              <w:right w:val="single" w:sz="8" w:space="0" w:color="auto"/>
            </w:tcBorders>
            <w:shd w:val="clear" w:color="auto" w:fill="auto"/>
            <w:noWrap/>
            <w:vAlign w:val="center"/>
            <w:hideMark/>
            <w:tcPrChange w:id="263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77D6A8EA" w14:textId="77777777" w:rsidR="000A7AAD" w:rsidRPr="00EC1FA9" w:rsidRDefault="000A7AAD">
            <w:pPr>
              <w:spacing w:after="0" w:line="240" w:lineRule="auto"/>
              <w:jc w:val="center"/>
              <w:rPr>
                <w:rFonts w:ascii="Calibri" w:eastAsia="Times New Roman" w:hAnsi="Calibri" w:cs="Calibri"/>
                <w:color w:val="000000"/>
              </w:rPr>
              <w:pPrChange w:id="2640" w:author="Alotaibi, Raed" w:date="2019-06-21T11:35:00Z">
                <w:pPr>
                  <w:spacing w:after="0" w:line="240" w:lineRule="auto"/>
                  <w:jc w:val="right"/>
                </w:pPr>
              </w:pPrChange>
            </w:pPr>
            <w:r w:rsidRPr="00EC1FA9">
              <w:rPr>
                <w:rFonts w:ascii="Calibri" w:eastAsia="Times New Roman" w:hAnsi="Calibri" w:cs="Calibri"/>
                <w:color w:val="000000"/>
              </w:rPr>
              <w:t>9,824</w:t>
            </w:r>
          </w:p>
        </w:tc>
        <w:tc>
          <w:tcPr>
            <w:tcW w:w="935" w:type="pct"/>
            <w:tcBorders>
              <w:top w:val="nil"/>
              <w:left w:val="nil"/>
              <w:bottom w:val="single" w:sz="8" w:space="0" w:color="auto"/>
              <w:right w:val="single" w:sz="8" w:space="0" w:color="auto"/>
            </w:tcBorders>
            <w:shd w:val="clear" w:color="auto" w:fill="auto"/>
            <w:noWrap/>
            <w:vAlign w:val="center"/>
            <w:hideMark/>
            <w:tcPrChange w:id="264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11B12D8" w14:textId="77777777" w:rsidR="000A7AAD" w:rsidRPr="00EC1FA9" w:rsidRDefault="000A7AAD">
            <w:pPr>
              <w:spacing w:after="0" w:line="240" w:lineRule="auto"/>
              <w:jc w:val="center"/>
              <w:rPr>
                <w:rFonts w:ascii="Calibri" w:eastAsia="Times New Roman" w:hAnsi="Calibri" w:cs="Calibri"/>
                <w:color w:val="000000"/>
              </w:rPr>
              <w:pPrChange w:id="2642" w:author="Alotaibi, Raed" w:date="2019-06-21T11:35:00Z">
                <w:pPr>
                  <w:spacing w:after="0" w:line="240" w:lineRule="auto"/>
                  <w:jc w:val="right"/>
                </w:pPr>
              </w:pPrChange>
            </w:pPr>
            <w:r w:rsidRPr="00EC1FA9">
              <w:rPr>
                <w:rFonts w:ascii="Calibri" w:eastAsia="Times New Roman" w:hAnsi="Calibri" w:cs="Calibri"/>
                <w:color w:val="000000"/>
              </w:rPr>
              <w:t>1,361</w:t>
            </w:r>
          </w:p>
        </w:tc>
        <w:tc>
          <w:tcPr>
            <w:tcW w:w="982" w:type="pct"/>
            <w:tcBorders>
              <w:top w:val="nil"/>
              <w:left w:val="nil"/>
              <w:bottom w:val="single" w:sz="8" w:space="0" w:color="auto"/>
              <w:right w:val="single" w:sz="8" w:space="0" w:color="auto"/>
            </w:tcBorders>
            <w:shd w:val="clear" w:color="auto" w:fill="auto"/>
            <w:noWrap/>
            <w:vAlign w:val="center"/>
            <w:hideMark/>
            <w:tcPrChange w:id="264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6AEA96F" w14:textId="77777777" w:rsidR="000A7AAD" w:rsidRPr="00EC1FA9" w:rsidRDefault="000A7AAD">
            <w:pPr>
              <w:spacing w:after="0" w:line="240" w:lineRule="auto"/>
              <w:jc w:val="center"/>
              <w:rPr>
                <w:rFonts w:ascii="Calibri" w:eastAsia="Times New Roman" w:hAnsi="Calibri" w:cs="Calibri"/>
                <w:color w:val="000000"/>
              </w:rPr>
              <w:pPrChange w:id="2644" w:author="Alotaibi, Raed" w:date="2019-06-21T11:35:00Z">
                <w:pPr>
                  <w:spacing w:after="0" w:line="240" w:lineRule="auto"/>
                  <w:jc w:val="right"/>
                </w:pPr>
              </w:pPrChange>
            </w:pPr>
            <w:r w:rsidRPr="00EC1FA9">
              <w:rPr>
                <w:rFonts w:ascii="Calibri" w:eastAsia="Times New Roman" w:hAnsi="Calibri" w:cs="Calibri"/>
                <w:color w:val="000000"/>
              </w:rPr>
              <w:t>41</w:t>
            </w:r>
          </w:p>
        </w:tc>
      </w:tr>
      <w:tr w:rsidR="000A7AAD" w:rsidRPr="00EC1FA9" w14:paraId="35FAD548" w14:textId="77777777" w:rsidTr="000A7AAD">
        <w:trPr>
          <w:trHeight w:val="315"/>
          <w:trPrChange w:id="264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4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57499A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Iowa</w:t>
            </w:r>
          </w:p>
        </w:tc>
        <w:tc>
          <w:tcPr>
            <w:tcW w:w="973" w:type="pct"/>
            <w:tcBorders>
              <w:top w:val="nil"/>
              <w:left w:val="nil"/>
              <w:bottom w:val="single" w:sz="8" w:space="0" w:color="auto"/>
              <w:right w:val="single" w:sz="8" w:space="0" w:color="auto"/>
            </w:tcBorders>
            <w:shd w:val="clear" w:color="auto" w:fill="auto"/>
            <w:vAlign w:val="center"/>
            <w:hideMark/>
            <w:tcPrChange w:id="264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DAA9DC2" w14:textId="77777777" w:rsidR="000A7AAD" w:rsidRPr="00EC1FA9" w:rsidRDefault="000A7AAD">
            <w:pPr>
              <w:spacing w:after="0" w:line="240" w:lineRule="auto"/>
              <w:jc w:val="center"/>
              <w:rPr>
                <w:rFonts w:ascii="Calibri" w:eastAsia="Times New Roman" w:hAnsi="Calibri" w:cs="Calibri"/>
                <w:color w:val="000000"/>
              </w:rPr>
              <w:pPrChange w:id="2648" w:author="Alotaibi, Raed" w:date="2019-06-21T11:35:00Z">
                <w:pPr>
                  <w:spacing w:after="0" w:line="240" w:lineRule="auto"/>
                  <w:jc w:val="right"/>
                </w:pPr>
              </w:pPrChange>
            </w:pPr>
            <w:r w:rsidRPr="00EC1FA9">
              <w:rPr>
                <w:rFonts w:ascii="Calibri" w:eastAsia="Times New Roman" w:hAnsi="Calibri" w:cs="Calibri"/>
                <w:color w:val="000000"/>
              </w:rPr>
              <w:t>245</w:t>
            </w:r>
          </w:p>
        </w:tc>
        <w:tc>
          <w:tcPr>
            <w:tcW w:w="953" w:type="pct"/>
            <w:tcBorders>
              <w:top w:val="nil"/>
              <w:left w:val="nil"/>
              <w:bottom w:val="single" w:sz="8" w:space="0" w:color="auto"/>
              <w:right w:val="single" w:sz="8" w:space="0" w:color="auto"/>
            </w:tcBorders>
            <w:shd w:val="clear" w:color="auto" w:fill="auto"/>
            <w:noWrap/>
            <w:vAlign w:val="center"/>
            <w:hideMark/>
            <w:tcPrChange w:id="264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572F70A" w14:textId="77777777" w:rsidR="000A7AAD" w:rsidRPr="00EC1FA9" w:rsidRDefault="000A7AAD">
            <w:pPr>
              <w:spacing w:after="0" w:line="240" w:lineRule="auto"/>
              <w:jc w:val="center"/>
              <w:rPr>
                <w:rFonts w:ascii="Calibri" w:eastAsia="Times New Roman" w:hAnsi="Calibri" w:cs="Calibri"/>
                <w:color w:val="000000"/>
              </w:rPr>
              <w:pPrChange w:id="2650" w:author="Alotaibi, Raed" w:date="2019-06-21T11:35:00Z">
                <w:pPr>
                  <w:spacing w:after="0" w:line="240" w:lineRule="auto"/>
                  <w:jc w:val="right"/>
                </w:pPr>
              </w:pPrChange>
            </w:pPr>
            <w:r w:rsidRPr="00EC1FA9">
              <w:rPr>
                <w:rFonts w:ascii="Calibri" w:eastAsia="Times New Roman" w:hAnsi="Calibri" w:cs="Calibri"/>
                <w:color w:val="000000"/>
              </w:rPr>
              <w:t>8,084</w:t>
            </w:r>
          </w:p>
        </w:tc>
        <w:tc>
          <w:tcPr>
            <w:tcW w:w="935" w:type="pct"/>
            <w:tcBorders>
              <w:top w:val="nil"/>
              <w:left w:val="nil"/>
              <w:bottom w:val="single" w:sz="8" w:space="0" w:color="auto"/>
              <w:right w:val="single" w:sz="8" w:space="0" w:color="auto"/>
            </w:tcBorders>
            <w:shd w:val="clear" w:color="auto" w:fill="auto"/>
            <w:noWrap/>
            <w:vAlign w:val="center"/>
            <w:hideMark/>
            <w:tcPrChange w:id="265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367C1320" w14:textId="77777777" w:rsidR="000A7AAD" w:rsidRPr="00EC1FA9" w:rsidRDefault="000A7AAD">
            <w:pPr>
              <w:spacing w:after="0" w:line="240" w:lineRule="auto"/>
              <w:jc w:val="center"/>
              <w:rPr>
                <w:rFonts w:ascii="Calibri" w:eastAsia="Times New Roman" w:hAnsi="Calibri" w:cs="Calibri"/>
                <w:color w:val="000000"/>
              </w:rPr>
              <w:pPrChange w:id="2652" w:author="Alotaibi, Raed" w:date="2019-06-21T11:35:00Z">
                <w:pPr>
                  <w:spacing w:after="0" w:line="240" w:lineRule="auto"/>
                  <w:jc w:val="right"/>
                </w:pPr>
              </w:pPrChange>
            </w:pPr>
            <w:r w:rsidRPr="00EC1FA9">
              <w:rPr>
                <w:rFonts w:ascii="Calibri" w:eastAsia="Times New Roman" w:hAnsi="Calibri" w:cs="Calibri"/>
                <w:color w:val="000000"/>
              </w:rPr>
              <w:t>724</w:t>
            </w:r>
          </w:p>
        </w:tc>
        <w:tc>
          <w:tcPr>
            <w:tcW w:w="982" w:type="pct"/>
            <w:tcBorders>
              <w:top w:val="nil"/>
              <w:left w:val="nil"/>
              <w:bottom w:val="single" w:sz="8" w:space="0" w:color="auto"/>
              <w:right w:val="single" w:sz="8" w:space="0" w:color="auto"/>
            </w:tcBorders>
            <w:shd w:val="clear" w:color="auto" w:fill="auto"/>
            <w:noWrap/>
            <w:vAlign w:val="center"/>
            <w:hideMark/>
            <w:tcPrChange w:id="265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0F679F5" w14:textId="77777777" w:rsidR="000A7AAD" w:rsidRPr="00EC1FA9" w:rsidRDefault="000A7AAD">
            <w:pPr>
              <w:spacing w:after="0" w:line="240" w:lineRule="auto"/>
              <w:jc w:val="center"/>
              <w:rPr>
                <w:rFonts w:ascii="Calibri" w:eastAsia="Times New Roman" w:hAnsi="Calibri" w:cs="Calibri"/>
                <w:color w:val="000000"/>
              </w:rPr>
              <w:pPrChange w:id="2654" w:author="Alotaibi, Raed" w:date="2019-06-21T11:35:00Z">
                <w:pPr>
                  <w:spacing w:after="0" w:line="240" w:lineRule="auto"/>
                  <w:jc w:val="right"/>
                </w:pPr>
              </w:pPrChange>
            </w:pPr>
            <w:r w:rsidRPr="00EC1FA9">
              <w:rPr>
                <w:rFonts w:ascii="Calibri" w:eastAsia="Times New Roman" w:hAnsi="Calibri" w:cs="Calibri"/>
                <w:color w:val="000000"/>
              </w:rPr>
              <w:t>19</w:t>
            </w:r>
          </w:p>
        </w:tc>
      </w:tr>
      <w:tr w:rsidR="000A7AAD" w:rsidRPr="00EC1FA9" w14:paraId="0075659E" w14:textId="77777777" w:rsidTr="000A7AAD">
        <w:trPr>
          <w:trHeight w:val="315"/>
          <w:trPrChange w:id="265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5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2D509C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Kansas</w:t>
            </w:r>
          </w:p>
        </w:tc>
        <w:tc>
          <w:tcPr>
            <w:tcW w:w="973" w:type="pct"/>
            <w:tcBorders>
              <w:top w:val="nil"/>
              <w:left w:val="nil"/>
              <w:bottom w:val="single" w:sz="8" w:space="0" w:color="auto"/>
              <w:right w:val="single" w:sz="8" w:space="0" w:color="auto"/>
            </w:tcBorders>
            <w:shd w:val="clear" w:color="auto" w:fill="auto"/>
            <w:vAlign w:val="center"/>
            <w:hideMark/>
            <w:tcPrChange w:id="265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1E57407" w14:textId="77777777" w:rsidR="000A7AAD" w:rsidRPr="00EC1FA9" w:rsidRDefault="000A7AAD">
            <w:pPr>
              <w:spacing w:after="0" w:line="240" w:lineRule="auto"/>
              <w:jc w:val="center"/>
              <w:rPr>
                <w:rFonts w:ascii="Calibri" w:eastAsia="Times New Roman" w:hAnsi="Calibri" w:cs="Calibri"/>
                <w:color w:val="000000"/>
              </w:rPr>
              <w:pPrChange w:id="2658" w:author="Alotaibi, Raed" w:date="2019-06-21T11:35:00Z">
                <w:pPr>
                  <w:spacing w:after="0" w:line="240" w:lineRule="auto"/>
                  <w:jc w:val="right"/>
                </w:pPr>
              </w:pPrChange>
            </w:pPr>
            <w:r w:rsidRPr="00EC1FA9">
              <w:rPr>
                <w:rFonts w:ascii="Calibri" w:eastAsia="Times New Roman" w:hAnsi="Calibri" w:cs="Calibri"/>
                <w:color w:val="000000"/>
              </w:rPr>
              <w:t>827</w:t>
            </w:r>
          </w:p>
        </w:tc>
        <w:tc>
          <w:tcPr>
            <w:tcW w:w="953" w:type="pct"/>
            <w:tcBorders>
              <w:top w:val="nil"/>
              <w:left w:val="nil"/>
              <w:bottom w:val="single" w:sz="8" w:space="0" w:color="auto"/>
              <w:right w:val="single" w:sz="8" w:space="0" w:color="auto"/>
            </w:tcBorders>
            <w:shd w:val="clear" w:color="auto" w:fill="auto"/>
            <w:noWrap/>
            <w:vAlign w:val="center"/>
            <w:hideMark/>
            <w:tcPrChange w:id="265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AA1353F" w14:textId="77777777" w:rsidR="000A7AAD" w:rsidRPr="00EC1FA9" w:rsidRDefault="000A7AAD">
            <w:pPr>
              <w:spacing w:after="0" w:line="240" w:lineRule="auto"/>
              <w:jc w:val="center"/>
              <w:rPr>
                <w:rFonts w:ascii="Calibri" w:eastAsia="Times New Roman" w:hAnsi="Calibri" w:cs="Calibri"/>
                <w:color w:val="000000"/>
              </w:rPr>
              <w:pPrChange w:id="2660" w:author="Alotaibi, Raed" w:date="2019-06-21T11:35:00Z">
                <w:pPr>
                  <w:spacing w:after="0" w:line="240" w:lineRule="auto"/>
                  <w:jc w:val="right"/>
                </w:pPr>
              </w:pPrChange>
            </w:pPr>
            <w:r w:rsidRPr="00EC1FA9">
              <w:rPr>
                <w:rFonts w:ascii="Calibri" w:eastAsia="Times New Roman" w:hAnsi="Calibri" w:cs="Calibri"/>
                <w:color w:val="000000"/>
              </w:rPr>
              <w:t>14,699</w:t>
            </w:r>
          </w:p>
        </w:tc>
        <w:tc>
          <w:tcPr>
            <w:tcW w:w="935" w:type="pct"/>
            <w:tcBorders>
              <w:top w:val="nil"/>
              <w:left w:val="nil"/>
              <w:bottom w:val="single" w:sz="8" w:space="0" w:color="auto"/>
              <w:right w:val="single" w:sz="8" w:space="0" w:color="auto"/>
            </w:tcBorders>
            <w:shd w:val="clear" w:color="auto" w:fill="auto"/>
            <w:noWrap/>
            <w:vAlign w:val="center"/>
            <w:hideMark/>
            <w:tcPrChange w:id="266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584595F" w14:textId="77777777" w:rsidR="000A7AAD" w:rsidRPr="00EC1FA9" w:rsidRDefault="000A7AAD">
            <w:pPr>
              <w:spacing w:after="0" w:line="240" w:lineRule="auto"/>
              <w:jc w:val="center"/>
              <w:rPr>
                <w:rFonts w:ascii="Calibri" w:eastAsia="Times New Roman" w:hAnsi="Calibri" w:cs="Calibri"/>
                <w:color w:val="000000"/>
              </w:rPr>
              <w:pPrChange w:id="2662" w:author="Alotaibi, Raed" w:date="2019-06-21T11:35:00Z">
                <w:pPr>
                  <w:spacing w:after="0" w:line="240" w:lineRule="auto"/>
                  <w:jc w:val="right"/>
                </w:pPr>
              </w:pPrChange>
            </w:pPr>
            <w:r w:rsidRPr="00EC1FA9">
              <w:rPr>
                <w:rFonts w:ascii="Calibri" w:eastAsia="Times New Roman" w:hAnsi="Calibri" w:cs="Calibri"/>
                <w:color w:val="000000"/>
              </w:rPr>
              <w:t>1,839</w:t>
            </w:r>
          </w:p>
        </w:tc>
        <w:tc>
          <w:tcPr>
            <w:tcW w:w="982" w:type="pct"/>
            <w:tcBorders>
              <w:top w:val="nil"/>
              <w:left w:val="nil"/>
              <w:bottom w:val="single" w:sz="8" w:space="0" w:color="auto"/>
              <w:right w:val="single" w:sz="8" w:space="0" w:color="auto"/>
            </w:tcBorders>
            <w:shd w:val="clear" w:color="auto" w:fill="auto"/>
            <w:noWrap/>
            <w:vAlign w:val="center"/>
            <w:hideMark/>
            <w:tcPrChange w:id="266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1658727" w14:textId="77777777" w:rsidR="000A7AAD" w:rsidRPr="00EC1FA9" w:rsidRDefault="000A7AAD">
            <w:pPr>
              <w:spacing w:after="0" w:line="240" w:lineRule="auto"/>
              <w:jc w:val="center"/>
              <w:rPr>
                <w:rFonts w:ascii="Calibri" w:eastAsia="Times New Roman" w:hAnsi="Calibri" w:cs="Calibri"/>
                <w:color w:val="000000"/>
              </w:rPr>
              <w:pPrChange w:id="2664" w:author="Alotaibi, Raed" w:date="2019-06-21T11:35:00Z">
                <w:pPr>
                  <w:spacing w:after="0" w:line="240" w:lineRule="auto"/>
                  <w:jc w:val="right"/>
                </w:pPr>
              </w:pPrChange>
            </w:pPr>
            <w:r w:rsidRPr="00EC1FA9">
              <w:rPr>
                <w:rFonts w:ascii="Calibri" w:eastAsia="Times New Roman" w:hAnsi="Calibri" w:cs="Calibri"/>
                <w:color w:val="000000"/>
              </w:rPr>
              <w:t>50</w:t>
            </w:r>
          </w:p>
        </w:tc>
      </w:tr>
      <w:tr w:rsidR="000A7AAD" w:rsidRPr="00EC1FA9" w14:paraId="43C51368" w14:textId="77777777" w:rsidTr="000A7AAD">
        <w:trPr>
          <w:trHeight w:val="315"/>
          <w:trPrChange w:id="266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6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32C81D5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Louisiana</w:t>
            </w:r>
          </w:p>
        </w:tc>
        <w:tc>
          <w:tcPr>
            <w:tcW w:w="973" w:type="pct"/>
            <w:tcBorders>
              <w:top w:val="nil"/>
              <w:left w:val="nil"/>
              <w:bottom w:val="single" w:sz="8" w:space="0" w:color="auto"/>
              <w:right w:val="single" w:sz="8" w:space="0" w:color="auto"/>
            </w:tcBorders>
            <w:shd w:val="clear" w:color="auto" w:fill="auto"/>
            <w:vAlign w:val="center"/>
            <w:hideMark/>
            <w:tcPrChange w:id="266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21A5C43" w14:textId="77777777" w:rsidR="000A7AAD" w:rsidRPr="00EC1FA9" w:rsidRDefault="000A7AAD">
            <w:pPr>
              <w:spacing w:after="0" w:line="240" w:lineRule="auto"/>
              <w:jc w:val="center"/>
              <w:rPr>
                <w:rFonts w:ascii="Calibri" w:eastAsia="Times New Roman" w:hAnsi="Calibri" w:cs="Calibri"/>
                <w:color w:val="000000"/>
              </w:rPr>
              <w:pPrChange w:id="2668" w:author="Alotaibi, Raed" w:date="2019-06-21T11:35:00Z">
                <w:pPr>
                  <w:spacing w:after="0" w:line="240" w:lineRule="auto"/>
                  <w:jc w:val="right"/>
                </w:pPr>
              </w:pPrChange>
            </w:pPr>
            <w:r w:rsidRPr="00EC1FA9">
              <w:rPr>
                <w:rFonts w:ascii="Calibri" w:eastAsia="Times New Roman" w:hAnsi="Calibri" w:cs="Calibri"/>
                <w:color w:val="000000"/>
              </w:rPr>
              <w:t>88</w:t>
            </w:r>
          </w:p>
        </w:tc>
        <w:tc>
          <w:tcPr>
            <w:tcW w:w="953" w:type="pct"/>
            <w:tcBorders>
              <w:top w:val="nil"/>
              <w:left w:val="nil"/>
              <w:bottom w:val="single" w:sz="8" w:space="0" w:color="auto"/>
              <w:right w:val="single" w:sz="8" w:space="0" w:color="auto"/>
            </w:tcBorders>
            <w:shd w:val="clear" w:color="auto" w:fill="auto"/>
            <w:noWrap/>
            <w:vAlign w:val="center"/>
            <w:hideMark/>
            <w:tcPrChange w:id="266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8524A87" w14:textId="77777777" w:rsidR="000A7AAD" w:rsidRPr="00EC1FA9" w:rsidRDefault="000A7AAD">
            <w:pPr>
              <w:spacing w:after="0" w:line="240" w:lineRule="auto"/>
              <w:jc w:val="center"/>
              <w:rPr>
                <w:rFonts w:ascii="Calibri" w:eastAsia="Times New Roman" w:hAnsi="Calibri" w:cs="Calibri"/>
                <w:color w:val="000000"/>
              </w:rPr>
              <w:pPrChange w:id="2670" w:author="Alotaibi, Raed" w:date="2019-06-21T11:35:00Z">
                <w:pPr>
                  <w:spacing w:after="0" w:line="240" w:lineRule="auto"/>
                  <w:jc w:val="right"/>
                </w:pPr>
              </w:pPrChange>
            </w:pPr>
            <w:r w:rsidRPr="00EC1FA9">
              <w:rPr>
                <w:rFonts w:ascii="Calibri" w:eastAsia="Times New Roman" w:hAnsi="Calibri" w:cs="Calibri"/>
                <w:color w:val="000000"/>
              </w:rPr>
              <w:t>8,829</w:t>
            </w:r>
          </w:p>
        </w:tc>
        <w:tc>
          <w:tcPr>
            <w:tcW w:w="935" w:type="pct"/>
            <w:tcBorders>
              <w:top w:val="nil"/>
              <w:left w:val="nil"/>
              <w:bottom w:val="single" w:sz="8" w:space="0" w:color="auto"/>
              <w:right w:val="single" w:sz="8" w:space="0" w:color="auto"/>
            </w:tcBorders>
            <w:shd w:val="clear" w:color="auto" w:fill="auto"/>
            <w:noWrap/>
            <w:vAlign w:val="center"/>
            <w:hideMark/>
            <w:tcPrChange w:id="267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801C01C" w14:textId="77777777" w:rsidR="000A7AAD" w:rsidRPr="00EC1FA9" w:rsidRDefault="000A7AAD">
            <w:pPr>
              <w:spacing w:after="0" w:line="240" w:lineRule="auto"/>
              <w:jc w:val="center"/>
              <w:rPr>
                <w:rFonts w:ascii="Calibri" w:eastAsia="Times New Roman" w:hAnsi="Calibri" w:cs="Calibri"/>
                <w:color w:val="000000"/>
              </w:rPr>
              <w:pPrChange w:id="2672" w:author="Alotaibi, Raed" w:date="2019-06-21T11:35:00Z">
                <w:pPr>
                  <w:spacing w:after="0" w:line="240" w:lineRule="auto"/>
                  <w:jc w:val="right"/>
                </w:pPr>
              </w:pPrChange>
            </w:pPr>
            <w:r w:rsidRPr="00EC1FA9">
              <w:rPr>
                <w:rFonts w:ascii="Calibri" w:eastAsia="Times New Roman" w:hAnsi="Calibri" w:cs="Calibri"/>
                <w:color w:val="000000"/>
              </w:rPr>
              <w:t>1,214</w:t>
            </w:r>
          </w:p>
        </w:tc>
        <w:tc>
          <w:tcPr>
            <w:tcW w:w="982" w:type="pct"/>
            <w:tcBorders>
              <w:top w:val="nil"/>
              <w:left w:val="nil"/>
              <w:bottom w:val="single" w:sz="8" w:space="0" w:color="auto"/>
              <w:right w:val="single" w:sz="8" w:space="0" w:color="auto"/>
            </w:tcBorders>
            <w:shd w:val="clear" w:color="auto" w:fill="auto"/>
            <w:noWrap/>
            <w:vAlign w:val="center"/>
            <w:hideMark/>
            <w:tcPrChange w:id="267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633CC4F" w14:textId="77777777" w:rsidR="000A7AAD" w:rsidRPr="00EC1FA9" w:rsidRDefault="000A7AAD">
            <w:pPr>
              <w:spacing w:after="0" w:line="240" w:lineRule="auto"/>
              <w:jc w:val="center"/>
              <w:rPr>
                <w:rFonts w:ascii="Calibri" w:eastAsia="Times New Roman" w:hAnsi="Calibri" w:cs="Calibri"/>
                <w:color w:val="000000"/>
              </w:rPr>
              <w:pPrChange w:id="2674" w:author="Alotaibi, Raed" w:date="2019-06-21T11:35:00Z">
                <w:pPr>
                  <w:spacing w:after="0" w:line="240" w:lineRule="auto"/>
                  <w:jc w:val="right"/>
                </w:pPr>
              </w:pPrChange>
            </w:pPr>
            <w:r w:rsidRPr="00EC1FA9">
              <w:rPr>
                <w:rFonts w:ascii="Calibri" w:eastAsia="Times New Roman" w:hAnsi="Calibri" w:cs="Calibri"/>
                <w:color w:val="000000"/>
              </w:rPr>
              <w:t>4</w:t>
            </w:r>
          </w:p>
        </w:tc>
      </w:tr>
      <w:tr w:rsidR="000A7AAD" w:rsidRPr="00EC1FA9" w14:paraId="08CAFC8C" w14:textId="77777777" w:rsidTr="000A7AAD">
        <w:trPr>
          <w:trHeight w:val="315"/>
          <w:trPrChange w:id="267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7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A86652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Maine</w:t>
            </w:r>
          </w:p>
        </w:tc>
        <w:tc>
          <w:tcPr>
            <w:tcW w:w="973" w:type="pct"/>
            <w:tcBorders>
              <w:top w:val="nil"/>
              <w:left w:val="nil"/>
              <w:bottom w:val="single" w:sz="8" w:space="0" w:color="auto"/>
              <w:right w:val="single" w:sz="8" w:space="0" w:color="auto"/>
            </w:tcBorders>
            <w:shd w:val="clear" w:color="auto" w:fill="auto"/>
            <w:vAlign w:val="center"/>
            <w:hideMark/>
            <w:tcPrChange w:id="267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0E38A59" w14:textId="77777777" w:rsidR="000A7AAD" w:rsidRPr="00EC1FA9" w:rsidRDefault="000A7AAD">
            <w:pPr>
              <w:spacing w:after="0" w:line="240" w:lineRule="auto"/>
              <w:jc w:val="center"/>
              <w:rPr>
                <w:rFonts w:ascii="Calibri" w:eastAsia="Times New Roman" w:hAnsi="Calibri" w:cs="Calibri"/>
                <w:color w:val="000000"/>
              </w:rPr>
              <w:pPrChange w:id="2678" w:author="Alotaibi, Raed" w:date="2019-06-21T11:35:00Z">
                <w:pPr>
                  <w:spacing w:after="0" w:line="240" w:lineRule="auto"/>
                  <w:jc w:val="right"/>
                </w:pPr>
              </w:pPrChange>
            </w:pPr>
            <w:r w:rsidRPr="00EC1FA9">
              <w:rPr>
                <w:rFonts w:ascii="Calibri" w:eastAsia="Times New Roman" w:hAnsi="Calibri" w:cs="Calibri"/>
                <w:color w:val="000000"/>
              </w:rPr>
              <w:t>376</w:t>
            </w:r>
          </w:p>
        </w:tc>
        <w:tc>
          <w:tcPr>
            <w:tcW w:w="953" w:type="pct"/>
            <w:tcBorders>
              <w:top w:val="nil"/>
              <w:left w:val="nil"/>
              <w:bottom w:val="single" w:sz="8" w:space="0" w:color="auto"/>
              <w:right w:val="single" w:sz="8" w:space="0" w:color="auto"/>
            </w:tcBorders>
            <w:shd w:val="clear" w:color="auto" w:fill="auto"/>
            <w:noWrap/>
            <w:vAlign w:val="center"/>
            <w:hideMark/>
            <w:tcPrChange w:id="267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3F3182" w14:textId="77777777" w:rsidR="000A7AAD" w:rsidRPr="00EC1FA9" w:rsidRDefault="000A7AAD">
            <w:pPr>
              <w:spacing w:after="0" w:line="240" w:lineRule="auto"/>
              <w:jc w:val="center"/>
              <w:rPr>
                <w:rFonts w:ascii="Calibri" w:eastAsia="Times New Roman" w:hAnsi="Calibri" w:cs="Calibri"/>
                <w:color w:val="000000"/>
              </w:rPr>
              <w:pPrChange w:id="2680" w:author="Alotaibi, Raed" w:date="2019-06-21T11:35:00Z">
                <w:pPr>
                  <w:spacing w:after="0" w:line="240" w:lineRule="auto"/>
                  <w:jc w:val="right"/>
                </w:pPr>
              </w:pPrChange>
            </w:pPr>
            <w:r w:rsidRPr="00EC1FA9">
              <w:rPr>
                <w:rFonts w:ascii="Calibri" w:eastAsia="Times New Roman" w:hAnsi="Calibri" w:cs="Calibri"/>
                <w:color w:val="000000"/>
              </w:rPr>
              <w:t>4,523</w:t>
            </w:r>
          </w:p>
        </w:tc>
        <w:tc>
          <w:tcPr>
            <w:tcW w:w="935" w:type="pct"/>
            <w:tcBorders>
              <w:top w:val="nil"/>
              <w:left w:val="nil"/>
              <w:bottom w:val="single" w:sz="8" w:space="0" w:color="auto"/>
              <w:right w:val="single" w:sz="8" w:space="0" w:color="auto"/>
            </w:tcBorders>
            <w:shd w:val="clear" w:color="auto" w:fill="auto"/>
            <w:noWrap/>
            <w:vAlign w:val="center"/>
            <w:hideMark/>
            <w:tcPrChange w:id="268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75AEC0C" w14:textId="77777777" w:rsidR="000A7AAD" w:rsidRPr="00EC1FA9" w:rsidRDefault="000A7AAD">
            <w:pPr>
              <w:spacing w:after="0" w:line="240" w:lineRule="auto"/>
              <w:jc w:val="center"/>
              <w:rPr>
                <w:rFonts w:ascii="Calibri" w:eastAsia="Times New Roman" w:hAnsi="Calibri" w:cs="Calibri"/>
                <w:color w:val="000000"/>
              </w:rPr>
              <w:pPrChange w:id="2682" w:author="Alotaibi, Raed" w:date="2019-06-21T11:35:00Z">
                <w:pPr>
                  <w:spacing w:after="0" w:line="240" w:lineRule="auto"/>
                  <w:jc w:val="right"/>
                </w:pPr>
              </w:pPrChange>
            </w:pPr>
            <w:r w:rsidRPr="00EC1FA9">
              <w:rPr>
                <w:rFonts w:ascii="Calibri" w:eastAsia="Times New Roman" w:hAnsi="Calibri" w:cs="Calibri"/>
                <w:color w:val="000000"/>
              </w:rPr>
              <w:t>644</w:t>
            </w:r>
          </w:p>
        </w:tc>
        <w:tc>
          <w:tcPr>
            <w:tcW w:w="982" w:type="pct"/>
            <w:tcBorders>
              <w:top w:val="nil"/>
              <w:left w:val="nil"/>
              <w:bottom w:val="single" w:sz="8" w:space="0" w:color="auto"/>
              <w:right w:val="single" w:sz="8" w:space="0" w:color="auto"/>
            </w:tcBorders>
            <w:shd w:val="clear" w:color="auto" w:fill="auto"/>
            <w:noWrap/>
            <w:vAlign w:val="center"/>
            <w:hideMark/>
            <w:tcPrChange w:id="268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61E3517" w14:textId="77777777" w:rsidR="000A7AAD" w:rsidRPr="00EC1FA9" w:rsidRDefault="000A7AAD">
            <w:pPr>
              <w:spacing w:after="0" w:line="240" w:lineRule="auto"/>
              <w:jc w:val="center"/>
              <w:rPr>
                <w:rFonts w:ascii="Calibri" w:eastAsia="Times New Roman" w:hAnsi="Calibri" w:cs="Calibri"/>
                <w:color w:val="000000"/>
              </w:rPr>
              <w:pPrChange w:id="2684" w:author="Alotaibi, Raed" w:date="2019-06-21T11:35:00Z">
                <w:pPr>
                  <w:spacing w:after="0" w:line="240" w:lineRule="auto"/>
                  <w:jc w:val="right"/>
                </w:pPr>
              </w:pPrChange>
            </w:pPr>
            <w:r w:rsidRPr="00EC1FA9">
              <w:rPr>
                <w:rFonts w:ascii="Calibri" w:eastAsia="Times New Roman" w:hAnsi="Calibri" w:cs="Calibri"/>
                <w:color w:val="000000"/>
              </w:rPr>
              <w:t>23</w:t>
            </w:r>
          </w:p>
        </w:tc>
      </w:tr>
      <w:tr w:rsidR="000A7AAD" w:rsidRPr="00EC1FA9" w14:paraId="2F1FF72C" w14:textId="77777777" w:rsidTr="000A7AAD">
        <w:trPr>
          <w:trHeight w:val="315"/>
          <w:trPrChange w:id="268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8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E47323E"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Maryland</w:t>
            </w:r>
          </w:p>
        </w:tc>
        <w:tc>
          <w:tcPr>
            <w:tcW w:w="973" w:type="pct"/>
            <w:tcBorders>
              <w:top w:val="nil"/>
              <w:left w:val="nil"/>
              <w:bottom w:val="single" w:sz="8" w:space="0" w:color="auto"/>
              <w:right w:val="single" w:sz="8" w:space="0" w:color="auto"/>
            </w:tcBorders>
            <w:shd w:val="clear" w:color="auto" w:fill="auto"/>
            <w:vAlign w:val="center"/>
            <w:hideMark/>
            <w:tcPrChange w:id="268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C5F54E2" w14:textId="77777777" w:rsidR="000A7AAD" w:rsidRPr="00EC1FA9" w:rsidRDefault="000A7AAD">
            <w:pPr>
              <w:spacing w:after="0" w:line="240" w:lineRule="auto"/>
              <w:jc w:val="center"/>
              <w:rPr>
                <w:rFonts w:ascii="Calibri" w:eastAsia="Times New Roman" w:hAnsi="Calibri" w:cs="Calibri"/>
                <w:color w:val="000000"/>
              </w:rPr>
              <w:pPrChange w:id="2688" w:author="Alotaibi, Raed" w:date="2019-06-21T11:35:00Z">
                <w:pPr>
                  <w:spacing w:after="0" w:line="240" w:lineRule="auto"/>
                  <w:jc w:val="right"/>
                </w:pPr>
              </w:pPrChange>
            </w:pPr>
            <w:r w:rsidRPr="00EC1FA9">
              <w:rPr>
                <w:rFonts w:ascii="Calibri" w:eastAsia="Times New Roman" w:hAnsi="Calibri" w:cs="Calibri"/>
                <w:color w:val="000000"/>
              </w:rPr>
              <w:t>624</w:t>
            </w:r>
          </w:p>
        </w:tc>
        <w:tc>
          <w:tcPr>
            <w:tcW w:w="953" w:type="pct"/>
            <w:tcBorders>
              <w:top w:val="nil"/>
              <w:left w:val="nil"/>
              <w:bottom w:val="single" w:sz="8" w:space="0" w:color="auto"/>
              <w:right w:val="single" w:sz="8" w:space="0" w:color="auto"/>
            </w:tcBorders>
            <w:shd w:val="clear" w:color="auto" w:fill="auto"/>
            <w:noWrap/>
            <w:vAlign w:val="center"/>
            <w:hideMark/>
            <w:tcPrChange w:id="268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0482C5B" w14:textId="77777777" w:rsidR="000A7AAD" w:rsidRPr="00EC1FA9" w:rsidRDefault="000A7AAD">
            <w:pPr>
              <w:spacing w:after="0" w:line="240" w:lineRule="auto"/>
              <w:jc w:val="center"/>
              <w:rPr>
                <w:rFonts w:ascii="Calibri" w:eastAsia="Times New Roman" w:hAnsi="Calibri" w:cs="Calibri"/>
                <w:color w:val="000000"/>
              </w:rPr>
              <w:pPrChange w:id="2690" w:author="Alotaibi, Raed" w:date="2019-06-21T11:35:00Z">
                <w:pPr>
                  <w:spacing w:after="0" w:line="240" w:lineRule="auto"/>
                  <w:jc w:val="right"/>
                </w:pPr>
              </w:pPrChange>
            </w:pPr>
            <w:r w:rsidRPr="00EC1FA9">
              <w:rPr>
                <w:rFonts w:ascii="Calibri" w:eastAsia="Times New Roman" w:hAnsi="Calibri" w:cs="Calibri"/>
                <w:color w:val="000000"/>
              </w:rPr>
              <w:t>13,093</w:t>
            </w:r>
          </w:p>
        </w:tc>
        <w:tc>
          <w:tcPr>
            <w:tcW w:w="935" w:type="pct"/>
            <w:tcBorders>
              <w:top w:val="nil"/>
              <w:left w:val="nil"/>
              <w:bottom w:val="single" w:sz="8" w:space="0" w:color="auto"/>
              <w:right w:val="single" w:sz="8" w:space="0" w:color="auto"/>
            </w:tcBorders>
            <w:shd w:val="clear" w:color="auto" w:fill="auto"/>
            <w:noWrap/>
            <w:vAlign w:val="center"/>
            <w:hideMark/>
            <w:tcPrChange w:id="269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BDA791F" w14:textId="77777777" w:rsidR="000A7AAD" w:rsidRPr="00EC1FA9" w:rsidRDefault="000A7AAD">
            <w:pPr>
              <w:spacing w:after="0" w:line="240" w:lineRule="auto"/>
              <w:jc w:val="center"/>
              <w:rPr>
                <w:rFonts w:ascii="Calibri" w:eastAsia="Times New Roman" w:hAnsi="Calibri" w:cs="Calibri"/>
                <w:color w:val="000000"/>
              </w:rPr>
              <w:pPrChange w:id="2692" w:author="Alotaibi, Raed" w:date="2019-06-21T11:35:00Z">
                <w:pPr>
                  <w:spacing w:after="0" w:line="240" w:lineRule="auto"/>
                  <w:jc w:val="right"/>
                </w:pPr>
              </w:pPrChange>
            </w:pPr>
            <w:r w:rsidRPr="00EC1FA9">
              <w:rPr>
                <w:rFonts w:ascii="Calibri" w:eastAsia="Times New Roman" w:hAnsi="Calibri" w:cs="Calibri"/>
                <w:color w:val="000000"/>
              </w:rPr>
              <w:t>1,897</w:t>
            </w:r>
          </w:p>
        </w:tc>
        <w:tc>
          <w:tcPr>
            <w:tcW w:w="982" w:type="pct"/>
            <w:tcBorders>
              <w:top w:val="nil"/>
              <w:left w:val="nil"/>
              <w:bottom w:val="single" w:sz="8" w:space="0" w:color="auto"/>
              <w:right w:val="single" w:sz="8" w:space="0" w:color="auto"/>
            </w:tcBorders>
            <w:shd w:val="clear" w:color="auto" w:fill="auto"/>
            <w:noWrap/>
            <w:vAlign w:val="center"/>
            <w:hideMark/>
            <w:tcPrChange w:id="269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76580D6" w14:textId="77777777" w:rsidR="000A7AAD" w:rsidRPr="00EC1FA9" w:rsidRDefault="000A7AAD">
            <w:pPr>
              <w:spacing w:after="0" w:line="240" w:lineRule="auto"/>
              <w:jc w:val="center"/>
              <w:rPr>
                <w:rFonts w:ascii="Calibri" w:eastAsia="Times New Roman" w:hAnsi="Calibri" w:cs="Calibri"/>
                <w:color w:val="000000"/>
              </w:rPr>
              <w:pPrChange w:id="2694" w:author="Alotaibi, Raed" w:date="2019-06-21T11:35:00Z">
                <w:pPr>
                  <w:spacing w:after="0" w:line="240" w:lineRule="auto"/>
                  <w:jc w:val="right"/>
                </w:pPr>
              </w:pPrChange>
            </w:pPr>
            <w:r w:rsidRPr="00EC1FA9">
              <w:rPr>
                <w:rFonts w:ascii="Calibri" w:eastAsia="Times New Roman" w:hAnsi="Calibri" w:cs="Calibri"/>
                <w:color w:val="000000"/>
              </w:rPr>
              <w:t>44</w:t>
            </w:r>
          </w:p>
        </w:tc>
      </w:tr>
      <w:tr w:rsidR="000A7AAD" w:rsidRPr="00EC1FA9" w14:paraId="1E88FC0B" w14:textId="77777777" w:rsidTr="000A7AAD">
        <w:trPr>
          <w:trHeight w:val="315"/>
          <w:trPrChange w:id="269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9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85A190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Michigan</w:t>
            </w:r>
          </w:p>
        </w:tc>
        <w:tc>
          <w:tcPr>
            <w:tcW w:w="973" w:type="pct"/>
            <w:tcBorders>
              <w:top w:val="nil"/>
              <w:left w:val="nil"/>
              <w:bottom w:val="single" w:sz="8" w:space="0" w:color="auto"/>
              <w:right w:val="single" w:sz="8" w:space="0" w:color="auto"/>
            </w:tcBorders>
            <w:shd w:val="clear" w:color="auto" w:fill="auto"/>
            <w:vAlign w:val="center"/>
            <w:hideMark/>
            <w:tcPrChange w:id="269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7F8E78" w14:textId="77777777" w:rsidR="000A7AAD" w:rsidRPr="00EC1FA9" w:rsidRDefault="000A7AAD">
            <w:pPr>
              <w:spacing w:after="0" w:line="240" w:lineRule="auto"/>
              <w:jc w:val="center"/>
              <w:rPr>
                <w:rFonts w:ascii="Calibri" w:eastAsia="Times New Roman" w:hAnsi="Calibri" w:cs="Calibri"/>
                <w:color w:val="000000"/>
              </w:rPr>
              <w:pPrChange w:id="2698" w:author="Alotaibi, Raed" w:date="2019-06-21T11:35:00Z">
                <w:pPr>
                  <w:spacing w:after="0" w:line="240" w:lineRule="auto"/>
                  <w:jc w:val="right"/>
                </w:pPr>
              </w:pPrChange>
            </w:pPr>
            <w:r w:rsidRPr="00EC1FA9">
              <w:rPr>
                <w:rFonts w:ascii="Calibri" w:eastAsia="Times New Roman" w:hAnsi="Calibri" w:cs="Calibri"/>
                <w:color w:val="000000"/>
              </w:rPr>
              <w:t>680</w:t>
            </w:r>
          </w:p>
        </w:tc>
        <w:tc>
          <w:tcPr>
            <w:tcW w:w="953" w:type="pct"/>
            <w:tcBorders>
              <w:top w:val="nil"/>
              <w:left w:val="nil"/>
              <w:bottom w:val="single" w:sz="8" w:space="0" w:color="auto"/>
              <w:right w:val="single" w:sz="8" w:space="0" w:color="auto"/>
            </w:tcBorders>
            <w:shd w:val="clear" w:color="auto" w:fill="auto"/>
            <w:noWrap/>
            <w:vAlign w:val="center"/>
            <w:hideMark/>
            <w:tcPrChange w:id="269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F89528F" w14:textId="77777777" w:rsidR="000A7AAD" w:rsidRPr="00EC1FA9" w:rsidRDefault="000A7AAD">
            <w:pPr>
              <w:spacing w:after="0" w:line="240" w:lineRule="auto"/>
              <w:jc w:val="center"/>
              <w:rPr>
                <w:rFonts w:ascii="Calibri" w:eastAsia="Times New Roman" w:hAnsi="Calibri" w:cs="Calibri"/>
                <w:color w:val="000000"/>
              </w:rPr>
              <w:pPrChange w:id="2700" w:author="Alotaibi, Raed" w:date="2019-06-21T11:35:00Z">
                <w:pPr>
                  <w:spacing w:after="0" w:line="240" w:lineRule="auto"/>
                  <w:jc w:val="right"/>
                </w:pPr>
              </w:pPrChange>
            </w:pPr>
            <w:r w:rsidRPr="00EC1FA9">
              <w:rPr>
                <w:rFonts w:ascii="Calibri" w:eastAsia="Times New Roman" w:hAnsi="Calibri" w:cs="Calibri"/>
                <w:color w:val="000000"/>
              </w:rPr>
              <w:t>10,762</w:t>
            </w:r>
          </w:p>
        </w:tc>
        <w:tc>
          <w:tcPr>
            <w:tcW w:w="935" w:type="pct"/>
            <w:tcBorders>
              <w:top w:val="nil"/>
              <w:left w:val="nil"/>
              <w:bottom w:val="single" w:sz="8" w:space="0" w:color="auto"/>
              <w:right w:val="single" w:sz="8" w:space="0" w:color="auto"/>
            </w:tcBorders>
            <w:shd w:val="clear" w:color="auto" w:fill="auto"/>
            <w:noWrap/>
            <w:vAlign w:val="center"/>
            <w:hideMark/>
            <w:tcPrChange w:id="270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230FDEF" w14:textId="77777777" w:rsidR="000A7AAD" w:rsidRPr="00EC1FA9" w:rsidRDefault="000A7AAD">
            <w:pPr>
              <w:spacing w:after="0" w:line="240" w:lineRule="auto"/>
              <w:jc w:val="center"/>
              <w:rPr>
                <w:rFonts w:ascii="Calibri" w:eastAsia="Times New Roman" w:hAnsi="Calibri" w:cs="Calibri"/>
                <w:color w:val="000000"/>
              </w:rPr>
              <w:pPrChange w:id="2702" w:author="Alotaibi, Raed" w:date="2019-06-21T11:35:00Z">
                <w:pPr>
                  <w:spacing w:after="0" w:line="240" w:lineRule="auto"/>
                  <w:jc w:val="right"/>
                </w:pPr>
              </w:pPrChange>
            </w:pPr>
            <w:r w:rsidRPr="00EC1FA9">
              <w:rPr>
                <w:rFonts w:ascii="Calibri" w:eastAsia="Times New Roman" w:hAnsi="Calibri" w:cs="Calibri"/>
                <w:color w:val="000000"/>
              </w:rPr>
              <w:t>1,524</w:t>
            </w:r>
          </w:p>
        </w:tc>
        <w:tc>
          <w:tcPr>
            <w:tcW w:w="982" w:type="pct"/>
            <w:tcBorders>
              <w:top w:val="nil"/>
              <w:left w:val="nil"/>
              <w:bottom w:val="single" w:sz="8" w:space="0" w:color="auto"/>
              <w:right w:val="single" w:sz="8" w:space="0" w:color="auto"/>
            </w:tcBorders>
            <w:shd w:val="clear" w:color="auto" w:fill="auto"/>
            <w:noWrap/>
            <w:vAlign w:val="center"/>
            <w:hideMark/>
            <w:tcPrChange w:id="270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C8A8653" w14:textId="77777777" w:rsidR="000A7AAD" w:rsidRPr="00EC1FA9" w:rsidRDefault="000A7AAD">
            <w:pPr>
              <w:spacing w:after="0" w:line="240" w:lineRule="auto"/>
              <w:jc w:val="center"/>
              <w:rPr>
                <w:rFonts w:ascii="Calibri" w:eastAsia="Times New Roman" w:hAnsi="Calibri" w:cs="Calibri"/>
                <w:color w:val="000000"/>
              </w:rPr>
              <w:pPrChange w:id="2704" w:author="Alotaibi, Raed" w:date="2019-06-21T11:35:00Z">
                <w:pPr>
                  <w:spacing w:after="0" w:line="240" w:lineRule="auto"/>
                  <w:jc w:val="right"/>
                </w:pPr>
              </w:pPrChange>
            </w:pPr>
            <w:r w:rsidRPr="00EC1FA9">
              <w:rPr>
                <w:rFonts w:ascii="Calibri" w:eastAsia="Times New Roman" w:hAnsi="Calibri" w:cs="Calibri"/>
                <w:color w:val="000000"/>
              </w:rPr>
              <w:t>43</w:t>
            </w:r>
          </w:p>
        </w:tc>
      </w:tr>
      <w:tr w:rsidR="000A7AAD" w:rsidRPr="00EC1FA9" w14:paraId="3BD28ADC" w14:textId="77777777" w:rsidTr="000A7AAD">
        <w:trPr>
          <w:trHeight w:val="315"/>
          <w:trPrChange w:id="270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0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839F85C"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Mississippi</w:t>
            </w:r>
          </w:p>
        </w:tc>
        <w:tc>
          <w:tcPr>
            <w:tcW w:w="973" w:type="pct"/>
            <w:tcBorders>
              <w:top w:val="nil"/>
              <w:left w:val="nil"/>
              <w:bottom w:val="single" w:sz="8" w:space="0" w:color="auto"/>
              <w:right w:val="single" w:sz="8" w:space="0" w:color="auto"/>
            </w:tcBorders>
            <w:shd w:val="clear" w:color="auto" w:fill="auto"/>
            <w:vAlign w:val="center"/>
            <w:hideMark/>
            <w:tcPrChange w:id="270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2F9840A" w14:textId="77777777" w:rsidR="000A7AAD" w:rsidRPr="00EC1FA9" w:rsidRDefault="000A7AAD">
            <w:pPr>
              <w:spacing w:after="0" w:line="240" w:lineRule="auto"/>
              <w:jc w:val="center"/>
              <w:rPr>
                <w:rFonts w:ascii="Calibri" w:eastAsia="Times New Roman" w:hAnsi="Calibri" w:cs="Calibri"/>
                <w:color w:val="000000"/>
              </w:rPr>
              <w:pPrChange w:id="2708" w:author="Alotaibi, Raed" w:date="2019-06-21T11:35:00Z">
                <w:pPr>
                  <w:spacing w:after="0" w:line="240" w:lineRule="auto"/>
                  <w:jc w:val="right"/>
                </w:pPr>
              </w:pPrChange>
            </w:pPr>
            <w:r w:rsidRPr="00EC1FA9">
              <w:rPr>
                <w:rFonts w:ascii="Calibri" w:eastAsia="Times New Roman" w:hAnsi="Calibri" w:cs="Calibri"/>
                <w:color w:val="000000"/>
              </w:rPr>
              <w:t>208</w:t>
            </w:r>
          </w:p>
        </w:tc>
        <w:tc>
          <w:tcPr>
            <w:tcW w:w="953" w:type="pct"/>
            <w:tcBorders>
              <w:top w:val="nil"/>
              <w:left w:val="nil"/>
              <w:bottom w:val="single" w:sz="8" w:space="0" w:color="auto"/>
              <w:right w:val="single" w:sz="8" w:space="0" w:color="auto"/>
            </w:tcBorders>
            <w:shd w:val="clear" w:color="auto" w:fill="auto"/>
            <w:noWrap/>
            <w:vAlign w:val="center"/>
            <w:hideMark/>
            <w:tcPrChange w:id="270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294B4A54" w14:textId="77777777" w:rsidR="000A7AAD" w:rsidRPr="00EC1FA9" w:rsidRDefault="000A7AAD">
            <w:pPr>
              <w:spacing w:after="0" w:line="240" w:lineRule="auto"/>
              <w:jc w:val="center"/>
              <w:rPr>
                <w:rFonts w:ascii="Calibri" w:eastAsia="Times New Roman" w:hAnsi="Calibri" w:cs="Calibri"/>
                <w:color w:val="000000"/>
              </w:rPr>
              <w:pPrChange w:id="2710" w:author="Alotaibi, Raed" w:date="2019-06-21T11:35:00Z">
                <w:pPr>
                  <w:spacing w:after="0" w:line="240" w:lineRule="auto"/>
                  <w:jc w:val="right"/>
                </w:pPr>
              </w:pPrChange>
            </w:pPr>
            <w:r w:rsidRPr="00EC1FA9">
              <w:rPr>
                <w:rFonts w:ascii="Calibri" w:eastAsia="Times New Roman" w:hAnsi="Calibri" w:cs="Calibri"/>
                <w:color w:val="000000"/>
              </w:rPr>
              <w:t>10,816</w:t>
            </w:r>
          </w:p>
        </w:tc>
        <w:tc>
          <w:tcPr>
            <w:tcW w:w="935" w:type="pct"/>
            <w:tcBorders>
              <w:top w:val="nil"/>
              <w:left w:val="nil"/>
              <w:bottom w:val="single" w:sz="8" w:space="0" w:color="auto"/>
              <w:right w:val="single" w:sz="8" w:space="0" w:color="auto"/>
            </w:tcBorders>
            <w:shd w:val="clear" w:color="auto" w:fill="auto"/>
            <w:noWrap/>
            <w:vAlign w:val="center"/>
            <w:hideMark/>
            <w:tcPrChange w:id="271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86F320F" w14:textId="77777777" w:rsidR="000A7AAD" w:rsidRPr="00EC1FA9" w:rsidRDefault="000A7AAD">
            <w:pPr>
              <w:spacing w:after="0" w:line="240" w:lineRule="auto"/>
              <w:jc w:val="center"/>
              <w:rPr>
                <w:rFonts w:ascii="Calibri" w:eastAsia="Times New Roman" w:hAnsi="Calibri" w:cs="Calibri"/>
                <w:color w:val="000000"/>
              </w:rPr>
              <w:pPrChange w:id="2712" w:author="Alotaibi, Raed" w:date="2019-06-21T11:35:00Z">
                <w:pPr>
                  <w:spacing w:after="0" w:line="240" w:lineRule="auto"/>
                  <w:jc w:val="right"/>
                </w:pPr>
              </w:pPrChange>
            </w:pPr>
            <w:r w:rsidRPr="00EC1FA9">
              <w:rPr>
                <w:rFonts w:ascii="Calibri" w:eastAsia="Times New Roman" w:hAnsi="Calibri" w:cs="Calibri"/>
                <w:color w:val="000000"/>
              </w:rPr>
              <w:t>1,527</w:t>
            </w:r>
          </w:p>
        </w:tc>
        <w:tc>
          <w:tcPr>
            <w:tcW w:w="982" w:type="pct"/>
            <w:tcBorders>
              <w:top w:val="nil"/>
              <w:left w:val="nil"/>
              <w:bottom w:val="single" w:sz="8" w:space="0" w:color="auto"/>
              <w:right w:val="single" w:sz="8" w:space="0" w:color="auto"/>
            </w:tcBorders>
            <w:shd w:val="clear" w:color="auto" w:fill="auto"/>
            <w:noWrap/>
            <w:vAlign w:val="center"/>
            <w:hideMark/>
            <w:tcPrChange w:id="271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CE05678" w14:textId="77777777" w:rsidR="000A7AAD" w:rsidRPr="00EC1FA9" w:rsidRDefault="000A7AAD">
            <w:pPr>
              <w:spacing w:after="0" w:line="240" w:lineRule="auto"/>
              <w:jc w:val="center"/>
              <w:rPr>
                <w:rFonts w:ascii="Calibri" w:eastAsia="Times New Roman" w:hAnsi="Calibri" w:cs="Calibri"/>
                <w:color w:val="000000"/>
              </w:rPr>
              <w:pPrChange w:id="2714" w:author="Alotaibi, Raed" w:date="2019-06-21T11:35:00Z">
                <w:pPr>
                  <w:spacing w:after="0" w:line="240" w:lineRule="auto"/>
                  <w:jc w:val="right"/>
                </w:pPr>
              </w:pPrChange>
            </w:pPr>
            <w:r w:rsidRPr="00EC1FA9">
              <w:rPr>
                <w:rFonts w:ascii="Calibri" w:eastAsia="Times New Roman" w:hAnsi="Calibri" w:cs="Calibri"/>
                <w:color w:val="000000"/>
              </w:rPr>
              <w:t>14</w:t>
            </w:r>
          </w:p>
        </w:tc>
      </w:tr>
      <w:tr w:rsidR="000A7AAD" w:rsidRPr="00EC1FA9" w14:paraId="15CDF7D8" w14:textId="77777777" w:rsidTr="000A7AAD">
        <w:trPr>
          <w:trHeight w:val="315"/>
          <w:trPrChange w:id="271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1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725E0F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Missouri</w:t>
            </w:r>
          </w:p>
        </w:tc>
        <w:tc>
          <w:tcPr>
            <w:tcW w:w="973" w:type="pct"/>
            <w:tcBorders>
              <w:top w:val="nil"/>
              <w:left w:val="nil"/>
              <w:bottom w:val="single" w:sz="8" w:space="0" w:color="auto"/>
              <w:right w:val="single" w:sz="8" w:space="0" w:color="auto"/>
            </w:tcBorders>
            <w:shd w:val="clear" w:color="auto" w:fill="auto"/>
            <w:vAlign w:val="center"/>
            <w:hideMark/>
            <w:tcPrChange w:id="271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333D1F9" w14:textId="77777777" w:rsidR="000A7AAD" w:rsidRPr="00EC1FA9" w:rsidRDefault="000A7AAD">
            <w:pPr>
              <w:spacing w:after="0" w:line="240" w:lineRule="auto"/>
              <w:jc w:val="center"/>
              <w:rPr>
                <w:rFonts w:ascii="Calibri" w:eastAsia="Times New Roman" w:hAnsi="Calibri" w:cs="Calibri"/>
                <w:color w:val="000000"/>
              </w:rPr>
              <w:pPrChange w:id="2718" w:author="Alotaibi, Raed" w:date="2019-06-21T11:35:00Z">
                <w:pPr>
                  <w:spacing w:after="0" w:line="240" w:lineRule="auto"/>
                  <w:jc w:val="right"/>
                </w:pPr>
              </w:pPrChange>
            </w:pPr>
            <w:r w:rsidRPr="00EC1FA9">
              <w:rPr>
                <w:rFonts w:ascii="Calibri" w:eastAsia="Times New Roman" w:hAnsi="Calibri" w:cs="Calibri"/>
                <w:color w:val="000000"/>
              </w:rPr>
              <w:t>262</w:t>
            </w:r>
          </w:p>
        </w:tc>
        <w:tc>
          <w:tcPr>
            <w:tcW w:w="953" w:type="pct"/>
            <w:tcBorders>
              <w:top w:val="nil"/>
              <w:left w:val="nil"/>
              <w:bottom w:val="single" w:sz="8" w:space="0" w:color="auto"/>
              <w:right w:val="single" w:sz="8" w:space="0" w:color="auto"/>
            </w:tcBorders>
            <w:shd w:val="clear" w:color="auto" w:fill="auto"/>
            <w:noWrap/>
            <w:vAlign w:val="center"/>
            <w:hideMark/>
            <w:tcPrChange w:id="271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160B156D" w14:textId="77777777" w:rsidR="000A7AAD" w:rsidRPr="00EC1FA9" w:rsidRDefault="000A7AAD">
            <w:pPr>
              <w:spacing w:after="0" w:line="240" w:lineRule="auto"/>
              <w:jc w:val="center"/>
              <w:rPr>
                <w:rFonts w:ascii="Calibri" w:eastAsia="Times New Roman" w:hAnsi="Calibri" w:cs="Calibri"/>
                <w:color w:val="000000"/>
              </w:rPr>
              <w:pPrChange w:id="2720" w:author="Alotaibi, Raed" w:date="2019-06-21T11:35:00Z">
                <w:pPr>
                  <w:spacing w:after="0" w:line="240" w:lineRule="auto"/>
                  <w:jc w:val="right"/>
                </w:pPr>
              </w:pPrChange>
            </w:pPr>
            <w:r w:rsidRPr="00EC1FA9">
              <w:rPr>
                <w:rFonts w:ascii="Calibri" w:eastAsia="Times New Roman" w:hAnsi="Calibri" w:cs="Calibri"/>
                <w:color w:val="000000"/>
              </w:rPr>
              <w:t>5,646</w:t>
            </w:r>
          </w:p>
        </w:tc>
        <w:tc>
          <w:tcPr>
            <w:tcW w:w="935" w:type="pct"/>
            <w:tcBorders>
              <w:top w:val="nil"/>
              <w:left w:val="nil"/>
              <w:bottom w:val="single" w:sz="8" w:space="0" w:color="auto"/>
              <w:right w:val="single" w:sz="8" w:space="0" w:color="auto"/>
            </w:tcBorders>
            <w:shd w:val="clear" w:color="auto" w:fill="auto"/>
            <w:noWrap/>
            <w:vAlign w:val="center"/>
            <w:hideMark/>
            <w:tcPrChange w:id="272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241B384" w14:textId="77777777" w:rsidR="000A7AAD" w:rsidRPr="00EC1FA9" w:rsidRDefault="000A7AAD">
            <w:pPr>
              <w:spacing w:after="0" w:line="240" w:lineRule="auto"/>
              <w:jc w:val="center"/>
              <w:rPr>
                <w:rFonts w:ascii="Calibri" w:eastAsia="Times New Roman" w:hAnsi="Calibri" w:cs="Calibri"/>
                <w:color w:val="000000"/>
              </w:rPr>
              <w:pPrChange w:id="2722" w:author="Alotaibi, Raed" w:date="2019-06-21T11:35:00Z">
                <w:pPr>
                  <w:spacing w:after="0" w:line="240" w:lineRule="auto"/>
                  <w:jc w:val="right"/>
                </w:pPr>
              </w:pPrChange>
            </w:pPr>
            <w:r w:rsidRPr="00EC1FA9">
              <w:rPr>
                <w:rFonts w:ascii="Calibri" w:eastAsia="Times New Roman" w:hAnsi="Calibri" w:cs="Calibri"/>
                <w:color w:val="000000"/>
              </w:rPr>
              <w:t>814</w:t>
            </w:r>
          </w:p>
        </w:tc>
        <w:tc>
          <w:tcPr>
            <w:tcW w:w="982" w:type="pct"/>
            <w:tcBorders>
              <w:top w:val="nil"/>
              <w:left w:val="nil"/>
              <w:bottom w:val="single" w:sz="8" w:space="0" w:color="auto"/>
              <w:right w:val="single" w:sz="8" w:space="0" w:color="auto"/>
            </w:tcBorders>
            <w:shd w:val="clear" w:color="auto" w:fill="auto"/>
            <w:noWrap/>
            <w:vAlign w:val="center"/>
            <w:hideMark/>
            <w:tcPrChange w:id="272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D909C47" w14:textId="77777777" w:rsidR="000A7AAD" w:rsidRPr="00EC1FA9" w:rsidRDefault="000A7AAD">
            <w:pPr>
              <w:spacing w:after="0" w:line="240" w:lineRule="auto"/>
              <w:jc w:val="center"/>
              <w:rPr>
                <w:rFonts w:ascii="Calibri" w:eastAsia="Times New Roman" w:hAnsi="Calibri" w:cs="Calibri"/>
                <w:color w:val="000000"/>
              </w:rPr>
              <w:pPrChange w:id="2724" w:author="Alotaibi, Raed" w:date="2019-06-21T11:35:00Z">
                <w:pPr>
                  <w:spacing w:after="0" w:line="240" w:lineRule="auto"/>
                  <w:jc w:val="right"/>
                </w:pPr>
              </w:pPrChange>
            </w:pPr>
            <w:r w:rsidRPr="00EC1FA9">
              <w:rPr>
                <w:rFonts w:ascii="Calibri" w:eastAsia="Times New Roman" w:hAnsi="Calibri" w:cs="Calibri"/>
                <w:color w:val="000000"/>
              </w:rPr>
              <w:t>20</w:t>
            </w:r>
          </w:p>
        </w:tc>
      </w:tr>
      <w:tr w:rsidR="000A7AAD" w:rsidRPr="00EC1FA9" w14:paraId="78FCCFD6" w14:textId="77777777" w:rsidTr="000A7AAD">
        <w:trPr>
          <w:trHeight w:val="315"/>
          <w:trPrChange w:id="272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2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A9D18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Montana</w:t>
            </w:r>
          </w:p>
        </w:tc>
        <w:tc>
          <w:tcPr>
            <w:tcW w:w="973" w:type="pct"/>
            <w:tcBorders>
              <w:top w:val="nil"/>
              <w:left w:val="nil"/>
              <w:bottom w:val="single" w:sz="8" w:space="0" w:color="auto"/>
              <w:right w:val="single" w:sz="8" w:space="0" w:color="auto"/>
            </w:tcBorders>
            <w:shd w:val="clear" w:color="auto" w:fill="auto"/>
            <w:vAlign w:val="center"/>
            <w:hideMark/>
            <w:tcPrChange w:id="272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2D789B3" w14:textId="77777777" w:rsidR="000A7AAD" w:rsidRPr="00EC1FA9" w:rsidRDefault="000A7AAD">
            <w:pPr>
              <w:spacing w:after="0" w:line="240" w:lineRule="auto"/>
              <w:jc w:val="center"/>
              <w:rPr>
                <w:rFonts w:ascii="Calibri" w:eastAsia="Times New Roman" w:hAnsi="Calibri" w:cs="Calibri"/>
                <w:color w:val="000000"/>
              </w:rPr>
              <w:pPrChange w:id="2728" w:author="Alotaibi, Raed" w:date="2019-06-21T11:35:00Z">
                <w:pPr>
                  <w:spacing w:after="0" w:line="240" w:lineRule="auto"/>
                  <w:jc w:val="right"/>
                </w:pPr>
              </w:pPrChange>
            </w:pPr>
            <w:r w:rsidRPr="00EC1FA9">
              <w:rPr>
                <w:rFonts w:ascii="Calibri" w:eastAsia="Times New Roman" w:hAnsi="Calibri" w:cs="Calibri"/>
                <w:color w:val="000000"/>
              </w:rPr>
              <w:t>286</w:t>
            </w:r>
          </w:p>
        </w:tc>
        <w:tc>
          <w:tcPr>
            <w:tcW w:w="953" w:type="pct"/>
            <w:tcBorders>
              <w:top w:val="nil"/>
              <w:left w:val="nil"/>
              <w:bottom w:val="single" w:sz="8" w:space="0" w:color="auto"/>
              <w:right w:val="single" w:sz="8" w:space="0" w:color="auto"/>
            </w:tcBorders>
            <w:shd w:val="clear" w:color="auto" w:fill="auto"/>
            <w:noWrap/>
            <w:vAlign w:val="center"/>
            <w:hideMark/>
            <w:tcPrChange w:id="272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1CA5C36" w14:textId="77777777" w:rsidR="000A7AAD" w:rsidRPr="00EC1FA9" w:rsidRDefault="000A7AAD">
            <w:pPr>
              <w:spacing w:after="0" w:line="240" w:lineRule="auto"/>
              <w:jc w:val="center"/>
              <w:rPr>
                <w:rFonts w:ascii="Calibri" w:eastAsia="Times New Roman" w:hAnsi="Calibri" w:cs="Calibri"/>
                <w:color w:val="000000"/>
              </w:rPr>
              <w:pPrChange w:id="2730" w:author="Alotaibi, Raed" w:date="2019-06-21T11:35:00Z">
                <w:pPr>
                  <w:spacing w:after="0" w:line="240" w:lineRule="auto"/>
                  <w:jc w:val="right"/>
                </w:pPr>
              </w:pPrChange>
            </w:pPr>
            <w:r w:rsidRPr="00EC1FA9">
              <w:rPr>
                <w:rFonts w:ascii="Calibri" w:eastAsia="Times New Roman" w:hAnsi="Calibri" w:cs="Calibri"/>
                <w:color w:val="000000"/>
              </w:rPr>
              <w:t>8,609</w:t>
            </w:r>
          </w:p>
        </w:tc>
        <w:tc>
          <w:tcPr>
            <w:tcW w:w="935" w:type="pct"/>
            <w:tcBorders>
              <w:top w:val="nil"/>
              <w:left w:val="nil"/>
              <w:bottom w:val="single" w:sz="8" w:space="0" w:color="auto"/>
              <w:right w:val="single" w:sz="8" w:space="0" w:color="auto"/>
            </w:tcBorders>
            <w:shd w:val="clear" w:color="auto" w:fill="auto"/>
            <w:noWrap/>
            <w:vAlign w:val="center"/>
            <w:hideMark/>
            <w:tcPrChange w:id="273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B4068B3" w14:textId="77777777" w:rsidR="000A7AAD" w:rsidRPr="00EC1FA9" w:rsidRDefault="000A7AAD">
            <w:pPr>
              <w:spacing w:after="0" w:line="240" w:lineRule="auto"/>
              <w:jc w:val="center"/>
              <w:rPr>
                <w:rFonts w:ascii="Calibri" w:eastAsia="Times New Roman" w:hAnsi="Calibri" w:cs="Calibri"/>
                <w:color w:val="000000"/>
              </w:rPr>
              <w:pPrChange w:id="2732" w:author="Alotaibi, Raed" w:date="2019-06-21T11:35:00Z">
                <w:pPr>
                  <w:spacing w:after="0" w:line="240" w:lineRule="auto"/>
                  <w:jc w:val="right"/>
                </w:pPr>
              </w:pPrChange>
            </w:pPr>
            <w:r w:rsidRPr="00EC1FA9">
              <w:rPr>
                <w:rFonts w:ascii="Calibri" w:eastAsia="Times New Roman" w:hAnsi="Calibri" w:cs="Calibri"/>
                <w:color w:val="000000"/>
              </w:rPr>
              <w:t>909</w:t>
            </w:r>
          </w:p>
        </w:tc>
        <w:tc>
          <w:tcPr>
            <w:tcW w:w="982" w:type="pct"/>
            <w:tcBorders>
              <w:top w:val="nil"/>
              <w:left w:val="nil"/>
              <w:bottom w:val="single" w:sz="8" w:space="0" w:color="auto"/>
              <w:right w:val="single" w:sz="8" w:space="0" w:color="auto"/>
            </w:tcBorders>
            <w:shd w:val="clear" w:color="auto" w:fill="auto"/>
            <w:noWrap/>
            <w:vAlign w:val="center"/>
            <w:hideMark/>
            <w:tcPrChange w:id="273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0FD4FC7" w14:textId="77777777" w:rsidR="000A7AAD" w:rsidRPr="00EC1FA9" w:rsidRDefault="000A7AAD">
            <w:pPr>
              <w:spacing w:after="0" w:line="240" w:lineRule="auto"/>
              <w:jc w:val="center"/>
              <w:rPr>
                <w:rFonts w:ascii="Calibri" w:eastAsia="Times New Roman" w:hAnsi="Calibri" w:cs="Calibri"/>
                <w:color w:val="000000"/>
              </w:rPr>
              <w:pPrChange w:id="2734" w:author="Alotaibi, Raed" w:date="2019-06-21T11:35:00Z">
                <w:pPr>
                  <w:spacing w:after="0" w:line="240" w:lineRule="auto"/>
                  <w:jc w:val="right"/>
                </w:pPr>
              </w:pPrChange>
            </w:pPr>
            <w:r w:rsidRPr="00EC1FA9">
              <w:rPr>
                <w:rFonts w:ascii="Calibri" w:eastAsia="Times New Roman" w:hAnsi="Calibri" w:cs="Calibri"/>
                <w:color w:val="000000"/>
              </w:rPr>
              <w:t>17</w:t>
            </w:r>
          </w:p>
        </w:tc>
      </w:tr>
      <w:tr w:rsidR="000A7AAD" w:rsidRPr="00EC1FA9" w14:paraId="7E9AF1A1" w14:textId="77777777" w:rsidTr="000A7AAD">
        <w:trPr>
          <w:trHeight w:val="315"/>
          <w:trPrChange w:id="273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3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5BE45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Nebraska</w:t>
            </w:r>
          </w:p>
        </w:tc>
        <w:tc>
          <w:tcPr>
            <w:tcW w:w="973" w:type="pct"/>
            <w:tcBorders>
              <w:top w:val="nil"/>
              <w:left w:val="nil"/>
              <w:bottom w:val="single" w:sz="8" w:space="0" w:color="auto"/>
              <w:right w:val="single" w:sz="8" w:space="0" w:color="auto"/>
            </w:tcBorders>
            <w:shd w:val="clear" w:color="auto" w:fill="auto"/>
            <w:vAlign w:val="center"/>
            <w:hideMark/>
            <w:tcPrChange w:id="273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F7BE8D5" w14:textId="77777777" w:rsidR="000A7AAD" w:rsidRPr="00EC1FA9" w:rsidRDefault="000A7AAD">
            <w:pPr>
              <w:spacing w:after="0" w:line="240" w:lineRule="auto"/>
              <w:jc w:val="center"/>
              <w:rPr>
                <w:rFonts w:ascii="Calibri" w:eastAsia="Times New Roman" w:hAnsi="Calibri" w:cs="Calibri"/>
                <w:color w:val="000000"/>
              </w:rPr>
              <w:pPrChange w:id="2738" w:author="Alotaibi, Raed" w:date="2019-06-21T11:35:00Z">
                <w:pPr>
                  <w:spacing w:after="0" w:line="240" w:lineRule="auto"/>
                  <w:jc w:val="right"/>
                </w:pPr>
              </w:pPrChange>
            </w:pPr>
            <w:r w:rsidRPr="00EC1FA9">
              <w:rPr>
                <w:rFonts w:ascii="Calibri" w:eastAsia="Times New Roman" w:hAnsi="Calibri" w:cs="Calibri"/>
                <w:color w:val="000000"/>
              </w:rPr>
              <w:t>717</w:t>
            </w:r>
          </w:p>
        </w:tc>
        <w:tc>
          <w:tcPr>
            <w:tcW w:w="953" w:type="pct"/>
            <w:tcBorders>
              <w:top w:val="nil"/>
              <w:left w:val="nil"/>
              <w:bottom w:val="single" w:sz="8" w:space="0" w:color="auto"/>
              <w:right w:val="single" w:sz="8" w:space="0" w:color="auto"/>
            </w:tcBorders>
            <w:shd w:val="clear" w:color="auto" w:fill="auto"/>
            <w:noWrap/>
            <w:vAlign w:val="center"/>
            <w:hideMark/>
            <w:tcPrChange w:id="273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F9FFDDC" w14:textId="77777777" w:rsidR="000A7AAD" w:rsidRPr="00EC1FA9" w:rsidRDefault="000A7AAD">
            <w:pPr>
              <w:spacing w:after="0" w:line="240" w:lineRule="auto"/>
              <w:jc w:val="center"/>
              <w:rPr>
                <w:rFonts w:ascii="Calibri" w:eastAsia="Times New Roman" w:hAnsi="Calibri" w:cs="Calibri"/>
                <w:color w:val="000000"/>
              </w:rPr>
              <w:pPrChange w:id="2740" w:author="Alotaibi, Raed" w:date="2019-06-21T11:35:00Z">
                <w:pPr>
                  <w:spacing w:after="0" w:line="240" w:lineRule="auto"/>
                  <w:jc w:val="right"/>
                </w:pPr>
              </w:pPrChange>
            </w:pPr>
            <w:r w:rsidRPr="00EC1FA9">
              <w:rPr>
                <w:rFonts w:ascii="Calibri" w:eastAsia="Times New Roman" w:hAnsi="Calibri" w:cs="Calibri"/>
                <w:color w:val="000000"/>
              </w:rPr>
              <w:t>17,883</w:t>
            </w:r>
          </w:p>
        </w:tc>
        <w:tc>
          <w:tcPr>
            <w:tcW w:w="935" w:type="pct"/>
            <w:tcBorders>
              <w:top w:val="nil"/>
              <w:left w:val="nil"/>
              <w:bottom w:val="single" w:sz="8" w:space="0" w:color="auto"/>
              <w:right w:val="single" w:sz="8" w:space="0" w:color="auto"/>
            </w:tcBorders>
            <w:shd w:val="clear" w:color="auto" w:fill="auto"/>
            <w:noWrap/>
            <w:vAlign w:val="center"/>
            <w:hideMark/>
            <w:tcPrChange w:id="274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7DAA988" w14:textId="77777777" w:rsidR="000A7AAD" w:rsidRPr="00EC1FA9" w:rsidRDefault="000A7AAD">
            <w:pPr>
              <w:spacing w:after="0" w:line="240" w:lineRule="auto"/>
              <w:jc w:val="center"/>
              <w:rPr>
                <w:rFonts w:ascii="Calibri" w:eastAsia="Times New Roman" w:hAnsi="Calibri" w:cs="Calibri"/>
                <w:color w:val="000000"/>
              </w:rPr>
              <w:pPrChange w:id="2742" w:author="Alotaibi, Raed" w:date="2019-06-21T11:35:00Z">
                <w:pPr>
                  <w:spacing w:after="0" w:line="240" w:lineRule="auto"/>
                  <w:jc w:val="right"/>
                </w:pPr>
              </w:pPrChange>
            </w:pPr>
            <w:r w:rsidRPr="00EC1FA9">
              <w:rPr>
                <w:rFonts w:ascii="Calibri" w:eastAsia="Times New Roman" w:hAnsi="Calibri" w:cs="Calibri"/>
                <w:color w:val="000000"/>
              </w:rPr>
              <w:t>1,644</w:t>
            </w:r>
          </w:p>
        </w:tc>
        <w:tc>
          <w:tcPr>
            <w:tcW w:w="982" w:type="pct"/>
            <w:tcBorders>
              <w:top w:val="nil"/>
              <w:left w:val="nil"/>
              <w:bottom w:val="single" w:sz="8" w:space="0" w:color="auto"/>
              <w:right w:val="single" w:sz="8" w:space="0" w:color="auto"/>
            </w:tcBorders>
            <w:shd w:val="clear" w:color="auto" w:fill="auto"/>
            <w:noWrap/>
            <w:vAlign w:val="center"/>
            <w:hideMark/>
            <w:tcPrChange w:id="274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A67A41" w14:textId="77777777" w:rsidR="000A7AAD" w:rsidRPr="00EC1FA9" w:rsidRDefault="000A7AAD">
            <w:pPr>
              <w:spacing w:after="0" w:line="240" w:lineRule="auto"/>
              <w:jc w:val="center"/>
              <w:rPr>
                <w:rFonts w:ascii="Calibri" w:eastAsia="Times New Roman" w:hAnsi="Calibri" w:cs="Calibri"/>
                <w:color w:val="000000"/>
              </w:rPr>
              <w:pPrChange w:id="2744" w:author="Alotaibi, Raed" w:date="2019-06-21T11:35:00Z">
                <w:pPr>
                  <w:spacing w:after="0" w:line="240" w:lineRule="auto"/>
                  <w:jc w:val="right"/>
                </w:pPr>
              </w:pPrChange>
            </w:pPr>
            <w:r w:rsidRPr="00EC1FA9">
              <w:rPr>
                <w:rFonts w:ascii="Calibri" w:eastAsia="Times New Roman" w:hAnsi="Calibri" w:cs="Calibri"/>
                <w:color w:val="000000"/>
              </w:rPr>
              <w:t>53</w:t>
            </w:r>
          </w:p>
        </w:tc>
      </w:tr>
      <w:tr w:rsidR="000A7AAD" w:rsidRPr="00EC1FA9" w14:paraId="797F1FDD" w14:textId="77777777" w:rsidTr="000A7AAD">
        <w:trPr>
          <w:trHeight w:val="315"/>
          <w:trPrChange w:id="274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4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34B9F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Hampshire</w:t>
            </w:r>
          </w:p>
        </w:tc>
        <w:tc>
          <w:tcPr>
            <w:tcW w:w="973" w:type="pct"/>
            <w:tcBorders>
              <w:top w:val="nil"/>
              <w:left w:val="nil"/>
              <w:bottom w:val="single" w:sz="8" w:space="0" w:color="auto"/>
              <w:right w:val="single" w:sz="8" w:space="0" w:color="auto"/>
            </w:tcBorders>
            <w:shd w:val="clear" w:color="auto" w:fill="auto"/>
            <w:vAlign w:val="center"/>
            <w:hideMark/>
            <w:tcPrChange w:id="274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6CF9BD7" w14:textId="77777777" w:rsidR="000A7AAD" w:rsidRPr="00EC1FA9" w:rsidRDefault="000A7AAD">
            <w:pPr>
              <w:spacing w:after="0" w:line="240" w:lineRule="auto"/>
              <w:jc w:val="center"/>
              <w:rPr>
                <w:rFonts w:ascii="Calibri" w:eastAsia="Times New Roman" w:hAnsi="Calibri" w:cs="Calibri"/>
                <w:color w:val="000000"/>
              </w:rPr>
              <w:pPrChange w:id="2748" w:author="Alotaibi, Raed" w:date="2019-06-21T11:35:00Z">
                <w:pPr>
                  <w:spacing w:after="0" w:line="240" w:lineRule="auto"/>
                  <w:jc w:val="right"/>
                </w:pPr>
              </w:pPrChange>
            </w:pPr>
            <w:r w:rsidRPr="00EC1FA9">
              <w:rPr>
                <w:rFonts w:ascii="Calibri" w:eastAsia="Times New Roman" w:hAnsi="Calibri" w:cs="Calibri"/>
                <w:color w:val="000000"/>
              </w:rPr>
              <w:t>232</w:t>
            </w:r>
          </w:p>
        </w:tc>
        <w:tc>
          <w:tcPr>
            <w:tcW w:w="953" w:type="pct"/>
            <w:tcBorders>
              <w:top w:val="nil"/>
              <w:left w:val="nil"/>
              <w:bottom w:val="single" w:sz="8" w:space="0" w:color="auto"/>
              <w:right w:val="single" w:sz="8" w:space="0" w:color="auto"/>
            </w:tcBorders>
            <w:shd w:val="clear" w:color="auto" w:fill="auto"/>
            <w:noWrap/>
            <w:vAlign w:val="center"/>
            <w:hideMark/>
            <w:tcPrChange w:id="274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59A4FC9" w14:textId="77777777" w:rsidR="000A7AAD" w:rsidRPr="00EC1FA9" w:rsidRDefault="000A7AAD">
            <w:pPr>
              <w:spacing w:after="0" w:line="240" w:lineRule="auto"/>
              <w:jc w:val="center"/>
              <w:rPr>
                <w:rFonts w:ascii="Calibri" w:eastAsia="Times New Roman" w:hAnsi="Calibri" w:cs="Calibri"/>
                <w:color w:val="000000"/>
              </w:rPr>
              <w:pPrChange w:id="2750" w:author="Alotaibi, Raed" w:date="2019-06-21T11:35:00Z">
                <w:pPr>
                  <w:spacing w:after="0" w:line="240" w:lineRule="auto"/>
                  <w:jc w:val="right"/>
                </w:pPr>
              </w:pPrChange>
            </w:pPr>
            <w:r w:rsidRPr="00EC1FA9">
              <w:rPr>
                <w:rFonts w:ascii="Calibri" w:eastAsia="Times New Roman" w:hAnsi="Calibri" w:cs="Calibri"/>
                <w:color w:val="000000"/>
              </w:rPr>
              <w:t>5,285</w:t>
            </w:r>
          </w:p>
        </w:tc>
        <w:tc>
          <w:tcPr>
            <w:tcW w:w="935" w:type="pct"/>
            <w:tcBorders>
              <w:top w:val="nil"/>
              <w:left w:val="nil"/>
              <w:bottom w:val="single" w:sz="8" w:space="0" w:color="auto"/>
              <w:right w:val="single" w:sz="8" w:space="0" w:color="auto"/>
            </w:tcBorders>
            <w:shd w:val="clear" w:color="auto" w:fill="auto"/>
            <w:noWrap/>
            <w:vAlign w:val="center"/>
            <w:hideMark/>
            <w:tcPrChange w:id="275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BF3B333" w14:textId="77777777" w:rsidR="000A7AAD" w:rsidRPr="00EC1FA9" w:rsidRDefault="000A7AAD">
            <w:pPr>
              <w:spacing w:after="0" w:line="240" w:lineRule="auto"/>
              <w:jc w:val="center"/>
              <w:rPr>
                <w:rFonts w:ascii="Calibri" w:eastAsia="Times New Roman" w:hAnsi="Calibri" w:cs="Calibri"/>
                <w:color w:val="000000"/>
              </w:rPr>
              <w:pPrChange w:id="2752" w:author="Alotaibi, Raed" w:date="2019-06-21T11:35:00Z">
                <w:pPr>
                  <w:spacing w:after="0" w:line="240" w:lineRule="auto"/>
                  <w:jc w:val="right"/>
                </w:pPr>
              </w:pPrChange>
            </w:pPr>
            <w:r w:rsidRPr="00EC1FA9">
              <w:rPr>
                <w:rFonts w:ascii="Calibri" w:eastAsia="Times New Roman" w:hAnsi="Calibri" w:cs="Calibri"/>
                <w:color w:val="000000"/>
              </w:rPr>
              <w:t>664</w:t>
            </w:r>
          </w:p>
        </w:tc>
        <w:tc>
          <w:tcPr>
            <w:tcW w:w="982" w:type="pct"/>
            <w:tcBorders>
              <w:top w:val="nil"/>
              <w:left w:val="nil"/>
              <w:bottom w:val="single" w:sz="8" w:space="0" w:color="auto"/>
              <w:right w:val="single" w:sz="8" w:space="0" w:color="auto"/>
            </w:tcBorders>
            <w:shd w:val="clear" w:color="auto" w:fill="auto"/>
            <w:noWrap/>
            <w:vAlign w:val="center"/>
            <w:hideMark/>
            <w:tcPrChange w:id="275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F2E9BEB" w14:textId="77777777" w:rsidR="000A7AAD" w:rsidRPr="00EC1FA9" w:rsidRDefault="000A7AAD">
            <w:pPr>
              <w:spacing w:after="0" w:line="240" w:lineRule="auto"/>
              <w:jc w:val="center"/>
              <w:rPr>
                <w:rFonts w:ascii="Calibri" w:eastAsia="Times New Roman" w:hAnsi="Calibri" w:cs="Calibri"/>
                <w:color w:val="000000"/>
              </w:rPr>
              <w:pPrChange w:id="2754" w:author="Alotaibi, Raed" w:date="2019-06-21T11:35:00Z">
                <w:pPr>
                  <w:spacing w:after="0" w:line="240" w:lineRule="auto"/>
                  <w:jc w:val="right"/>
                </w:pPr>
              </w:pPrChange>
            </w:pPr>
            <w:r w:rsidRPr="00EC1FA9">
              <w:rPr>
                <w:rFonts w:ascii="Calibri" w:eastAsia="Times New Roman" w:hAnsi="Calibri" w:cs="Calibri"/>
                <w:color w:val="000000"/>
              </w:rPr>
              <w:t>19</w:t>
            </w:r>
          </w:p>
        </w:tc>
      </w:tr>
      <w:tr w:rsidR="000A7AAD" w:rsidRPr="00EC1FA9" w14:paraId="2EB71C6B" w14:textId="77777777" w:rsidTr="000A7AAD">
        <w:trPr>
          <w:trHeight w:val="315"/>
          <w:trPrChange w:id="275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5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CF65CF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Jersey</w:t>
            </w:r>
          </w:p>
        </w:tc>
        <w:tc>
          <w:tcPr>
            <w:tcW w:w="973" w:type="pct"/>
            <w:tcBorders>
              <w:top w:val="nil"/>
              <w:left w:val="nil"/>
              <w:bottom w:val="single" w:sz="8" w:space="0" w:color="auto"/>
              <w:right w:val="single" w:sz="8" w:space="0" w:color="auto"/>
            </w:tcBorders>
            <w:shd w:val="clear" w:color="auto" w:fill="auto"/>
            <w:vAlign w:val="center"/>
            <w:hideMark/>
            <w:tcPrChange w:id="275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25A51EB" w14:textId="77777777" w:rsidR="000A7AAD" w:rsidRPr="00EC1FA9" w:rsidRDefault="000A7AAD">
            <w:pPr>
              <w:spacing w:after="0" w:line="240" w:lineRule="auto"/>
              <w:jc w:val="center"/>
              <w:rPr>
                <w:rFonts w:ascii="Calibri" w:eastAsia="Times New Roman" w:hAnsi="Calibri" w:cs="Calibri"/>
                <w:color w:val="000000"/>
              </w:rPr>
              <w:pPrChange w:id="2758" w:author="Alotaibi, Raed" w:date="2019-06-21T11:35:00Z">
                <w:pPr>
                  <w:spacing w:after="0" w:line="240" w:lineRule="auto"/>
                  <w:jc w:val="right"/>
                </w:pPr>
              </w:pPrChange>
            </w:pPr>
            <w:r w:rsidRPr="00EC1FA9">
              <w:rPr>
                <w:rFonts w:ascii="Calibri" w:eastAsia="Times New Roman" w:hAnsi="Calibri" w:cs="Calibri"/>
                <w:color w:val="000000"/>
              </w:rPr>
              <w:t>458</w:t>
            </w:r>
          </w:p>
        </w:tc>
        <w:tc>
          <w:tcPr>
            <w:tcW w:w="953" w:type="pct"/>
            <w:tcBorders>
              <w:top w:val="nil"/>
              <w:left w:val="nil"/>
              <w:bottom w:val="single" w:sz="8" w:space="0" w:color="auto"/>
              <w:right w:val="single" w:sz="8" w:space="0" w:color="auto"/>
            </w:tcBorders>
            <w:shd w:val="clear" w:color="auto" w:fill="auto"/>
            <w:noWrap/>
            <w:vAlign w:val="center"/>
            <w:hideMark/>
            <w:tcPrChange w:id="275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E056F73" w14:textId="77777777" w:rsidR="000A7AAD" w:rsidRPr="00EC1FA9" w:rsidRDefault="000A7AAD">
            <w:pPr>
              <w:spacing w:after="0" w:line="240" w:lineRule="auto"/>
              <w:jc w:val="center"/>
              <w:rPr>
                <w:rFonts w:ascii="Calibri" w:eastAsia="Times New Roman" w:hAnsi="Calibri" w:cs="Calibri"/>
                <w:color w:val="000000"/>
              </w:rPr>
              <w:pPrChange w:id="2760" w:author="Alotaibi, Raed" w:date="2019-06-21T11:35:00Z">
                <w:pPr>
                  <w:spacing w:after="0" w:line="240" w:lineRule="auto"/>
                  <w:jc w:val="right"/>
                </w:pPr>
              </w:pPrChange>
            </w:pPr>
            <w:r w:rsidRPr="00EC1FA9">
              <w:rPr>
                <w:rFonts w:ascii="Calibri" w:eastAsia="Times New Roman" w:hAnsi="Calibri" w:cs="Calibri"/>
                <w:color w:val="000000"/>
              </w:rPr>
              <w:t>15,410</w:t>
            </w:r>
          </w:p>
        </w:tc>
        <w:tc>
          <w:tcPr>
            <w:tcW w:w="935" w:type="pct"/>
            <w:tcBorders>
              <w:top w:val="nil"/>
              <w:left w:val="nil"/>
              <w:bottom w:val="single" w:sz="8" w:space="0" w:color="auto"/>
              <w:right w:val="single" w:sz="8" w:space="0" w:color="auto"/>
            </w:tcBorders>
            <w:shd w:val="clear" w:color="auto" w:fill="auto"/>
            <w:noWrap/>
            <w:vAlign w:val="center"/>
            <w:hideMark/>
            <w:tcPrChange w:id="276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19168C4" w14:textId="77777777" w:rsidR="000A7AAD" w:rsidRPr="00EC1FA9" w:rsidRDefault="000A7AAD">
            <w:pPr>
              <w:spacing w:after="0" w:line="240" w:lineRule="auto"/>
              <w:jc w:val="center"/>
              <w:rPr>
                <w:rFonts w:ascii="Calibri" w:eastAsia="Times New Roman" w:hAnsi="Calibri" w:cs="Calibri"/>
                <w:color w:val="000000"/>
              </w:rPr>
              <w:pPrChange w:id="2762" w:author="Alotaibi, Raed" w:date="2019-06-21T11:35:00Z">
                <w:pPr>
                  <w:spacing w:after="0" w:line="240" w:lineRule="auto"/>
                  <w:jc w:val="right"/>
                </w:pPr>
              </w:pPrChange>
            </w:pPr>
            <w:r w:rsidRPr="00EC1FA9">
              <w:rPr>
                <w:rFonts w:ascii="Calibri" w:eastAsia="Times New Roman" w:hAnsi="Calibri" w:cs="Calibri"/>
                <w:color w:val="000000"/>
              </w:rPr>
              <w:t>2,230</w:t>
            </w:r>
          </w:p>
        </w:tc>
        <w:tc>
          <w:tcPr>
            <w:tcW w:w="982" w:type="pct"/>
            <w:tcBorders>
              <w:top w:val="nil"/>
              <w:left w:val="nil"/>
              <w:bottom w:val="single" w:sz="8" w:space="0" w:color="auto"/>
              <w:right w:val="single" w:sz="8" w:space="0" w:color="auto"/>
            </w:tcBorders>
            <w:shd w:val="clear" w:color="auto" w:fill="auto"/>
            <w:noWrap/>
            <w:vAlign w:val="center"/>
            <w:hideMark/>
            <w:tcPrChange w:id="276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26D06D1" w14:textId="77777777" w:rsidR="000A7AAD" w:rsidRPr="00EC1FA9" w:rsidRDefault="000A7AAD">
            <w:pPr>
              <w:spacing w:after="0" w:line="240" w:lineRule="auto"/>
              <w:jc w:val="center"/>
              <w:rPr>
                <w:rFonts w:ascii="Calibri" w:eastAsia="Times New Roman" w:hAnsi="Calibri" w:cs="Calibri"/>
                <w:color w:val="000000"/>
              </w:rPr>
              <w:pPrChange w:id="2764" w:author="Alotaibi, Raed" w:date="2019-06-21T11:35:00Z">
                <w:pPr>
                  <w:spacing w:after="0" w:line="240" w:lineRule="auto"/>
                  <w:jc w:val="right"/>
                </w:pPr>
              </w:pPrChange>
            </w:pPr>
            <w:r w:rsidRPr="00EC1FA9">
              <w:rPr>
                <w:rFonts w:ascii="Calibri" w:eastAsia="Times New Roman" w:hAnsi="Calibri" w:cs="Calibri"/>
                <w:color w:val="000000"/>
              </w:rPr>
              <w:t>32</w:t>
            </w:r>
          </w:p>
        </w:tc>
      </w:tr>
      <w:tr w:rsidR="000A7AAD" w:rsidRPr="00EC1FA9" w14:paraId="3E285D70" w14:textId="77777777" w:rsidTr="000A7AAD">
        <w:trPr>
          <w:trHeight w:val="315"/>
          <w:trPrChange w:id="276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6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41CA0C76"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Mexico</w:t>
            </w:r>
          </w:p>
        </w:tc>
        <w:tc>
          <w:tcPr>
            <w:tcW w:w="973" w:type="pct"/>
            <w:tcBorders>
              <w:top w:val="nil"/>
              <w:left w:val="nil"/>
              <w:bottom w:val="single" w:sz="8" w:space="0" w:color="auto"/>
              <w:right w:val="single" w:sz="8" w:space="0" w:color="auto"/>
            </w:tcBorders>
            <w:shd w:val="clear" w:color="auto" w:fill="auto"/>
            <w:vAlign w:val="center"/>
            <w:hideMark/>
            <w:tcPrChange w:id="276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F4CF1AA" w14:textId="77777777" w:rsidR="000A7AAD" w:rsidRPr="00EC1FA9" w:rsidRDefault="000A7AAD">
            <w:pPr>
              <w:spacing w:after="0" w:line="240" w:lineRule="auto"/>
              <w:jc w:val="center"/>
              <w:rPr>
                <w:rFonts w:ascii="Calibri" w:eastAsia="Times New Roman" w:hAnsi="Calibri" w:cs="Calibri"/>
                <w:color w:val="000000"/>
              </w:rPr>
              <w:pPrChange w:id="2768" w:author="Alotaibi, Raed" w:date="2019-06-21T11:35:00Z">
                <w:pPr>
                  <w:spacing w:after="0" w:line="240" w:lineRule="auto"/>
                  <w:jc w:val="right"/>
                </w:pPr>
              </w:pPrChange>
            </w:pPr>
            <w:r w:rsidRPr="00EC1FA9">
              <w:rPr>
                <w:rFonts w:ascii="Calibri" w:eastAsia="Times New Roman" w:hAnsi="Calibri" w:cs="Calibri"/>
                <w:color w:val="000000"/>
              </w:rPr>
              <w:t>287</w:t>
            </w:r>
          </w:p>
        </w:tc>
        <w:tc>
          <w:tcPr>
            <w:tcW w:w="953" w:type="pct"/>
            <w:tcBorders>
              <w:top w:val="nil"/>
              <w:left w:val="nil"/>
              <w:bottom w:val="single" w:sz="8" w:space="0" w:color="auto"/>
              <w:right w:val="single" w:sz="8" w:space="0" w:color="auto"/>
            </w:tcBorders>
            <w:shd w:val="clear" w:color="auto" w:fill="auto"/>
            <w:noWrap/>
            <w:vAlign w:val="center"/>
            <w:hideMark/>
            <w:tcPrChange w:id="276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5E00F0D" w14:textId="77777777" w:rsidR="000A7AAD" w:rsidRPr="00EC1FA9" w:rsidRDefault="000A7AAD">
            <w:pPr>
              <w:spacing w:after="0" w:line="240" w:lineRule="auto"/>
              <w:jc w:val="center"/>
              <w:rPr>
                <w:rFonts w:ascii="Calibri" w:eastAsia="Times New Roman" w:hAnsi="Calibri" w:cs="Calibri"/>
                <w:color w:val="000000"/>
              </w:rPr>
              <w:pPrChange w:id="2770" w:author="Alotaibi, Raed" w:date="2019-06-21T11:35:00Z">
                <w:pPr>
                  <w:spacing w:after="0" w:line="240" w:lineRule="auto"/>
                  <w:jc w:val="right"/>
                </w:pPr>
              </w:pPrChange>
            </w:pPr>
            <w:r w:rsidRPr="00EC1FA9">
              <w:rPr>
                <w:rFonts w:ascii="Calibri" w:eastAsia="Times New Roman" w:hAnsi="Calibri" w:cs="Calibri"/>
                <w:color w:val="000000"/>
              </w:rPr>
              <w:t>5,554</w:t>
            </w:r>
          </w:p>
        </w:tc>
        <w:tc>
          <w:tcPr>
            <w:tcW w:w="935" w:type="pct"/>
            <w:tcBorders>
              <w:top w:val="nil"/>
              <w:left w:val="nil"/>
              <w:bottom w:val="single" w:sz="8" w:space="0" w:color="auto"/>
              <w:right w:val="single" w:sz="8" w:space="0" w:color="auto"/>
            </w:tcBorders>
            <w:shd w:val="clear" w:color="auto" w:fill="auto"/>
            <w:noWrap/>
            <w:vAlign w:val="center"/>
            <w:hideMark/>
            <w:tcPrChange w:id="277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3FAE4F26" w14:textId="77777777" w:rsidR="000A7AAD" w:rsidRPr="00EC1FA9" w:rsidRDefault="000A7AAD">
            <w:pPr>
              <w:spacing w:after="0" w:line="240" w:lineRule="auto"/>
              <w:jc w:val="center"/>
              <w:rPr>
                <w:rFonts w:ascii="Calibri" w:eastAsia="Times New Roman" w:hAnsi="Calibri" w:cs="Calibri"/>
                <w:color w:val="000000"/>
              </w:rPr>
              <w:pPrChange w:id="2772" w:author="Alotaibi, Raed" w:date="2019-06-21T11:35:00Z">
                <w:pPr>
                  <w:spacing w:after="0" w:line="240" w:lineRule="auto"/>
                  <w:jc w:val="right"/>
                </w:pPr>
              </w:pPrChange>
            </w:pPr>
            <w:r w:rsidRPr="00EC1FA9">
              <w:rPr>
                <w:rFonts w:ascii="Calibri" w:eastAsia="Times New Roman" w:hAnsi="Calibri" w:cs="Calibri"/>
                <w:color w:val="000000"/>
              </w:rPr>
              <w:t>765</w:t>
            </w:r>
          </w:p>
        </w:tc>
        <w:tc>
          <w:tcPr>
            <w:tcW w:w="982" w:type="pct"/>
            <w:tcBorders>
              <w:top w:val="nil"/>
              <w:left w:val="nil"/>
              <w:bottom w:val="single" w:sz="8" w:space="0" w:color="auto"/>
              <w:right w:val="single" w:sz="8" w:space="0" w:color="auto"/>
            </w:tcBorders>
            <w:shd w:val="clear" w:color="auto" w:fill="auto"/>
            <w:noWrap/>
            <w:vAlign w:val="center"/>
            <w:hideMark/>
            <w:tcPrChange w:id="277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D1F2E16" w14:textId="77777777" w:rsidR="000A7AAD" w:rsidRPr="00EC1FA9" w:rsidRDefault="000A7AAD">
            <w:pPr>
              <w:spacing w:after="0" w:line="240" w:lineRule="auto"/>
              <w:jc w:val="center"/>
              <w:rPr>
                <w:rFonts w:ascii="Calibri" w:eastAsia="Times New Roman" w:hAnsi="Calibri" w:cs="Calibri"/>
                <w:color w:val="000000"/>
              </w:rPr>
              <w:pPrChange w:id="2774" w:author="Alotaibi, Raed" w:date="2019-06-21T11:35:00Z">
                <w:pPr>
                  <w:spacing w:after="0" w:line="240" w:lineRule="auto"/>
                  <w:jc w:val="right"/>
                </w:pPr>
              </w:pPrChange>
            </w:pPr>
            <w:r w:rsidRPr="00EC1FA9">
              <w:rPr>
                <w:rFonts w:ascii="Calibri" w:eastAsia="Times New Roman" w:hAnsi="Calibri" w:cs="Calibri"/>
                <w:color w:val="000000"/>
              </w:rPr>
              <w:t>17</w:t>
            </w:r>
          </w:p>
        </w:tc>
      </w:tr>
      <w:tr w:rsidR="000A7AAD" w:rsidRPr="00EC1FA9" w14:paraId="6AF6759C" w14:textId="77777777" w:rsidTr="000A7AAD">
        <w:trPr>
          <w:trHeight w:val="315"/>
          <w:trPrChange w:id="277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7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2D95543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York</w:t>
            </w:r>
          </w:p>
        </w:tc>
        <w:tc>
          <w:tcPr>
            <w:tcW w:w="973" w:type="pct"/>
            <w:tcBorders>
              <w:top w:val="nil"/>
              <w:left w:val="nil"/>
              <w:bottom w:val="single" w:sz="8" w:space="0" w:color="auto"/>
              <w:right w:val="single" w:sz="8" w:space="0" w:color="auto"/>
            </w:tcBorders>
            <w:shd w:val="clear" w:color="auto" w:fill="auto"/>
            <w:vAlign w:val="center"/>
            <w:hideMark/>
            <w:tcPrChange w:id="277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54CCF3EF" w14:textId="77777777" w:rsidR="000A7AAD" w:rsidRPr="00EC1FA9" w:rsidRDefault="000A7AAD">
            <w:pPr>
              <w:spacing w:after="0" w:line="240" w:lineRule="auto"/>
              <w:jc w:val="center"/>
              <w:rPr>
                <w:rFonts w:ascii="Calibri" w:eastAsia="Times New Roman" w:hAnsi="Calibri" w:cs="Calibri"/>
                <w:color w:val="000000"/>
              </w:rPr>
              <w:pPrChange w:id="2778" w:author="Alotaibi, Raed" w:date="2019-06-21T11:35:00Z">
                <w:pPr>
                  <w:spacing w:after="0" w:line="240" w:lineRule="auto"/>
                  <w:jc w:val="right"/>
                </w:pPr>
              </w:pPrChange>
            </w:pPr>
            <w:r w:rsidRPr="00EC1FA9">
              <w:rPr>
                <w:rFonts w:ascii="Calibri" w:eastAsia="Times New Roman" w:hAnsi="Calibri" w:cs="Calibri"/>
                <w:color w:val="000000"/>
              </w:rPr>
              <w:t>404</w:t>
            </w:r>
          </w:p>
        </w:tc>
        <w:tc>
          <w:tcPr>
            <w:tcW w:w="953" w:type="pct"/>
            <w:tcBorders>
              <w:top w:val="nil"/>
              <w:left w:val="nil"/>
              <w:bottom w:val="single" w:sz="8" w:space="0" w:color="auto"/>
              <w:right w:val="single" w:sz="8" w:space="0" w:color="auto"/>
            </w:tcBorders>
            <w:shd w:val="clear" w:color="auto" w:fill="auto"/>
            <w:noWrap/>
            <w:vAlign w:val="center"/>
            <w:hideMark/>
            <w:tcPrChange w:id="277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5B700DF" w14:textId="77777777" w:rsidR="000A7AAD" w:rsidRPr="00EC1FA9" w:rsidRDefault="000A7AAD">
            <w:pPr>
              <w:spacing w:after="0" w:line="240" w:lineRule="auto"/>
              <w:jc w:val="center"/>
              <w:rPr>
                <w:rFonts w:ascii="Calibri" w:eastAsia="Times New Roman" w:hAnsi="Calibri" w:cs="Calibri"/>
                <w:color w:val="000000"/>
              </w:rPr>
              <w:pPrChange w:id="2780" w:author="Alotaibi, Raed" w:date="2019-06-21T11:35:00Z">
                <w:pPr>
                  <w:spacing w:after="0" w:line="240" w:lineRule="auto"/>
                  <w:jc w:val="right"/>
                </w:pPr>
              </w:pPrChange>
            </w:pPr>
            <w:r w:rsidRPr="00EC1FA9">
              <w:rPr>
                <w:rFonts w:ascii="Calibri" w:eastAsia="Times New Roman" w:hAnsi="Calibri" w:cs="Calibri"/>
                <w:color w:val="000000"/>
              </w:rPr>
              <w:t>7,083</w:t>
            </w:r>
          </w:p>
        </w:tc>
        <w:tc>
          <w:tcPr>
            <w:tcW w:w="935" w:type="pct"/>
            <w:tcBorders>
              <w:top w:val="nil"/>
              <w:left w:val="nil"/>
              <w:bottom w:val="single" w:sz="8" w:space="0" w:color="auto"/>
              <w:right w:val="single" w:sz="8" w:space="0" w:color="auto"/>
            </w:tcBorders>
            <w:shd w:val="clear" w:color="auto" w:fill="auto"/>
            <w:noWrap/>
            <w:vAlign w:val="center"/>
            <w:hideMark/>
            <w:tcPrChange w:id="278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8A95E2D" w14:textId="77777777" w:rsidR="000A7AAD" w:rsidRPr="00EC1FA9" w:rsidRDefault="000A7AAD">
            <w:pPr>
              <w:spacing w:after="0" w:line="240" w:lineRule="auto"/>
              <w:jc w:val="center"/>
              <w:rPr>
                <w:rFonts w:ascii="Calibri" w:eastAsia="Times New Roman" w:hAnsi="Calibri" w:cs="Calibri"/>
                <w:color w:val="000000"/>
              </w:rPr>
              <w:pPrChange w:id="2782" w:author="Alotaibi, Raed" w:date="2019-06-21T11:35:00Z">
                <w:pPr>
                  <w:spacing w:after="0" w:line="240" w:lineRule="auto"/>
                  <w:jc w:val="right"/>
                </w:pPr>
              </w:pPrChange>
            </w:pPr>
            <w:r w:rsidRPr="00EC1FA9">
              <w:rPr>
                <w:rFonts w:ascii="Calibri" w:eastAsia="Times New Roman" w:hAnsi="Calibri" w:cs="Calibri"/>
                <w:color w:val="000000"/>
              </w:rPr>
              <w:t>1,079</w:t>
            </w:r>
          </w:p>
        </w:tc>
        <w:tc>
          <w:tcPr>
            <w:tcW w:w="982" w:type="pct"/>
            <w:tcBorders>
              <w:top w:val="nil"/>
              <w:left w:val="nil"/>
              <w:bottom w:val="single" w:sz="8" w:space="0" w:color="auto"/>
              <w:right w:val="single" w:sz="8" w:space="0" w:color="auto"/>
            </w:tcBorders>
            <w:shd w:val="clear" w:color="auto" w:fill="auto"/>
            <w:noWrap/>
            <w:vAlign w:val="center"/>
            <w:hideMark/>
            <w:tcPrChange w:id="278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48EC528" w14:textId="77777777" w:rsidR="000A7AAD" w:rsidRPr="00EC1FA9" w:rsidRDefault="000A7AAD">
            <w:pPr>
              <w:spacing w:after="0" w:line="240" w:lineRule="auto"/>
              <w:jc w:val="center"/>
              <w:rPr>
                <w:rFonts w:ascii="Calibri" w:eastAsia="Times New Roman" w:hAnsi="Calibri" w:cs="Calibri"/>
                <w:color w:val="000000"/>
              </w:rPr>
              <w:pPrChange w:id="2784" w:author="Alotaibi, Raed" w:date="2019-06-21T11:35:00Z">
                <w:pPr>
                  <w:spacing w:after="0" w:line="240" w:lineRule="auto"/>
                  <w:jc w:val="right"/>
                </w:pPr>
              </w:pPrChange>
            </w:pPr>
            <w:r w:rsidRPr="00EC1FA9">
              <w:rPr>
                <w:rFonts w:ascii="Calibri" w:eastAsia="Times New Roman" w:hAnsi="Calibri" w:cs="Calibri"/>
                <w:color w:val="000000"/>
              </w:rPr>
              <w:t>28</w:t>
            </w:r>
          </w:p>
        </w:tc>
      </w:tr>
      <w:tr w:rsidR="000A7AAD" w:rsidRPr="00EC1FA9" w14:paraId="17D2B1C4" w14:textId="77777777" w:rsidTr="000A7AAD">
        <w:trPr>
          <w:trHeight w:val="315"/>
          <w:trPrChange w:id="278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8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C0AD33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Ohio</w:t>
            </w:r>
          </w:p>
        </w:tc>
        <w:tc>
          <w:tcPr>
            <w:tcW w:w="973" w:type="pct"/>
            <w:tcBorders>
              <w:top w:val="nil"/>
              <w:left w:val="nil"/>
              <w:bottom w:val="single" w:sz="8" w:space="0" w:color="auto"/>
              <w:right w:val="single" w:sz="8" w:space="0" w:color="auto"/>
            </w:tcBorders>
            <w:shd w:val="clear" w:color="auto" w:fill="auto"/>
            <w:vAlign w:val="center"/>
            <w:hideMark/>
            <w:tcPrChange w:id="278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654B979" w14:textId="77777777" w:rsidR="000A7AAD" w:rsidRPr="00EC1FA9" w:rsidRDefault="000A7AAD">
            <w:pPr>
              <w:spacing w:after="0" w:line="240" w:lineRule="auto"/>
              <w:jc w:val="center"/>
              <w:rPr>
                <w:rFonts w:ascii="Calibri" w:eastAsia="Times New Roman" w:hAnsi="Calibri" w:cs="Calibri"/>
                <w:color w:val="000000"/>
              </w:rPr>
              <w:pPrChange w:id="2788" w:author="Alotaibi, Raed" w:date="2019-06-21T11:35:00Z">
                <w:pPr>
                  <w:spacing w:after="0" w:line="240" w:lineRule="auto"/>
                  <w:jc w:val="right"/>
                </w:pPr>
              </w:pPrChange>
            </w:pPr>
            <w:r w:rsidRPr="00EC1FA9">
              <w:rPr>
                <w:rFonts w:ascii="Calibri" w:eastAsia="Times New Roman" w:hAnsi="Calibri" w:cs="Calibri"/>
                <w:color w:val="000000"/>
              </w:rPr>
              <w:t>351</w:t>
            </w:r>
          </w:p>
        </w:tc>
        <w:tc>
          <w:tcPr>
            <w:tcW w:w="953" w:type="pct"/>
            <w:tcBorders>
              <w:top w:val="nil"/>
              <w:left w:val="nil"/>
              <w:bottom w:val="single" w:sz="8" w:space="0" w:color="auto"/>
              <w:right w:val="single" w:sz="8" w:space="0" w:color="auto"/>
            </w:tcBorders>
            <w:shd w:val="clear" w:color="auto" w:fill="auto"/>
            <w:noWrap/>
            <w:vAlign w:val="center"/>
            <w:hideMark/>
            <w:tcPrChange w:id="278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B5C130D" w14:textId="77777777" w:rsidR="000A7AAD" w:rsidRPr="00EC1FA9" w:rsidRDefault="000A7AAD">
            <w:pPr>
              <w:spacing w:after="0" w:line="240" w:lineRule="auto"/>
              <w:jc w:val="center"/>
              <w:rPr>
                <w:rFonts w:ascii="Calibri" w:eastAsia="Times New Roman" w:hAnsi="Calibri" w:cs="Calibri"/>
                <w:color w:val="000000"/>
              </w:rPr>
              <w:pPrChange w:id="2790" w:author="Alotaibi, Raed" w:date="2019-06-21T11:35:00Z">
                <w:pPr>
                  <w:spacing w:after="0" w:line="240" w:lineRule="auto"/>
                  <w:jc w:val="right"/>
                </w:pPr>
              </w:pPrChange>
            </w:pPr>
            <w:r w:rsidRPr="00EC1FA9">
              <w:rPr>
                <w:rFonts w:ascii="Calibri" w:eastAsia="Times New Roman" w:hAnsi="Calibri" w:cs="Calibri"/>
                <w:color w:val="000000"/>
              </w:rPr>
              <w:t>7,989</w:t>
            </w:r>
          </w:p>
        </w:tc>
        <w:tc>
          <w:tcPr>
            <w:tcW w:w="935" w:type="pct"/>
            <w:tcBorders>
              <w:top w:val="nil"/>
              <w:left w:val="nil"/>
              <w:bottom w:val="single" w:sz="8" w:space="0" w:color="auto"/>
              <w:right w:val="single" w:sz="8" w:space="0" w:color="auto"/>
            </w:tcBorders>
            <w:shd w:val="clear" w:color="auto" w:fill="auto"/>
            <w:noWrap/>
            <w:vAlign w:val="center"/>
            <w:hideMark/>
            <w:tcPrChange w:id="279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653A720" w14:textId="77777777" w:rsidR="000A7AAD" w:rsidRPr="00EC1FA9" w:rsidRDefault="000A7AAD">
            <w:pPr>
              <w:spacing w:after="0" w:line="240" w:lineRule="auto"/>
              <w:jc w:val="center"/>
              <w:rPr>
                <w:rFonts w:ascii="Calibri" w:eastAsia="Times New Roman" w:hAnsi="Calibri" w:cs="Calibri"/>
                <w:color w:val="000000"/>
              </w:rPr>
              <w:pPrChange w:id="2792" w:author="Alotaibi, Raed" w:date="2019-06-21T11:35:00Z">
                <w:pPr>
                  <w:spacing w:after="0" w:line="240" w:lineRule="auto"/>
                  <w:jc w:val="right"/>
                </w:pPr>
              </w:pPrChange>
            </w:pPr>
            <w:r w:rsidRPr="00EC1FA9">
              <w:rPr>
                <w:rFonts w:ascii="Calibri" w:eastAsia="Times New Roman" w:hAnsi="Calibri" w:cs="Calibri"/>
                <w:color w:val="000000"/>
              </w:rPr>
              <w:t>1,138</w:t>
            </w:r>
          </w:p>
        </w:tc>
        <w:tc>
          <w:tcPr>
            <w:tcW w:w="982" w:type="pct"/>
            <w:tcBorders>
              <w:top w:val="nil"/>
              <w:left w:val="nil"/>
              <w:bottom w:val="single" w:sz="8" w:space="0" w:color="auto"/>
              <w:right w:val="single" w:sz="8" w:space="0" w:color="auto"/>
            </w:tcBorders>
            <w:shd w:val="clear" w:color="auto" w:fill="auto"/>
            <w:noWrap/>
            <w:vAlign w:val="center"/>
            <w:hideMark/>
            <w:tcPrChange w:id="279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23F4273" w14:textId="77777777" w:rsidR="000A7AAD" w:rsidRPr="00EC1FA9" w:rsidRDefault="000A7AAD">
            <w:pPr>
              <w:spacing w:after="0" w:line="240" w:lineRule="auto"/>
              <w:jc w:val="center"/>
              <w:rPr>
                <w:rFonts w:ascii="Calibri" w:eastAsia="Times New Roman" w:hAnsi="Calibri" w:cs="Calibri"/>
                <w:color w:val="000000"/>
              </w:rPr>
              <w:pPrChange w:id="2794" w:author="Alotaibi, Raed" w:date="2019-06-21T11:35:00Z">
                <w:pPr>
                  <w:spacing w:after="0" w:line="240" w:lineRule="auto"/>
                  <w:jc w:val="right"/>
                </w:pPr>
              </w:pPrChange>
            </w:pPr>
            <w:r w:rsidRPr="00EC1FA9">
              <w:rPr>
                <w:rFonts w:ascii="Calibri" w:eastAsia="Times New Roman" w:hAnsi="Calibri" w:cs="Calibri"/>
                <w:color w:val="000000"/>
              </w:rPr>
              <w:t>32</w:t>
            </w:r>
          </w:p>
        </w:tc>
      </w:tr>
      <w:tr w:rsidR="000A7AAD" w:rsidRPr="00EC1FA9" w14:paraId="3C476182" w14:textId="77777777" w:rsidTr="000A7AAD">
        <w:trPr>
          <w:trHeight w:val="315"/>
          <w:trPrChange w:id="279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9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8FA5E8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Oklahoma</w:t>
            </w:r>
          </w:p>
        </w:tc>
        <w:tc>
          <w:tcPr>
            <w:tcW w:w="973" w:type="pct"/>
            <w:tcBorders>
              <w:top w:val="nil"/>
              <w:left w:val="nil"/>
              <w:bottom w:val="single" w:sz="8" w:space="0" w:color="auto"/>
              <w:right w:val="single" w:sz="8" w:space="0" w:color="auto"/>
            </w:tcBorders>
            <w:shd w:val="clear" w:color="auto" w:fill="auto"/>
            <w:vAlign w:val="center"/>
            <w:hideMark/>
            <w:tcPrChange w:id="279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80A49D4" w14:textId="77777777" w:rsidR="000A7AAD" w:rsidRPr="00EC1FA9" w:rsidRDefault="000A7AAD">
            <w:pPr>
              <w:spacing w:after="0" w:line="240" w:lineRule="auto"/>
              <w:jc w:val="center"/>
              <w:rPr>
                <w:rFonts w:ascii="Calibri" w:eastAsia="Times New Roman" w:hAnsi="Calibri" w:cs="Calibri"/>
                <w:color w:val="000000"/>
              </w:rPr>
              <w:pPrChange w:id="2798" w:author="Alotaibi, Raed" w:date="2019-06-21T11:35:00Z">
                <w:pPr>
                  <w:spacing w:after="0" w:line="240" w:lineRule="auto"/>
                  <w:jc w:val="right"/>
                </w:pPr>
              </w:pPrChange>
            </w:pPr>
            <w:r w:rsidRPr="00EC1FA9">
              <w:rPr>
                <w:rFonts w:ascii="Calibri" w:eastAsia="Times New Roman" w:hAnsi="Calibri" w:cs="Calibri"/>
                <w:color w:val="000000"/>
              </w:rPr>
              <w:t>299</w:t>
            </w:r>
          </w:p>
        </w:tc>
        <w:tc>
          <w:tcPr>
            <w:tcW w:w="953" w:type="pct"/>
            <w:tcBorders>
              <w:top w:val="nil"/>
              <w:left w:val="nil"/>
              <w:bottom w:val="single" w:sz="8" w:space="0" w:color="auto"/>
              <w:right w:val="single" w:sz="8" w:space="0" w:color="auto"/>
            </w:tcBorders>
            <w:shd w:val="clear" w:color="auto" w:fill="auto"/>
            <w:noWrap/>
            <w:vAlign w:val="center"/>
            <w:hideMark/>
            <w:tcPrChange w:id="279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DBEEE22" w14:textId="77777777" w:rsidR="000A7AAD" w:rsidRPr="00EC1FA9" w:rsidRDefault="000A7AAD">
            <w:pPr>
              <w:spacing w:after="0" w:line="240" w:lineRule="auto"/>
              <w:jc w:val="center"/>
              <w:rPr>
                <w:rFonts w:ascii="Calibri" w:eastAsia="Times New Roman" w:hAnsi="Calibri" w:cs="Calibri"/>
                <w:color w:val="000000"/>
              </w:rPr>
              <w:pPrChange w:id="2800" w:author="Alotaibi, Raed" w:date="2019-06-21T11:35:00Z">
                <w:pPr>
                  <w:spacing w:after="0" w:line="240" w:lineRule="auto"/>
                  <w:jc w:val="right"/>
                </w:pPr>
              </w:pPrChange>
            </w:pPr>
            <w:r w:rsidRPr="00EC1FA9">
              <w:rPr>
                <w:rFonts w:ascii="Calibri" w:eastAsia="Times New Roman" w:hAnsi="Calibri" w:cs="Calibri"/>
                <w:color w:val="000000"/>
              </w:rPr>
              <w:t>8,611</w:t>
            </w:r>
          </w:p>
        </w:tc>
        <w:tc>
          <w:tcPr>
            <w:tcW w:w="935" w:type="pct"/>
            <w:tcBorders>
              <w:top w:val="nil"/>
              <w:left w:val="nil"/>
              <w:bottom w:val="single" w:sz="8" w:space="0" w:color="auto"/>
              <w:right w:val="single" w:sz="8" w:space="0" w:color="auto"/>
            </w:tcBorders>
            <w:shd w:val="clear" w:color="auto" w:fill="auto"/>
            <w:noWrap/>
            <w:vAlign w:val="center"/>
            <w:hideMark/>
            <w:tcPrChange w:id="280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C256F4" w14:textId="77777777" w:rsidR="000A7AAD" w:rsidRPr="00EC1FA9" w:rsidRDefault="000A7AAD">
            <w:pPr>
              <w:spacing w:after="0" w:line="240" w:lineRule="auto"/>
              <w:jc w:val="center"/>
              <w:rPr>
                <w:rFonts w:ascii="Calibri" w:eastAsia="Times New Roman" w:hAnsi="Calibri" w:cs="Calibri"/>
                <w:color w:val="000000"/>
              </w:rPr>
              <w:pPrChange w:id="2802" w:author="Alotaibi, Raed" w:date="2019-06-21T11:35:00Z">
                <w:pPr>
                  <w:spacing w:after="0" w:line="240" w:lineRule="auto"/>
                  <w:jc w:val="right"/>
                </w:pPr>
              </w:pPrChange>
            </w:pPr>
            <w:r w:rsidRPr="00EC1FA9">
              <w:rPr>
                <w:rFonts w:ascii="Calibri" w:eastAsia="Times New Roman" w:hAnsi="Calibri" w:cs="Calibri"/>
                <w:color w:val="000000"/>
              </w:rPr>
              <w:t>1,291</w:t>
            </w:r>
          </w:p>
        </w:tc>
        <w:tc>
          <w:tcPr>
            <w:tcW w:w="982" w:type="pct"/>
            <w:tcBorders>
              <w:top w:val="nil"/>
              <w:left w:val="nil"/>
              <w:bottom w:val="single" w:sz="8" w:space="0" w:color="auto"/>
              <w:right w:val="single" w:sz="8" w:space="0" w:color="auto"/>
            </w:tcBorders>
            <w:shd w:val="clear" w:color="auto" w:fill="auto"/>
            <w:noWrap/>
            <w:vAlign w:val="center"/>
            <w:hideMark/>
            <w:tcPrChange w:id="280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8ECF37" w14:textId="77777777" w:rsidR="000A7AAD" w:rsidRPr="00EC1FA9" w:rsidRDefault="000A7AAD">
            <w:pPr>
              <w:spacing w:after="0" w:line="240" w:lineRule="auto"/>
              <w:jc w:val="center"/>
              <w:rPr>
                <w:rFonts w:ascii="Calibri" w:eastAsia="Times New Roman" w:hAnsi="Calibri" w:cs="Calibri"/>
                <w:color w:val="000000"/>
              </w:rPr>
              <w:pPrChange w:id="2804" w:author="Alotaibi, Raed" w:date="2019-06-21T11:35:00Z">
                <w:pPr>
                  <w:spacing w:after="0" w:line="240" w:lineRule="auto"/>
                  <w:jc w:val="right"/>
                </w:pPr>
              </w:pPrChange>
            </w:pPr>
            <w:r w:rsidRPr="00EC1FA9">
              <w:rPr>
                <w:rFonts w:ascii="Calibri" w:eastAsia="Times New Roman" w:hAnsi="Calibri" w:cs="Calibri"/>
                <w:color w:val="000000"/>
              </w:rPr>
              <w:t>21</w:t>
            </w:r>
          </w:p>
        </w:tc>
      </w:tr>
      <w:tr w:rsidR="000A7AAD" w:rsidRPr="00EC1FA9" w14:paraId="2D13FA97" w14:textId="77777777" w:rsidTr="000A7AAD">
        <w:trPr>
          <w:trHeight w:val="315"/>
          <w:trPrChange w:id="280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0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747C1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Oregon</w:t>
            </w:r>
          </w:p>
        </w:tc>
        <w:tc>
          <w:tcPr>
            <w:tcW w:w="973" w:type="pct"/>
            <w:tcBorders>
              <w:top w:val="nil"/>
              <w:left w:val="nil"/>
              <w:bottom w:val="single" w:sz="8" w:space="0" w:color="auto"/>
              <w:right w:val="single" w:sz="8" w:space="0" w:color="auto"/>
            </w:tcBorders>
            <w:shd w:val="clear" w:color="auto" w:fill="auto"/>
            <w:vAlign w:val="center"/>
            <w:hideMark/>
            <w:tcPrChange w:id="280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4CA2DBE" w14:textId="77777777" w:rsidR="000A7AAD" w:rsidRPr="00EC1FA9" w:rsidRDefault="000A7AAD">
            <w:pPr>
              <w:spacing w:after="0" w:line="240" w:lineRule="auto"/>
              <w:jc w:val="center"/>
              <w:rPr>
                <w:rFonts w:ascii="Calibri" w:eastAsia="Times New Roman" w:hAnsi="Calibri" w:cs="Calibri"/>
                <w:color w:val="000000"/>
              </w:rPr>
              <w:pPrChange w:id="2808" w:author="Alotaibi, Raed" w:date="2019-06-21T11:35:00Z">
                <w:pPr>
                  <w:spacing w:after="0" w:line="240" w:lineRule="auto"/>
                  <w:jc w:val="right"/>
                </w:pPr>
              </w:pPrChange>
            </w:pPr>
            <w:r w:rsidRPr="00EC1FA9">
              <w:rPr>
                <w:rFonts w:ascii="Calibri" w:eastAsia="Times New Roman" w:hAnsi="Calibri" w:cs="Calibri"/>
                <w:color w:val="000000"/>
              </w:rPr>
              <w:t>165</w:t>
            </w:r>
          </w:p>
        </w:tc>
        <w:tc>
          <w:tcPr>
            <w:tcW w:w="953" w:type="pct"/>
            <w:tcBorders>
              <w:top w:val="nil"/>
              <w:left w:val="nil"/>
              <w:bottom w:val="single" w:sz="8" w:space="0" w:color="auto"/>
              <w:right w:val="single" w:sz="8" w:space="0" w:color="auto"/>
            </w:tcBorders>
            <w:shd w:val="clear" w:color="auto" w:fill="auto"/>
            <w:noWrap/>
            <w:vAlign w:val="center"/>
            <w:hideMark/>
            <w:tcPrChange w:id="280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7B499741" w14:textId="77777777" w:rsidR="000A7AAD" w:rsidRPr="00EC1FA9" w:rsidRDefault="000A7AAD">
            <w:pPr>
              <w:spacing w:after="0" w:line="240" w:lineRule="auto"/>
              <w:jc w:val="center"/>
              <w:rPr>
                <w:rFonts w:ascii="Calibri" w:eastAsia="Times New Roman" w:hAnsi="Calibri" w:cs="Calibri"/>
                <w:color w:val="000000"/>
              </w:rPr>
              <w:pPrChange w:id="2810" w:author="Alotaibi, Raed" w:date="2019-06-21T11:35:00Z">
                <w:pPr>
                  <w:spacing w:after="0" w:line="240" w:lineRule="auto"/>
                  <w:jc w:val="right"/>
                </w:pPr>
              </w:pPrChange>
            </w:pPr>
            <w:r w:rsidRPr="00EC1FA9">
              <w:rPr>
                <w:rFonts w:ascii="Calibri" w:eastAsia="Times New Roman" w:hAnsi="Calibri" w:cs="Calibri"/>
                <w:color w:val="000000"/>
              </w:rPr>
              <w:t>4,793</w:t>
            </w:r>
          </w:p>
        </w:tc>
        <w:tc>
          <w:tcPr>
            <w:tcW w:w="935" w:type="pct"/>
            <w:tcBorders>
              <w:top w:val="nil"/>
              <w:left w:val="nil"/>
              <w:bottom w:val="single" w:sz="8" w:space="0" w:color="auto"/>
              <w:right w:val="single" w:sz="8" w:space="0" w:color="auto"/>
            </w:tcBorders>
            <w:shd w:val="clear" w:color="auto" w:fill="auto"/>
            <w:noWrap/>
            <w:vAlign w:val="center"/>
            <w:hideMark/>
            <w:tcPrChange w:id="281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13C9285" w14:textId="77777777" w:rsidR="000A7AAD" w:rsidRPr="00EC1FA9" w:rsidRDefault="000A7AAD">
            <w:pPr>
              <w:spacing w:after="0" w:line="240" w:lineRule="auto"/>
              <w:jc w:val="center"/>
              <w:rPr>
                <w:rFonts w:ascii="Calibri" w:eastAsia="Times New Roman" w:hAnsi="Calibri" w:cs="Calibri"/>
                <w:color w:val="000000"/>
              </w:rPr>
              <w:pPrChange w:id="2812" w:author="Alotaibi, Raed" w:date="2019-06-21T11:35:00Z">
                <w:pPr>
                  <w:spacing w:after="0" w:line="240" w:lineRule="auto"/>
                  <w:jc w:val="right"/>
                </w:pPr>
              </w:pPrChange>
            </w:pPr>
            <w:r w:rsidRPr="00EC1FA9">
              <w:rPr>
                <w:rFonts w:ascii="Calibri" w:eastAsia="Times New Roman" w:hAnsi="Calibri" w:cs="Calibri"/>
                <w:color w:val="000000"/>
              </w:rPr>
              <w:t>579</w:t>
            </w:r>
          </w:p>
        </w:tc>
        <w:tc>
          <w:tcPr>
            <w:tcW w:w="982" w:type="pct"/>
            <w:tcBorders>
              <w:top w:val="nil"/>
              <w:left w:val="nil"/>
              <w:bottom w:val="single" w:sz="8" w:space="0" w:color="auto"/>
              <w:right w:val="single" w:sz="8" w:space="0" w:color="auto"/>
            </w:tcBorders>
            <w:shd w:val="clear" w:color="auto" w:fill="auto"/>
            <w:noWrap/>
            <w:vAlign w:val="center"/>
            <w:hideMark/>
            <w:tcPrChange w:id="281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BCDE68A" w14:textId="77777777" w:rsidR="000A7AAD" w:rsidRPr="00EC1FA9" w:rsidRDefault="000A7AAD">
            <w:pPr>
              <w:spacing w:after="0" w:line="240" w:lineRule="auto"/>
              <w:jc w:val="center"/>
              <w:rPr>
                <w:rFonts w:ascii="Calibri" w:eastAsia="Times New Roman" w:hAnsi="Calibri" w:cs="Calibri"/>
                <w:color w:val="000000"/>
              </w:rPr>
              <w:pPrChange w:id="2814" w:author="Alotaibi, Raed" w:date="2019-06-21T11:35:00Z">
                <w:pPr>
                  <w:spacing w:after="0" w:line="240" w:lineRule="auto"/>
                  <w:jc w:val="right"/>
                </w:pPr>
              </w:pPrChange>
            </w:pPr>
            <w:r w:rsidRPr="00EC1FA9">
              <w:rPr>
                <w:rFonts w:ascii="Calibri" w:eastAsia="Times New Roman" w:hAnsi="Calibri" w:cs="Calibri"/>
                <w:color w:val="000000"/>
              </w:rPr>
              <w:t>13</w:t>
            </w:r>
          </w:p>
        </w:tc>
      </w:tr>
      <w:tr w:rsidR="000A7AAD" w:rsidRPr="00EC1FA9" w14:paraId="6EAF9D53" w14:textId="77777777" w:rsidTr="000A7AAD">
        <w:trPr>
          <w:trHeight w:val="315"/>
          <w:trPrChange w:id="281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1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28138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lastRenderedPageBreak/>
              <w:t>Pennsylvania</w:t>
            </w:r>
          </w:p>
        </w:tc>
        <w:tc>
          <w:tcPr>
            <w:tcW w:w="973" w:type="pct"/>
            <w:tcBorders>
              <w:top w:val="nil"/>
              <w:left w:val="nil"/>
              <w:bottom w:val="single" w:sz="8" w:space="0" w:color="auto"/>
              <w:right w:val="single" w:sz="8" w:space="0" w:color="auto"/>
            </w:tcBorders>
            <w:shd w:val="clear" w:color="auto" w:fill="auto"/>
            <w:vAlign w:val="center"/>
            <w:hideMark/>
            <w:tcPrChange w:id="281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2547DC5" w14:textId="77777777" w:rsidR="000A7AAD" w:rsidRPr="00EC1FA9" w:rsidRDefault="000A7AAD">
            <w:pPr>
              <w:spacing w:after="0" w:line="240" w:lineRule="auto"/>
              <w:jc w:val="center"/>
              <w:rPr>
                <w:rFonts w:ascii="Calibri" w:eastAsia="Times New Roman" w:hAnsi="Calibri" w:cs="Calibri"/>
                <w:color w:val="000000"/>
              </w:rPr>
              <w:pPrChange w:id="2818" w:author="Alotaibi, Raed" w:date="2019-06-21T11:35:00Z">
                <w:pPr>
                  <w:spacing w:after="0" w:line="240" w:lineRule="auto"/>
                  <w:jc w:val="right"/>
                </w:pPr>
              </w:pPrChange>
            </w:pPr>
            <w:r w:rsidRPr="00EC1FA9">
              <w:rPr>
                <w:rFonts w:ascii="Calibri" w:eastAsia="Times New Roman" w:hAnsi="Calibri" w:cs="Calibri"/>
                <w:color w:val="000000"/>
              </w:rPr>
              <w:t>209</w:t>
            </w:r>
          </w:p>
        </w:tc>
        <w:tc>
          <w:tcPr>
            <w:tcW w:w="953" w:type="pct"/>
            <w:tcBorders>
              <w:top w:val="nil"/>
              <w:left w:val="nil"/>
              <w:bottom w:val="single" w:sz="8" w:space="0" w:color="auto"/>
              <w:right w:val="single" w:sz="8" w:space="0" w:color="auto"/>
            </w:tcBorders>
            <w:shd w:val="clear" w:color="auto" w:fill="auto"/>
            <w:noWrap/>
            <w:vAlign w:val="center"/>
            <w:hideMark/>
            <w:tcPrChange w:id="281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E69D897" w14:textId="77777777" w:rsidR="000A7AAD" w:rsidRPr="00EC1FA9" w:rsidRDefault="000A7AAD">
            <w:pPr>
              <w:spacing w:after="0" w:line="240" w:lineRule="auto"/>
              <w:jc w:val="center"/>
              <w:rPr>
                <w:rFonts w:ascii="Calibri" w:eastAsia="Times New Roman" w:hAnsi="Calibri" w:cs="Calibri"/>
                <w:color w:val="000000"/>
              </w:rPr>
              <w:pPrChange w:id="2820" w:author="Alotaibi, Raed" w:date="2019-06-21T11:35:00Z">
                <w:pPr>
                  <w:spacing w:after="0" w:line="240" w:lineRule="auto"/>
                  <w:jc w:val="right"/>
                </w:pPr>
              </w:pPrChange>
            </w:pPr>
            <w:r w:rsidRPr="00EC1FA9">
              <w:rPr>
                <w:rFonts w:ascii="Calibri" w:eastAsia="Times New Roman" w:hAnsi="Calibri" w:cs="Calibri"/>
                <w:color w:val="000000"/>
              </w:rPr>
              <w:t>14,760</w:t>
            </w:r>
          </w:p>
        </w:tc>
        <w:tc>
          <w:tcPr>
            <w:tcW w:w="935" w:type="pct"/>
            <w:tcBorders>
              <w:top w:val="nil"/>
              <w:left w:val="nil"/>
              <w:bottom w:val="single" w:sz="8" w:space="0" w:color="auto"/>
              <w:right w:val="single" w:sz="8" w:space="0" w:color="auto"/>
            </w:tcBorders>
            <w:shd w:val="clear" w:color="auto" w:fill="auto"/>
            <w:noWrap/>
            <w:vAlign w:val="center"/>
            <w:hideMark/>
            <w:tcPrChange w:id="282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DA6F385" w14:textId="77777777" w:rsidR="000A7AAD" w:rsidRPr="00EC1FA9" w:rsidRDefault="000A7AAD">
            <w:pPr>
              <w:spacing w:after="0" w:line="240" w:lineRule="auto"/>
              <w:jc w:val="center"/>
              <w:rPr>
                <w:rFonts w:ascii="Calibri" w:eastAsia="Times New Roman" w:hAnsi="Calibri" w:cs="Calibri"/>
                <w:color w:val="000000"/>
              </w:rPr>
              <w:pPrChange w:id="2822" w:author="Alotaibi, Raed" w:date="2019-06-21T11:35:00Z">
                <w:pPr>
                  <w:spacing w:after="0" w:line="240" w:lineRule="auto"/>
                  <w:jc w:val="right"/>
                </w:pPr>
              </w:pPrChange>
            </w:pPr>
            <w:r w:rsidRPr="00EC1FA9">
              <w:rPr>
                <w:rFonts w:ascii="Calibri" w:eastAsia="Times New Roman" w:hAnsi="Calibri" w:cs="Calibri"/>
                <w:color w:val="000000"/>
              </w:rPr>
              <w:t>2,090</w:t>
            </w:r>
          </w:p>
        </w:tc>
        <w:tc>
          <w:tcPr>
            <w:tcW w:w="982" w:type="pct"/>
            <w:tcBorders>
              <w:top w:val="nil"/>
              <w:left w:val="nil"/>
              <w:bottom w:val="single" w:sz="8" w:space="0" w:color="auto"/>
              <w:right w:val="single" w:sz="8" w:space="0" w:color="auto"/>
            </w:tcBorders>
            <w:shd w:val="clear" w:color="auto" w:fill="auto"/>
            <w:noWrap/>
            <w:vAlign w:val="center"/>
            <w:hideMark/>
            <w:tcPrChange w:id="282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8D906EA" w14:textId="77777777" w:rsidR="000A7AAD" w:rsidRPr="00EC1FA9" w:rsidRDefault="000A7AAD">
            <w:pPr>
              <w:spacing w:after="0" w:line="240" w:lineRule="auto"/>
              <w:jc w:val="center"/>
              <w:rPr>
                <w:rFonts w:ascii="Calibri" w:eastAsia="Times New Roman" w:hAnsi="Calibri" w:cs="Calibri"/>
                <w:color w:val="000000"/>
              </w:rPr>
              <w:pPrChange w:id="2824" w:author="Alotaibi, Raed" w:date="2019-06-21T11:35:00Z">
                <w:pPr>
                  <w:spacing w:after="0" w:line="240" w:lineRule="auto"/>
                  <w:jc w:val="right"/>
                </w:pPr>
              </w:pPrChange>
            </w:pPr>
            <w:r w:rsidRPr="00EC1FA9">
              <w:rPr>
                <w:rFonts w:ascii="Calibri" w:eastAsia="Times New Roman" w:hAnsi="Calibri" w:cs="Calibri"/>
                <w:color w:val="000000"/>
              </w:rPr>
              <w:t>12</w:t>
            </w:r>
          </w:p>
        </w:tc>
      </w:tr>
      <w:tr w:rsidR="000A7AAD" w:rsidRPr="00EC1FA9" w14:paraId="5567D644" w14:textId="77777777" w:rsidTr="000A7AAD">
        <w:trPr>
          <w:trHeight w:val="315"/>
          <w:trPrChange w:id="282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2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23372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Rhode Island</w:t>
            </w:r>
          </w:p>
        </w:tc>
        <w:tc>
          <w:tcPr>
            <w:tcW w:w="973" w:type="pct"/>
            <w:tcBorders>
              <w:top w:val="nil"/>
              <w:left w:val="nil"/>
              <w:bottom w:val="single" w:sz="8" w:space="0" w:color="auto"/>
              <w:right w:val="single" w:sz="8" w:space="0" w:color="auto"/>
            </w:tcBorders>
            <w:shd w:val="clear" w:color="auto" w:fill="auto"/>
            <w:vAlign w:val="center"/>
            <w:hideMark/>
            <w:tcPrChange w:id="282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AAF7638" w14:textId="77777777" w:rsidR="000A7AAD" w:rsidRPr="00EC1FA9" w:rsidRDefault="000A7AAD">
            <w:pPr>
              <w:spacing w:after="0" w:line="240" w:lineRule="auto"/>
              <w:jc w:val="center"/>
              <w:rPr>
                <w:rFonts w:ascii="Calibri" w:eastAsia="Times New Roman" w:hAnsi="Calibri" w:cs="Calibri"/>
                <w:color w:val="000000"/>
              </w:rPr>
              <w:pPrChange w:id="2828" w:author="Alotaibi, Raed" w:date="2019-06-21T11:35:00Z">
                <w:pPr>
                  <w:spacing w:after="0" w:line="240" w:lineRule="auto"/>
                  <w:jc w:val="right"/>
                </w:pPr>
              </w:pPrChange>
            </w:pPr>
            <w:r w:rsidRPr="00EC1FA9">
              <w:rPr>
                <w:rFonts w:ascii="Calibri" w:eastAsia="Times New Roman" w:hAnsi="Calibri" w:cs="Calibri"/>
                <w:color w:val="000000"/>
              </w:rPr>
              <w:t>169</w:t>
            </w:r>
          </w:p>
        </w:tc>
        <w:tc>
          <w:tcPr>
            <w:tcW w:w="953" w:type="pct"/>
            <w:tcBorders>
              <w:top w:val="nil"/>
              <w:left w:val="nil"/>
              <w:bottom w:val="single" w:sz="8" w:space="0" w:color="auto"/>
              <w:right w:val="single" w:sz="8" w:space="0" w:color="auto"/>
            </w:tcBorders>
            <w:shd w:val="clear" w:color="auto" w:fill="auto"/>
            <w:noWrap/>
            <w:vAlign w:val="center"/>
            <w:hideMark/>
            <w:tcPrChange w:id="282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8572EB0" w14:textId="77777777" w:rsidR="000A7AAD" w:rsidRPr="00EC1FA9" w:rsidRDefault="000A7AAD">
            <w:pPr>
              <w:spacing w:after="0" w:line="240" w:lineRule="auto"/>
              <w:jc w:val="center"/>
              <w:rPr>
                <w:rFonts w:ascii="Calibri" w:eastAsia="Times New Roman" w:hAnsi="Calibri" w:cs="Calibri"/>
                <w:color w:val="000000"/>
              </w:rPr>
              <w:pPrChange w:id="2830" w:author="Alotaibi, Raed" w:date="2019-06-21T11:35:00Z">
                <w:pPr>
                  <w:spacing w:after="0" w:line="240" w:lineRule="auto"/>
                  <w:jc w:val="right"/>
                </w:pPr>
              </w:pPrChange>
            </w:pPr>
            <w:r w:rsidRPr="00EC1FA9">
              <w:rPr>
                <w:rFonts w:ascii="Calibri" w:eastAsia="Times New Roman" w:hAnsi="Calibri" w:cs="Calibri"/>
                <w:color w:val="000000"/>
              </w:rPr>
              <w:t>7,127</w:t>
            </w:r>
          </w:p>
        </w:tc>
        <w:tc>
          <w:tcPr>
            <w:tcW w:w="935" w:type="pct"/>
            <w:tcBorders>
              <w:top w:val="nil"/>
              <w:left w:val="nil"/>
              <w:bottom w:val="single" w:sz="8" w:space="0" w:color="auto"/>
              <w:right w:val="single" w:sz="8" w:space="0" w:color="auto"/>
            </w:tcBorders>
            <w:shd w:val="clear" w:color="auto" w:fill="auto"/>
            <w:noWrap/>
            <w:vAlign w:val="center"/>
            <w:hideMark/>
            <w:tcPrChange w:id="283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3A708CD" w14:textId="77777777" w:rsidR="000A7AAD" w:rsidRPr="00EC1FA9" w:rsidRDefault="000A7AAD">
            <w:pPr>
              <w:spacing w:after="0" w:line="240" w:lineRule="auto"/>
              <w:jc w:val="center"/>
              <w:rPr>
                <w:rFonts w:ascii="Calibri" w:eastAsia="Times New Roman" w:hAnsi="Calibri" w:cs="Calibri"/>
                <w:color w:val="000000"/>
              </w:rPr>
              <w:pPrChange w:id="2832" w:author="Alotaibi, Raed" w:date="2019-06-21T11:35:00Z">
                <w:pPr>
                  <w:spacing w:after="0" w:line="240" w:lineRule="auto"/>
                  <w:jc w:val="right"/>
                </w:pPr>
              </w:pPrChange>
            </w:pPr>
            <w:r w:rsidRPr="00EC1FA9">
              <w:rPr>
                <w:rFonts w:ascii="Calibri" w:eastAsia="Times New Roman" w:hAnsi="Calibri" w:cs="Calibri"/>
                <w:color w:val="000000"/>
              </w:rPr>
              <w:t>1,209</w:t>
            </w:r>
          </w:p>
        </w:tc>
        <w:tc>
          <w:tcPr>
            <w:tcW w:w="982" w:type="pct"/>
            <w:tcBorders>
              <w:top w:val="nil"/>
              <w:left w:val="nil"/>
              <w:bottom w:val="single" w:sz="8" w:space="0" w:color="auto"/>
              <w:right w:val="single" w:sz="8" w:space="0" w:color="auto"/>
            </w:tcBorders>
            <w:shd w:val="clear" w:color="auto" w:fill="auto"/>
            <w:noWrap/>
            <w:vAlign w:val="center"/>
            <w:hideMark/>
            <w:tcPrChange w:id="283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098BC5" w14:textId="77777777" w:rsidR="000A7AAD" w:rsidRPr="00EC1FA9" w:rsidRDefault="000A7AAD">
            <w:pPr>
              <w:spacing w:after="0" w:line="240" w:lineRule="auto"/>
              <w:jc w:val="center"/>
              <w:rPr>
                <w:rFonts w:ascii="Calibri" w:eastAsia="Times New Roman" w:hAnsi="Calibri" w:cs="Calibri"/>
                <w:color w:val="000000"/>
              </w:rPr>
              <w:pPrChange w:id="2834" w:author="Alotaibi, Raed" w:date="2019-06-21T11:35:00Z">
                <w:pPr>
                  <w:spacing w:after="0" w:line="240" w:lineRule="auto"/>
                  <w:jc w:val="right"/>
                </w:pPr>
              </w:pPrChange>
            </w:pPr>
            <w:r w:rsidRPr="00EC1FA9">
              <w:rPr>
                <w:rFonts w:ascii="Calibri" w:eastAsia="Times New Roman" w:hAnsi="Calibri" w:cs="Calibri"/>
                <w:color w:val="000000"/>
              </w:rPr>
              <w:t>11</w:t>
            </w:r>
          </w:p>
        </w:tc>
      </w:tr>
      <w:tr w:rsidR="000A7AAD" w:rsidRPr="00EC1FA9" w14:paraId="64D8D177" w14:textId="77777777" w:rsidTr="000A7AAD">
        <w:trPr>
          <w:trHeight w:val="315"/>
          <w:trPrChange w:id="283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3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B93DE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Texas</w:t>
            </w:r>
          </w:p>
        </w:tc>
        <w:tc>
          <w:tcPr>
            <w:tcW w:w="973" w:type="pct"/>
            <w:tcBorders>
              <w:top w:val="nil"/>
              <w:left w:val="nil"/>
              <w:bottom w:val="single" w:sz="8" w:space="0" w:color="auto"/>
              <w:right w:val="single" w:sz="8" w:space="0" w:color="auto"/>
            </w:tcBorders>
            <w:shd w:val="clear" w:color="auto" w:fill="auto"/>
            <w:vAlign w:val="center"/>
            <w:hideMark/>
            <w:tcPrChange w:id="283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2BD28EC" w14:textId="77777777" w:rsidR="000A7AAD" w:rsidRPr="00EC1FA9" w:rsidRDefault="000A7AAD">
            <w:pPr>
              <w:spacing w:after="0" w:line="240" w:lineRule="auto"/>
              <w:jc w:val="center"/>
              <w:rPr>
                <w:rFonts w:ascii="Calibri" w:eastAsia="Times New Roman" w:hAnsi="Calibri" w:cs="Calibri"/>
                <w:color w:val="000000"/>
              </w:rPr>
              <w:pPrChange w:id="2838" w:author="Alotaibi, Raed" w:date="2019-06-21T11:35:00Z">
                <w:pPr>
                  <w:spacing w:after="0" w:line="240" w:lineRule="auto"/>
                  <w:jc w:val="right"/>
                </w:pPr>
              </w:pPrChange>
            </w:pPr>
            <w:r w:rsidRPr="00EC1FA9">
              <w:rPr>
                <w:rFonts w:ascii="Calibri" w:eastAsia="Times New Roman" w:hAnsi="Calibri" w:cs="Calibri"/>
                <w:color w:val="000000"/>
              </w:rPr>
              <w:t>780</w:t>
            </w:r>
          </w:p>
        </w:tc>
        <w:tc>
          <w:tcPr>
            <w:tcW w:w="953" w:type="pct"/>
            <w:tcBorders>
              <w:top w:val="nil"/>
              <w:left w:val="nil"/>
              <w:bottom w:val="single" w:sz="8" w:space="0" w:color="auto"/>
              <w:right w:val="single" w:sz="8" w:space="0" w:color="auto"/>
            </w:tcBorders>
            <w:shd w:val="clear" w:color="auto" w:fill="auto"/>
            <w:noWrap/>
            <w:vAlign w:val="center"/>
            <w:hideMark/>
            <w:tcPrChange w:id="283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DD7C185" w14:textId="77777777" w:rsidR="000A7AAD" w:rsidRPr="00EC1FA9" w:rsidRDefault="000A7AAD">
            <w:pPr>
              <w:spacing w:after="0" w:line="240" w:lineRule="auto"/>
              <w:jc w:val="center"/>
              <w:rPr>
                <w:rFonts w:ascii="Calibri" w:eastAsia="Times New Roman" w:hAnsi="Calibri" w:cs="Calibri"/>
                <w:color w:val="000000"/>
              </w:rPr>
              <w:pPrChange w:id="2840" w:author="Alotaibi, Raed" w:date="2019-06-21T11:35:00Z">
                <w:pPr>
                  <w:spacing w:after="0" w:line="240" w:lineRule="auto"/>
                  <w:jc w:val="right"/>
                </w:pPr>
              </w:pPrChange>
            </w:pPr>
            <w:r w:rsidRPr="00EC1FA9">
              <w:rPr>
                <w:rFonts w:ascii="Calibri" w:eastAsia="Times New Roman" w:hAnsi="Calibri" w:cs="Calibri"/>
                <w:color w:val="000000"/>
              </w:rPr>
              <w:t>16,749</w:t>
            </w:r>
          </w:p>
        </w:tc>
        <w:tc>
          <w:tcPr>
            <w:tcW w:w="935" w:type="pct"/>
            <w:tcBorders>
              <w:top w:val="nil"/>
              <w:left w:val="nil"/>
              <w:bottom w:val="single" w:sz="8" w:space="0" w:color="auto"/>
              <w:right w:val="single" w:sz="8" w:space="0" w:color="auto"/>
            </w:tcBorders>
            <w:shd w:val="clear" w:color="auto" w:fill="auto"/>
            <w:noWrap/>
            <w:vAlign w:val="center"/>
            <w:hideMark/>
            <w:tcPrChange w:id="284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927F8B7" w14:textId="77777777" w:rsidR="000A7AAD" w:rsidRPr="00EC1FA9" w:rsidRDefault="000A7AAD">
            <w:pPr>
              <w:spacing w:after="0" w:line="240" w:lineRule="auto"/>
              <w:jc w:val="center"/>
              <w:rPr>
                <w:rFonts w:ascii="Calibri" w:eastAsia="Times New Roman" w:hAnsi="Calibri" w:cs="Calibri"/>
                <w:color w:val="000000"/>
              </w:rPr>
              <w:pPrChange w:id="2842" w:author="Alotaibi, Raed" w:date="2019-06-21T11:35:00Z">
                <w:pPr>
                  <w:spacing w:after="0" w:line="240" w:lineRule="auto"/>
                  <w:jc w:val="right"/>
                </w:pPr>
              </w:pPrChange>
            </w:pPr>
            <w:r w:rsidRPr="00EC1FA9">
              <w:rPr>
                <w:rFonts w:ascii="Calibri" w:eastAsia="Times New Roman" w:hAnsi="Calibri" w:cs="Calibri"/>
                <w:color w:val="000000"/>
              </w:rPr>
              <w:t>2,293</w:t>
            </w:r>
          </w:p>
        </w:tc>
        <w:tc>
          <w:tcPr>
            <w:tcW w:w="982" w:type="pct"/>
            <w:tcBorders>
              <w:top w:val="nil"/>
              <w:left w:val="nil"/>
              <w:bottom w:val="single" w:sz="8" w:space="0" w:color="auto"/>
              <w:right w:val="single" w:sz="8" w:space="0" w:color="auto"/>
            </w:tcBorders>
            <w:shd w:val="clear" w:color="auto" w:fill="auto"/>
            <w:noWrap/>
            <w:vAlign w:val="center"/>
            <w:hideMark/>
            <w:tcPrChange w:id="284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D7D3F73" w14:textId="77777777" w:rsidR="000A7AAD" w:rsidRPr="00EC1FA9" w:rsidRDefault="000A7AAD">
            <w:pPr>
              <w:spacing w:after="0" w:line="240" w:lineRule="auto"/>
              <w:jc w:val="center"/>
              <w:rPr>
                <w:rFonts w:ascii="Calibri" w:eastAsia="Times New Roman" w:hAnsi="Calibri" w:cs="Calibri"/>
                <w:color w:val="000000"/>
              </w:rPr>
              <w:pPrChange w:id="2844" w:author="Alotaibi, Raed" w:date="2019-06-21T11:35:00Z">
                <w:pPr>
                  <w:spacing w:after="0" w:line="240" w:lineRule="auto"/>
                  <w:jc w:val="right"/>
                </w:pPr>
              </w:pPrChange>
            </w:pPr>
            <w:r w:rsidRPr="00EC1FA9">
              <w:rPr>
                <w:rFonts w:ascii="Calibri" w:eastAsia="Times New Roman" w:hAnsi="Calibri" w:cs="Calibri"/>
                <w:color w:val="000000"/>
              </w:rPr>
              <w:t>55</w:t>
            </w:r>
          </w:p>
        </w:tc>
      </w:tr>
      <w:tr w:rsidR="000A7AAD" w:rsidRPr="00EC1FA9" w14:paraId="7FD461B3" w14:textId="77777777" w:rsidTr="000A7AAD">
        <w:trPr>
          <w:trHeight w:val="315"/>
          <w:trPrChange w:id="284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4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CE89E9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Utah</w:t>
            </w:r>
          </w:p>
        </w:tc>
        <w:tc>
          <w:tcPr>
            <w:tcW w:w="973" w:type="pct"/>
            <w:tcBorders>
              <w:top w:val="nil"/>
              <w:left w:val="nil"/>
              <w:bottom w:val="single" w:sz="8" w:space="0" w:color="auto"/>
              <w:right w:val="single" w:sz="8" w:space="0" w:color="auto"/>
            </w:tcBorders>
            <w:shd w:val="clear" w:color="auto" w:fill="auto"/>
            <w:vAlign w:val="center"/>
            <w:hideMark/>
            <w:tcPrChange w:id="284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19EBD1" w14:textId="77777777" w:rsidR="000A7AAD" w:rsidRPr="00EC1FA9" w:rsidRDefault="000A7AAD">
            <w:pPr>
              <w:spacing w:after="0" w:line="240" w:lineRule="auto"/>
              <w:jc w:val="center"/>
              <w:rPr>
                <w:rFonts w:ascii="Calibri" w:eastAsia="Times New Roman" w:hAnsi="Calibri" w:cs="Calibri"/>
                <w:color w:val="000000"/>
              </w:rPr>
              <w:pPrChange w:id="2848" w:author="Alotaibi, Raed" w:date="2019-06-21T11:35:00Z">
                <w:pPr>
                  <w:spacing w:after="0" w:line="240" w:lineRule="auto"/>
                  <w:jc w:val="right"/>
                </w:pPr>
              </w:pPrChange>
            </w:pPr>
            <w:r w:rsidRPr="00EC1FA9">
              <w:rPr>
                <w:rFonts w:ascii="Calibri" w:eastAsia="Times New Roman" w:hAnsi="Calibri" w:cs="Calibri"/>
                <w:color w:val="000000"/>
              </w:rPr>
              <w:t>573</w:t>
            </w:r>
          </w:p>
        </w:tc>
        <w:tc>
          <w:tcPr>
            <w:tcW w:w="953" w:type="pct"/>
            <w:tcBorders>
              <w:top w:val="nil"/>
              <w:left w:val="nil"/>
              <w:bottom w:val="single" w:sz="8" w:space="0" w:color="auto"/>
              <w:right w:val="single" w:sz="8" w:space="0" w:color="auto"/>
            </w:tcBorders>
            <w:shd w:val="clear" w:color="auto" w:fill="auto"/>
            <w:noWrap/>
            <w:vAlign w:val="center"/>
            <w:hideMark/>
            <w:tcPrChange w:id="284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78714B" w14:textId="77777777" w:rsidR="000A7AAD" w:rsidRPr="00EC1FA9" w:rsidRDefault="000A7AAD">
            <w:pPr>
              <w:spacing w:after="0" w:line="240" w:lineRule="auto"/>
              <w:jc w:val="center"/>
              <w:rPr>
                <w:rFonts w:ascii="Calibri" w:eastAsia="Times New Roman" w:hAnsi="Calibri" w:cs="Calibri"/>
                <w:color w:val="000000"/>
              </w:rPr>
              <w:pPrChange w:id="2850" w:author="Alotaibi, Raed" w:date="2019-06-21T11:35:00Z">
                <w:pPr>
                  <w:spacing w:after="0" w:line="240" w:lineRule="auto"/>
                  <w:jc w:val="right"/>
                </w:pPr>
              </w:pPrChange>
            </w:pPr>
            <w:r w:rsidRPr="00EC1FA9">
              <w:rPr>
                <w:rFonts w:ascii="Calibri" w:eastAsia="Times New Roman" w:hAnsi="Calibri" w:cs="Calibri"/>
                <w:color w:val="000000"/>
              </w:rPr>
              <w:t>14,417</w:t>
            </w:r>
          </w:p>
        </w:tc>
        <w:tc>
          <w:tcPr>
            <w:tcW w:w="935" w:type="pct"/>
            <w:tcBorders>
              <w:top w:val="nil"/>
              <w:left w:val="nil"/>
              <w:bottom w:val="single" w:sz="8" w:space="0" w:color="auto"/>
              <w:right w:val="single" w:sz="8" w:space="0" w:color="auto"/>
            </w:tcBorders>
            <w:shd w:val="clear" w:color="auto" w:fill="auto"/>
            <w:noWrap/>
            <w:vAlign w:val="center"/>
            <w:hideMark/>
            <w:tcPrChange w:id="285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B9EFED9" w14:textId="77777777" w:rsidR="000A7AAD" w:rsidRPr="00EC1FA9" w:rsidRDefault="000A7AAD">
            <w:pPr>
              <w:spacing w:after="0" w:line="240" w:lineRule="auto"/>
              <w:jc w:val="center"/>
              <w:rPr>
                <w:rFonts w:ascii="Calibri" w:eastAsia="Times New Roman" w:hAnsi="Calibri" w:cs="Calibri"/>
                <w:color w:val="000000"/>
              </w:rPr>
              <w:pPrChange w:id="2852" w:author="Alotaibi, Raed" w:date="2019-06-21T11:35:00Z">
                <w:pPr>
                  <w:spacing w:after="0" w:line="240" w:lineRule="auto"/>
                  <w:jc w:val="right"/>
                </w:pPr>
              </w:pPrChange>
            </w:pPr>
            <w:r w:rsidRPr="00EC1FA9">
              <w:rPr>
                <w:rFonts w:ascii="Calibri" w:eastAsia="Times New Roman" w:hAnsi="Calibri" w:cs="Calibri"/>
                <w:color w:val="000000"/>
              </w:rPr>
              <w:t>1,617</w:t>
            </w:r>
          </w:p>
        </w:tc>
        <w:tc>
          <w:tcPr>
            <w:tcW w:w="982" w:type="pct"/>
            <w:tcBorders>
              <w:top w:val="nil"/>
              <w:left w:val="nil"/>
              <w:bottom w:val="single" w:sz="8" w:space="0" w:color="auto"/>
              <w:right w:val="single" w:sz="8" w:space="0" w:color="auto"/>
            </w:tcBorders>
            <w:shd w:val="clear" w:color="auto" w:fill="auto"/>
            <w:noWrap/>
            <w:vAlign w:val="center"/>
            <w:hideMark/>
            <w:tcPrChange w:id="285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3DA391F0" w14:textId="77777777" w:rsidR="000A7AAD" w:rsidRPr="00EC1FA9" w:rsidRDefault="000A7AAD">
            <w:pPr>
              <w:spacing w:after="0" w:line="240" w:lineRule="auto"/>
              <w:jc w:val="center"/>
              <w:rPr>
                <w:rFonts w:ascii="Calibri" w:eastAsia="Times New Roman" w:hAnsi="Calibri" w:cs="Calibri"/>
                <w:color w:val="000000"/>
              </w:rPr>
              <w:pPrChange w:id="2854" w:author="Alotaibi, Raed" w:date="2019-06-21T11:35:00Z">
                <w:pPr>
                  <w:spacing w:after="0" w:line="240" w:lineRule="auto"/>
                  <w:jc w:val="right"/>
                </w:pPr>
              </w:pPrChange>
            </w:pPr>
            <w:r w:rsidRPr="00EC1FA9">
              <w:rPr>
                <w:rFonts w:ascii="Calibri" w:eastAsia="Times New Roman" w:hAnsi="Calibri" w:cs="Calibri"/>
                <w:color w:val="000000"/>
              </w:rPr>
              <w:t>45</w:t>
            </w:r>
          </w:p>
        </w:tc>
      </w:tr>
      <w:tr w:rsidR="000A7AAD" w:rsidRPr="00EC1FA9" w14:paraId="291AF49A" w14:textId="77777777" w:rsidTr="000A7AAD">
        <w:trPr>
          <w:trHeight w:val="315"/>
          <w:trPrChange w:id="285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5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1B5164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Vermont</w:t>
            </w:r>
          </w:p>
        </w:tc>
        <w:tc>
          <w:tcPr>
            <w:tcW w:w="973" w:type="pct"/>
            <w:tcBorders>
              <w:top w:val="nil"/>
              <w:left w:val="nil"/>
              <w:bottom w:val="single" w:sz="8" w:space="0" w:color="auto"/>
              <w:right w:val="single" w:sz="8" w:space="0" w:color="auto"/>
            </w:tcBorders>
            <w:shd w:val="clear" w:color="auto" w:fill="auto"/>
            <w:vAlign w:val="center"/>
            <w:hideMark/>
            <w:tcPrChange w:id="285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B254EA1" w14:textId="77777777" w:rsidR="000A7AAD" w:rsidRPr="00EC1FA9" w:rsidRDefault="000A7AAD">
            <w:pPr>
              <w:spacing w:after="0" w:line="240" w:lineRule="auto"/>
              <w:jc w:val="center"/>
              <w:rPr>
                <w:rFonts w:ascii="Calibri" w:eastAsia="Times New Roman" w:hAnsi="Calibri" w:cs="Calibri"/>
                <w:color w:val="000000"/>
              </w:rPr>
              <w:pPrChange w:id="2858" w:author="Alotaibi, Raed" w:date="2019-06-21T11:35:00Z">
                <w:pPr>
                  <w:spacing w:after="0" w:line="240" w:lineRule="auto"/>
                  <w:jc w:val="right"/>
                </w:pPr>
              </w:pPrChange>
            </w:pPr>
            <w:r w:rsidRPr="00EC1FA9">
              <w:rPr>
                <w:rFonts w:ascii="Calibri" w:eastAsia="Times New Roman" w:hAnsi="Calibri" w:cs="Calibri"/>
                <w:color w:val="000000"/>
              </w:rPr>
              <w:t>597</w:t>
            </w:r>
          </w:p>
        </w:tc>
        <w:tc>
          <w:tcPr>
            <w:tcW w:w="953" w:type="pct"/>
            <w:tcBorders>
              <w:top w:val="nil"/>
              <w:left w:val="nil"/>
              <w:bottom w:val="single" w:sz="8" w:space="0" w:color="auto"/>
              <w:right w:val="single" w:sz="8" w:space="0" w:color="auto"/>
            </w:tcBorders>
            <w:shd w:val="clear" w:color="auto" w:fill="auto"/>
            <w:noWrap/>
            <w:vAlign w:val="center"/>
            <w:hideMark/>
            <w:tcPrChange w:id="285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11465B58" w14:textId="77777777" w:rsidR="000A7AAD" w:rsidRPr="00EC1FA9" w:rsidRDefault="000A7AAD">
            <w:pPr>
              <w:spacing w:after="0" w:line="240" w:lineRule="auto"/>
              <w:jc w:val="center"/>
              <w:rPr>
                <w:rFonts w:ascii="Calibri" w:eastAsia="Times New Roman" w:hAnsi="Calibri" w:cs="Calibri"/>
                <w:color w:val="000000"/>
              </w:rPr>
              <w:pPrChange w:id="2860" w:author="Alotaibi, Raed" w:date="2019-06-21T11:35:00Z">
                <w:pPr>
                  <w:spacing w:after="0" w:line="240" w:lineRule="auto"/>
                  <w:jc w:val="right"/>
                </w:pPr>
              </w:pPrChange>
            </w:pPr>
            <w:r w:rsidRPr="00EC1FA9">
              <w:rPr>
                <w:rFonts w:ascii="Calibri" w:eastAsia="Times New Roman" w:hAnsi="Calibri" w:cs="Calibri"/>
                <w:color w:val="000000"/>
              </w:rPr>
              <w:t>8,784</w:t>
            </w:r>
          </w:p>
        </w:tc>
        <w:tc>
          <w:tcPr>
            <w:tcW w:w="935" w:type="pct"/>
            <w:tcBorders>
              <w:top w:val="nil"/>
              <w:left w:val="nil"/>
              <w:bottom w:val="single" w:sz="8" w:space="0" w:color="auto"/>
              <w:right w:val="single" w:sz="8" w:space="0" w:color="auto"/>
            </w:tcBorders>
            <w:shd w:val="clear" w:color="auto" w:fill="auto"/>
            <w:noWrap/>
            <w:vAlign w:val="center"/>
            <w:hideMark/>
            <w:tcPrChange w:id="286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32B0553" w14:textId="77777777" w:rsidR="000A7AAD" w:rsidRPr="00EC1FA9" w:rsidRDefault="000A7AAD">
            <w:pPr>
              <w:spacing w:after="0" w:line="240" w:lineRule="auto"/>
              <w:jc w:val="center"/>
              <w:rPr>
                <w:rFonts w:ascii="Calibri" w:eastAsia="Times New Roman" w:hAnsi="Calibri" w:cs="Calibri"/>
                <w:color w:val="000000"/>
              </w:rPr>
              <w:pPrChange w:id="2862" w:author="Alotaibi, Raed" w:date="2019-06-21T11:35:00Z">
                <w:pPr>
                  <w:spacing w:after="0" w:line="240" w:lineRule="auto"/>
                  <w:jc w:val="right"/>
                </w:pPr>
              </w:pPrChange>
            </w:pPr>
            <w:r w:rsidRPr="00EC1FA9">
              <w:rPr>
                <w:rFonts w:ascii="Calibri" w:eastAsia="Times New Roman" w:hAnsi="Calibri" w:cs="Calibri"/>
                <w:color w:val="000000"/>
              </w:rPr>
              <w:t>1,220</w:t>
            </w:r>
          </w:p>
        </w:tc>
        <w:tc>
          <w:tcPr>
            <w:tcW w:w="982" w:type="pct"/>
            <w:tcBorders>
              <w:top w:val="nil"/>
              <w:left w:val="nil"/>
              <w:bottom w:val="single" w:sz="8" w:space="0" w:color="auto"/>
              <w:right w:val="single" w:sz="8" w:space="0" w:color="auto"/>
            </w:tcBorders>
            <w:shd w:val="clear" w:color="auto" w:fill="auto"/>
            <w:noWrap/>
            <w:vAlign w:val="center"/>
            <w:hideMark/>
            <w:tcPrChange w:id="286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3478307F" w14:textId="77777777" w:rsidR="000A7AAD" w:rsidRPr="00EC1FA9" w:rsidRDefault="000A7AAD">
            <w:pPr>
              <w:spacing w:after="0" w:line="240" w:lineRule="auto"/>
              <w:jc w:val="center"/>
              <w:rPr>
                <w:rFonts w:ascii="Calibri" w:eastAsia="Times New Roman" w:hAnsi="Calibri" w:cs="Calibri"/>
                <w:color w:val="000000"/>
              </w:rPr>
              <w:pPrChange w:id="2864" w:author="Alotaibi, Raed" w:date="2019-06-21T11:35:00Z">
                <w:pPr>
                  <w:spacing w:after="0" w:line="240" w:lineRule="auto"/>
                  <w:jc w:val="right"/>
                </w:pPr>
              </w:pPrChange>
            </w:pPr>
            <w:r w:rsidRPr="00EC1FA9">
              <w:rPr>
                <w:rFonts w:ascii="Calibri" w:eastAsia="Times New Roman" w:hAnsi="Calibri" w:cs="Calibri"/>
                <w:color w:val="000000"/>
              </w:rPr>
              <w:t>40</w:t>
            </w:r>
          </w:p>
        </w:tc>
      </w:tr>
      <w:tr w:rsidR="000A7AAD" w:rsidRPr="00EC1FA9" w14:paraId="2A288BB2" w14:textId="77777777" w:rsidTr="000A7AAD">
        <w:trPr>
          <w:trHeight w:val="315"/>
          <w:trPrChange w:id="286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6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A2673D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Washington</w:t>
            </w:r>
          </w:p>
        </w:tc>
        <w:tc>
          <w:tcPr>
            <w:tcW w:w="973" w:type="pct"/>
            <w:tcBorders>
              <w:top w:val="nil"/>
              <w:left w:val="nil"/>
              <w:bottom w:val="single" w:sz="8" w:space="0" w:color="auto"/>
              <w:right w:val="single" w:sz="8" w:space="0" w:color="auto"/>
            </w:tcBorders>
            <w:shd w:val="clear" w:color="auto" w:fill="auto"/>
            <w:vAlign w:val="center"/>
            <w:hideMark/>
            <w:tcPrChange w:id="286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035D16D" w14:textId="77777777" w:rsidR="000A7AAD" w:rsidRPr="00EC1FA9" w:rsidRDefault="000A7AAD">
            <w:pPr>
              <w:spacing w:after="0" w:line="240" w:lineRule="auto"/>
              <w:jc w:val="center"/>
              <w:rPr>
                <w:rFonts w:ascii="Calibri" w:eastAsia="Times New Roman" w:hAnsi="Calibri" w:cs="Calibri"/>
                <w:color w:val="000000"/>
              </w:rPr>
              <w:pPrChange w:id="2868" w:author="Alotaibi, Raed" w:date="2019-06-21T11:35:00Z">
                <w:pPr>
                  <w:spacing w:after="0" w:line="240" w:lineRule="auto"/>
                  <w:jc w:val="right"/>
                </w:pPr>
              </w:pPrChange>
            </w:pPr>
            <w:r w:rsidRPr="00EC1FA9">
              <w:rPr>
                <w:rFonts w:ascii="Calibri" w:eastAsia="Times New Roman" w:hAnsi="Calibri" w:cs="Calibri"/>
                <w:color w:val="000000"/>
              </w:rPr>
              <w:t>594</w:t>
            </w:r>
          </w:p>
        </w:tc>
        <w:tc>
          <w:tcPr>
            <w:tcW w:w="953" w:type="pct"/>
            <w:tcBorders>
              <w:top w:val="nil"/>
              <w:left w:val="nil"/>
              <w:bottom w:val="single" w:sz="8" w:space="0" w:color="auto"/>
              <w:right w:val="single" w:sz="8" w:space="0" w:color="auto"/>
            </w:tcBorders>
            <w:shd w:val="clear" w:color="auto" w:fill="auto"/>
            <w:noWrap/>
            <w:vAlign w:val="center"/>
            <w:hideMark/>
            <w:tcPrChange w:id="286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2BAFF46D" w14:textId="77777777" w:rsidR="000A7AAD" w:rsidRPr="00EC1FA9" w:rsidRDefault="000A7AAD">
            <w:pPr>
              <w:spacing w:after="0" w:line="240" w:lineRule="auto"/>
              <w:jc w:val="center"/>
              <w:rPr>
                <w:rFonts w:ascii="Calibri" w:eastAsia="Times New Roman" w:hAnsi="Calibri" w:cs="Calibri"/>
                <w:color w:val="000000"/>
              </w:rPr>
              <w:pPrChange w:id="2870" w:author="Alotaibi, Raed" w:date="2019-06-21T11:35:00Z">
                <w:pPr>
                  <w:spacing w:after="0" w:line="240" w:lineRule="auto"/>
                  <w:jc w:val="right"/>
                </w:pPr>
              </w:pPrChange>
            </w:pPr>
            <w:r w:rsidRPr="00EC1FA9">
              <w:rPr>
                <w:rFonts w:ascii="Calibri" w:eastAsia="Times New Roman" w:hAnsi="Calibri" w:cs="Calibri"/>
                <w:color w:val="000000"/>
              </w:rPr>
              <w:t>9,706</w:t>
            </w:r>
          </w:p>
        </w:tc>
        <w:tc>
          <w:tcPr>
            <w:tcW w:w="935" w:type="pct"/>
            <w:tcBorders>
              <w:top w:val="nil"/>
              <w:left w:val="nil"/>
              <w:bottom w:val="single" w:sz="8" w:space="0" w:color="auto"/>
              <w:right w:val="single" w:sz="8" w:space="0" w:color="auto"/>
            </w:tcBorders>
            <w:shd w:val="clear" w:color="auto" w:fill="auto"/>
            <w:noWrap/>
            <w:vAlign w:val="center"/>
            <w:hideMark/>
            <w:tcPrChange w:id="287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840CB6C" w14:textId="77777777" w:rsidR="000A7AAD" w:rsidRPr="00EC1FA9" w:rsidRDefault="000A7AAD">
            <w:pPr>
              <w:spacing w:after="0" w:line="240" w:lineRule="auto"/>
              <w:jc w:val="center"/>
              <w:rPr>
                <w:rFonts w:ascii="Calibri" w:eastAsia="Times New Roman" w:hAnsi="Calibri" w:cs="Calibri"/>
                <w:color w:val="000000"/>
              </w:rPr>
              <w:pPrChange w:id="2872" w:author="Alotaibi, Raed" w:date="2019-06-21T11:35:00Z">
                <w:pPr>
                  <w:spacing w:after="0" w:line="240" w:lineRule="auto"/>
                  <w:jc w:val="right"/>
                </w:pPr>
              </w:pPrChange>
            </w:pPr>
            <w:r w:rsidRPr="00EC1FA9">
              <w:rPr>
                <w:rFonts w:ascii="Calibri" w:eastAsia="Times New Roman" w:hAnsi="Calibri" w:cs="Calibri"/>
                <w:color w:val="000000"/>
              </w:rPr>
              <w:t>1,165</w:t>
            </w:r>
          </w:p>
        </w:tc>
        <w:tc>
          <w:tcPr>
            <w:tcW w:w="982" w:type="pct"/>
            <w:tcBorders>
              <w:top w:val="nil"/>
              <w:left w:val="nil"/>
              <w:bottom w:val="single" w:sz="8" w:space="0" w:color="auto"/>
              <w:right w:val="single" w:sz="8" w:space="0" w:color="auto"/>
            </w:tcBorders>
            <w:shd w:val="clear" w:color="auto" w:fill="auto"/>
            <w:noWrap/>
            <w:vAlign w:val="center"/>
            <w:hideMark/>
            <w:tcPrChange w:id="287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8C8BD96" w14:textId="77777777" w:rsidR="000A7AAD" w:rsidRPr="00EC1FA9" w:rsidRDefault="000A7AAD">
            <w:pPr>
              <w:spacing w:after="0" w:line="240" w:lineRule="auto"/>
              <w:jc w:val="center"/>
              <w:rPr>
                <w:rFonts w:ascii="Calibri" w:eastAsia="Times New Roman" w:hAnsi="Calibri" w:cs="Calibri"/>
                <w:color w:val="000000"/>
              </w:rPr>
              <w:pPrChange w:id="2874" w:author="Alotaibi, Raed" w:date="2019-06-21T11:35:00Z">
                <w:pPr>
                  <w:spacing w:after="0" w:line="240" w:lineRule="auto"/>
                  <w:jc w:val="right"/>
                </w:pPr>
              </w:pPrChange>
            </w:pPr>
            <w:r w:rsidRPr="00EC1FA9">
              <w:rPr>
                <w:rFonts w:ascii="Calibri" w:eastAsia="Times New Roman" w:hAnsi="Calibri" w:cs="Calibri"/>
                <w:color w:val="000000"/>
              </w:rPr>
              <w:t>33</w:t>
            </w:r>
          </w:p>
        </w:tc>
      </w:tr>
      <w:tr w:rsidR="000A7AAD" w:rsidRPr="00EC1FA9" w14:paraId="594D0BD5" w14:textId="77777777" w:rsidTr="000A7AAD">
        <w:trPr>
          <w:trHeight w:val="315"/>
          <w:trPrChange w:id="287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7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083EC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West Virginia</w:t>
            </w:r>
          </w:p>
        </w:tc>
        <w:tc>
          <w:tcPr>
            <w:tcW w:w="973" w:type="pct"/>
            <w:tcBorders>
              <w:top w:val="nil"/>
              <w:left w:val="nil"/>
              <w:bottom w:val="single" w:sz="8" w:space="0" w:color="auto"/>
              <w:right w:val="single" w:sz="8" w:space="0" w:color="auto"/>
            </w:tcBorders>
            <w:shd w:val="clear" w:color="auto" w:fill="auto"/>
            <w:vAlign w:val="center"/>
            <w:hideMark/>
            <w:tcPrChange w:id="287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013E2BC" w14:textId="77777777" w:rsidR="000A7AAD" w:rsidRPr="00EC1FA9" w:rsidRDefault="000A7AAD">
            <w:pPr>
              <w:spacing w:after="0" w:line="240" w:lineRule="auto"/>
              <w:jc w:val="center"/>
              <w:rPr>
                <w:rFonts w:ascii="Calibri" w:eastAsia="Times New Roman" w:hAnsi="Calibri" w:cs="Calibri"/>
                <w:color w:val="000000"/>
              </w:rPr>
              <w:pPrChange w:id="2878" w:author="Alotaibi, Raed" w:date="2019-06-21T11:35:00Z">
                <w:pPr>
                  <w:spacing w:after="0" w:line="240" w:lineRule="auto"/>
                  <w:jc w:val="right"/>
                </w:pPr>
              </w:pPrChange>
            </w:pPr>
            <w:r w:rsidRPr="00EC1FA9">
              <w:rPr>
                <w:rFonts w:ascii="Calibri" w:eastAsia="Times New Roman" w:hAnsi="Calibri" w:cs="Calibri"/>
                <w:color w:val="000000"/>
              </w:rPr>
              <w:t>85</w:t>
            </w:r>
          </w:p>
        </w:tc>
        <w:tc>
          <w:tcPr>
            <w:tcW w:w="953" w:type="pct"/>
            <w:tcBorders>
              <w:top w:val="nil"/>
              <w:left w:val="nil"/>
              <w:bottom w:val="single" w:sz="8" w:space="0" w:color="auto"/>
              <w:right w:val="single" w:sz="8" w:space="0" w:color="auto"/>
            </w:tcBorders>
            <w:shd w:val="clear" w:color="auto" w:fill="auto"/>
            <w:noWrap/>
            <w:vAlign w:val="center"/>
            <w:hideMark/>
            <w:tcPrChange w:id="287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5EDF4AD" w14:textId="77777777" w:rsidR="000A7AAD" w:rsidRPr="00EC1FA9" w:rsidRDefault="000A7AAD">
            <w:pPr>
              <w:spacing w:after="0" w:line="240" w:lineRule="auto"/>
              <w:jc w:val="center"/>
              <w:rPr>
                <w:rFonts w:ascii="Calibri" w:eastAsia="Times New Roman" w:hAnsi="Calibri" w:cs="Calibri"/>
                <w:color w:val="000000"/>
              </w:rPr>
              <w:pPrChange w:id="2880" w:author="Alotaibi, Raed" w:date="2019-06-21T11:35:00Z">
                <w:pPr>
                  <w:spacing w:after="0" w:line="240" w:lineRule="auto"/>
                  <w:jc w:val="right"/>
                </w:pPr>
              </w:pPrChange>
            </w:pPr>
            <w:r w:rsidRPr="00EC1FA9">
              <w:rPr>
                <w:rFonts w:ascii="Calibri" w:eastAsia="Times New Roman" w:hAnsi="Calibri" w:cs="Calibri"/>
                <w:color w:val="000000"/>
              </w:rPr>
              <w:t>5,089</w:t>
            </w:r>
          </w:p>
        </w:tc>
        <w:tc>
          <w:tcPr>
            <w:tcW w:w="935" w:type="pct"/>
            <w:tcBorders>
              <w:top w:val="nil"/>
              <w:left w:val="nil"/>
              <w:bottom w:val="single" w:sz="8" w:space="0" w:color="auto"/>
              <w:right w:val="single" w:sz="8" w:space="0" w:color="auto"/>
            </w:tcBorders>
            <w:shd w:val="clear" w:color="auto" w:fill="auto"/>
            <w:noWrap/>
            <w:vAlign w:val="center"/>
            <w:hideMark/>
            <w:tcPrChange w:id="288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4D07B65" w14:textId="77777777" w:rsidR="000A7AAD" w:rsidRPr="00EC1FA9" w:rsidRDefault="000A7AAD">
            <w:pPr>
              <w:spacing w:after="0" w:line="240" w:lineRule="auto"/>
              <w:jc w:val="center"/>
              <w:rPr>
                <w:rFonts w:ascii="Calibri" w:eastAsia="Times New Roman" w:hAnsi="Calibri" w:cs="Calibri"/>
                <w:color w:val="000000"/>
              </w:rPr>
              <w:pPrChange w:id="2882" w:author="Alotaibi, Raed" w:date="2019-06-21T11:35:00Z">
                <w:pPr>
                  <w:spacing w:after="0" w:line="240" w:lineRule="auto"/>
                  <w:jc w:val="right"/>
                </w:pPr>
              </w:pPrChange>
            </w:pPr>
            <w:r w:rsidRPr="00EC1FA9">
              <w:rPr>
                <w:rFonts w:ascii="Calibri" w:eastAsia="Times New Roman" w:hAnsi="Calibri" w:cs="Calibri"/>
                <w:color w:val="000000"/>
              </w:rPr>
              <w:t>663</w:t>
            </w:r>
          </w:p>
        </w:tc>
        <w:tc>
          <w:tcPr>
            <w:tcW w:w="982" w:type="pct"/>
            <w:tcBorders>
              <w:top w:val="nil"/>
              <w:left w:val="nil"/>
              <w:bottom w:val="single" w:sz="8" w:space="0" w:color="auto"/>
              <w:right w:val="single" w:sz="8" w:space="0" w:color="auto"/>
            </w:tcBorders>
            <w:shd w:val="clear" w:color="auto" w:fill="auto"/>
            <w:noWrap/>
            <w:vAlign w:val="center"/>
            <w:hideMark/>
            <w:tcPrChange w:id="288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D1AB6C4" w14:textId="77777777" w:rsidR="000A7AAD" w:rsidRPr="00EC1FA9" w:rsidRDefault="000A7AAD">
            <w:pPr>
              <w:spacing w:after="0" w:line="240" w:lineRule="auto"/>
              <w:jc w:val="center"/>
              <w:rPr>
                <w:rFonts w:ascii="Calibri" w:eastAsia="Times New Roman" w:hAnsi="Calibri" w:cs="Calibri"/>
                <w:color w:val="000000"/>
              </w:rPr>
              <w:pPrChange w:id="2884" w:author="Alotaibi, Raed" w:date="2019-06-21T11:35:00Z">
                <w:pPr>
                  <w:spacing w:after="0" w:line="240" w:lineRule="auto"/>
                  <w:jc w:val="right"/>
                </w:pPr>
              </w:pPrChange>
            </w:pPr>
            <w:r w:rsidRPr="00EC1FA9">
              <w:rPr>
                <w:rFonts w:ascii="Calibri" w:eastAsia="Times New Roman" w:hAnsi="Calibri" w:cs="Calibri"/>
                <w:color w:val="000000"/>
              </w:rPr>
              <w:t>5</w:t>
            </w:r>
          </w:p>
        </w:tc>
      </w:tr>
      <w:tr w:rsidR="000A7AAD" w:rsidRPr="00EC1FA9" w14:paraId="3EF67345" w14:textId="77777777" w:rsidTr="000A7AAD">
        <w:trPr>
          <w:trHeight w:val="315"/>
          <w:trPrChange w:id="288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88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BCBE123"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Wisconsin</w:t>
            </w:r>
          </w:p>
        </w:tc>
        <w:tc>
          <w:tcPr>
            <w:tcW w:w="973" w:type="pct"/>
            <w:tcBorders>
              <w:top w:val="nil"/>
              <w:left w:val="nil"/>
              <w:bottom w:val="single" w:sz="8" w:space="0" w:color="auto"/>
              <w:right w:val="single" w:sz="8" w:space="0" w:color="auto"/>
            </w:tcBorders>
            <w:shd w:val="clear" w:color="auto" w:fill="auto"/>
            <w:vAlign w:val="center"/>
            <w:hideMark/>
            <w:tcPrChange w:id="288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5788F818" w14:textId="77777777" w:rsidR="000A7AAD" w:rsidRPr="00EC1FA9" w:rsidRDefault="000A7AAD">
            <w:pPr>
              <w:spacing w:after="0" w:line="240" w:lineRule="auto"/>
              <w:jc w:val="center"/>
              <w:rPr>
                <w:rFonts w:ascii="Calibri" w:eastAsia="Times New Roman" w:hAnsi="Calibri" w:cs="Calibri"/>
                <w:color w:val="000000"/>
              </w:rPr>
              <w:pPrChange w:id="2888" w:author="Alotaibi, Raed" w:date="2019-06-21T11:35:00Z">
                <w:pPr>
                  <w:spacing w:after="0" w:line="240" w:lineRule="auto"/>
                  <w:jc w:val="right"/>
                </w:pPr>
              </w:pPrChange>
            </w:pPr>
            <w:r w:rsidRPr="00EC1FA9">
              <w:rPr>
                <w:rFonts w:ascii="Calibri" w:eastAsia="Times New Roman" w:hAnsi="Calibri" w:cs="Calibri"/>
                <w:color w:val="000000"/>
              </w:rPr>
              <w:t>140</w:t>
            </w:r>
          </w:p>
        </w:tc>
        <w:tc>
          <w:tcPr>
            <w:tcW w:w="953" w:type="pct"/>
            <w:tcBorders>
              <w:top w:val="nil"/>
              <w:left w:val="nil"/>
              <w:bottom w:val="single" w:sz="8" w:space="0" w:color="auto"/>
              <w:right w:val="single" w:sz="8" w:space="0" w:color="auto"/>
            </w:tcBorders>
            <w:shd w:val="clear" w:color="auto" w:fill="auto"/>
            <w:noWrap/>
            <w:vAlign w:val="center"/>
            <w:hideMark/>
            <w:tcPrChange w:id="288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CA29EA4" w14:textId="77777777" w:rsidR="000A7AAD" w:rsidRPr="00EC1FA9" w:rsidRDefault="000A7AAD">
            <w:pPr>
              <w:spacing w:after="0" w:line="240" w:lineRule="auto"/>
              <w:jc w:val="center"/>
              <w:rPr>
                <w:rFonts w:ascii="Calibri" w:eastAsia="Times New Roman" w:hAnsi="Calibri" w:cs="Calibri"/>
                <w:color w:val="000000"/>
              </w:rPr>
              <w:pPrChange w:id="2890" w:author="Alotaibi, Raed" w:date="2019-06-21T11:35:00Z">
                <w:pPr>
                  <w:spacing w:after="0" w:line="240" w:lineRule="auto"/>
                  <w:jc w:val="right"/>
                </w:pPr>
              </w:pPrChange>
            </w:pPr>
            <w:r w:rsidRPr="00EC1FA9">
              <w:rPr>
                <w:rFonts w:ascii="Calibri" w:eastAsia="Times New Roman" w:hAnsi="Calibri" w:cs="Calibri"/>
                <w:color w:val="000000"/>
              </w:rPr>
              <w:t>5,170</w:t>
            </w:r>
          </w:p>
        </w:tc>
        <w:tc>
          <w:tcPr>
            <w:tcW w:w="935" w:type="pct"/>
            <w:tcBorders>
              <w:top w:val="nil"/>
              <w:left w:val="nil"/>
              <w:bottom w:val="single" w:sz="8" w:space="0" w:color="auto"/>
              <w:right w:val="single" w:sz="8" w:space="0" w:color="auto"/>
            </w:tcBorders>
            <w:shd w:val="clear" w:color="auto" w:fill="auto"/>
            <w:noWrap/>
            <w:vAlign w:val="center"/>
            <w:hideMark/>
            <w:tcPrChange w:id="289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5ACBEF6" w14:textId="77777777" w:rsidR="000A7AAD" w:rsidRPr="00EC1FA9" w:rsidRDefault="000A7AAD">
            <w:pPr>
              <w:spacing w:after="0" w:line="240" w:lineRule="auto"/>
              <w:jc w:val="center"/>
              <w:rPr>
                <w:rFonts w:ascii="Calibri" w:eastAsia="Times New Roman" w:hAnsi="Calibri" w:cs="Calibri"/>
                <w:color w:val="000000"/>
              </w:rPr>
              <w:pPrChange w:id="2892" w:author="Alotaibi, Raed" w:date="2019-06-21T11:35:00Z">
                <w:pPr>
                  <w:spacing w:after="0" w:line="240" w:lineRule="auto"/>
                  <w:jc w:val="right"/>
                </w:pPr>
              </w:pPrChange>
            </w:pPr>
            <w:r w:rsidRPr="00EC1FA9">
              <w:rPr>
                <w:rFonts w:ascii="Calibri" w:eastAsia="Times New Roman" w:hAnsi="Calibri" w:cs="Calibri"/>
                <w:color w:val="000000"/>
              </w:rPr>
              <w:t>611</w:t>
            </w:r>
          </w:p>
        </w:tc>
        <w:tc>
          <w:tcPr>
            <w:tcW w:w="982" w:type="pct"/>
            <w:tcBorders>
              <w:top w:val="nil"/>
              <w:left w:val="nil"/>
              <w:bottom w:val="single" w:sz="8" w:space="0" w:color="auto"/>
              <w:right w:val="single" w:sz="8" w:space="0" w:color="auto"/>
            </w:tcBorders>
            <w:shd w:val="clear" w:color="auto" w:fill="auto"/>
            <w:noWrap/>
            <w:vAlign w:val="center"/>
            <w:hideMark/>
            <w:tcPrChange w:id="289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F26C4DA" w14:textId="77777777" w:rsidR="000A7AAD" w:rsidRPr="00EC1FA9" w:rsidRDefault="000A7AAD">
            <w:pPr>
              <w:spacing w:after="0" w:line="240" w:lineRule="auto"/>
              <w:jc w:val="center"/>
              <w:rPr>
                <w:rFonts w:ascii="Calibri" w:eastAsia="Times New Roman" w:hAnsi="Calibri" w:cs="Calibri"/>
                <w:color w:val="000000"/>
              </w:rPr>
              <w:pPrChange w:id="2894" w:author="Alotaibi, Raed" w:date="2019-06-21T11:35:00Z">
                <w:pPr>
                  <w:spacing w:after="0" w:line="240" w:lineRule="auto"/>
                  <w:jc w:val="right"/>
                </w:pPr>
              </w:pPrChange>
            </w:pPr>
            <w:r w:rsidRPr="00EC1FA9">
              <w:rPr>
                <w:rFonts w:ascii="Calibri" w:eastAsia="Times New Roman" w:hAnsi="Calibri" w:cs="Calibri"/>
                <w:color w:val="000000"/>
              </w:rPr>
              <w:t>10</w:t>
            </w:r>
          </w:p>
        </w:tc>
      </w:tr>
    </w:tbl>
    <w:p w14:paraId="4035606F" w14:textId="3F6B7653" w:rsidR="00091719" w:rsidRPr="00091719" w:rsidRDefault="00091719">
      <w:pPr>
        <w:pStyle w:val="NoSpacing"/>
        <w:rPr>
          <w:ins w:id="2895" w:author="Alotaibi, Raed" w:date="2019-06-21T10:02:00Z"/>
          <w:sz w:val="20"/>
          <w:szCs w:val="20"/>
          <w:rPrChange w:id="2896" w:author="Alotaibi, Raed" w:date="2019-06-21T10:04:00Z">
            <w:rPr>
              <w:ins w:id="2897" w:author="Alotaibi, Raed" w:date="2019-06-21T10:02:00Z"/>
            </w:rPr>
          </w:rPrChange>
        </w:rPr>
        <w:pPrChange w:id="2898" w:author="Alotaibi, Raed" w:date="2019-06-21T10:02:00Z">
          <w:pPr/>
        </w:pPrChange>
      </w:pPr>
      <w:ins w:id="2899" w:author="Alotaibi, Raed" w:date="2019-06-21T10:02:00Z">
        <w:r w:rsidRPr="00091719">
          <w:rPr>
            <w:sz w:val="20"/>
            <w:szCs w:val="20"/>
            <w:rPrChange w:id="2900" w:author="Alotaibi, Raed" w:date="2019-06-21T10:04:00Z">
              <w:rPr/>
            </w:rPrChange>
          </w:rPr>
          <w:t>*</w:t>
        </w:r>
        <w:r w:rsidRPr="00091719">
          <w:rPr>
            <w:i/>
            <w:iCs/>
            <w:sz w:val="20"/>
            <w:szCs w:val="20"/>
            <w:rPrChange w:id="2901" w:author="Alotaibi, Raed" w:date="2019-06-21T10:04:00Z">
              <w:rPr>
                <w:i/>
                <w:iCs/>
              </w:rPr>
            </w:rPrChange>
          </w:rPr>
          <w:t>Incidence rate</w:t>
        </w:r>
        <w:r w:rsidRPr="00091719">
          <w:rPr>
            <w:sz w:val="20"/>
            <w:szCs w:val="20"/>
            <w:rPrChange w:id="2902" w:author="Alotaibi, Raed" w:date="2019-06-21T10:04:00Z">
              <w:rPr/>
            </w:rPrChange>
          </w:rPr>
          <w:t xml:space="preserve"> per 1,000 at-risk children</w:t>
        </w:r>
      </w:ins>
    </w:p>
    <w:p w14:paraId="18A71C15" w14:textId="7B4E7653" w:rsidR="00091719" w:rsidRPr="00091719" w:rsidRDefault="00091719">
      <w:pPr>
        <w:pStyle w:val="NoSpacing"/>
        <w:rPr>
          <w:ins w:id="2903" w:author="Alotaibi, Raed" w:date="2019-06-21T10:02:00Z"/>
          <w:i/>
          <w:iCs/>
          <w:sz w:val="20"/>
          <w:szCs w:val="20"/>
          <w:rPrChange w:id="2904" w:author="Alotaibi, Raed" w:date="2019-06-21T10:04:00Z">
            <w:rPr>
              <w:ins w:id="2905" w:author="Alotaibi, Raed" w:date="2019-06-21T10:02:00Z"/>
              <w:color w:val="44546A" w:themeColor="text2"/>
              <w:sz w:val="18"/>
              <w:szCs w:val="18"/>
            </w:rPr>
          </w:rPrChange>
        </w:rPr>
        <w:pPrChange w:id="2906" w:author="Alotaibi, Raed" w:date="2019-06-21T10:02:00Z">
          <w:pPr/>
        </w:pPrChange>
      </w:pPr>
      <w:ins w:id="2907" w:author="Alotaibi, Raed" w:date="2019-06-21T10:02:00Z">
        <w:r w:rsidRPr="00091719">
          <w:rPr>
            <w:sz w:val="20"/>
            <w:szCs w:val="20"/>
            <w:rPrChange w:id="2908" w:author="Alotaibi, Raed" w:date="2019-06-21T10:04:00Z">
              <w:rPr/>
            </w:rPrChange>
          </w:rPr>
          <w:t>*</w:t>
        </w:r>
        <w:r w:rsidRPr="00091719">
          <w:rPr>
            <w:i/>
            <w:iCs/>
            <w:sz w:val="20"/>
            <w:szCs w:val="20"/>
            <w:rPrChange w:id="2909" w:author="Alotaibi, Raed" w:date="2019-06-21T10:04:00Z">
              <w:rPr>
                <w:i/>
                <w:iCs/>
              </w:rPr>
            </w:rPrChange>
          </w:rPr>
          <w:t>Prevalence rate per 100 child</w:t>
        </w:r>
      </w:ins>
    </w:p>
    <w:p w14:paraId="12DE540F" w14:textId="2446C5C1" w:rsidR="004E4D3F" w:rsidRPr="00EC1FA9" w:rsidRDefault="004E4D3F" w:rsidP="0054558C">
      <w:pPr>
        <w:rPr>
          <w:b/>
          <w:bCs/>
        </w:rPr>
      </w:pPr>
      <w:r w:rsidRPr="00EC1FA9">
        <w:rPr>
          <w:b/>
          <w:bCs/>
        </w:rPr>
        <w:br w:type="page"/>
      </w:r>
    </w:p>
    <w:p w14:paraId="764B8CA7" w14:textId="560BCB48" w:rsidR="004E4D3F" w:rsidRPr="000A7AAD" w:rsidRDefault="004E4D3F" w:rsidP="004E4D3F">
      <w:pPr>
        <w:pStyle w:val="Caption"/>
        <w:keepNext/>
        <w:rPr>
          <w:b/>
          <w:bCs/>
          <w:rPrChange w:id="2910" w:author="Alotaibi, Raed" w:date="2019-06-21T11:36:00Z">
            <w:rPr/>
          </w:rPrChange>
        </w:rPr>
      </w:pPr>
      <w:bookmarkStart w:id="2911" w:name="_Ref9948042"/>
      <w:bookmarkStart w:id="2912" w:name="_Toc9940848"/>
      <w:bookmarkStart w:id="2913" w:name="_Toc12192579"/>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914" w:author="Alotaibi, Raed" w:date="2019-06-19T11:56:00Z">
        <w:r w:rsidR="008A69EE">
          <w:rPr>
            <w:noProof/>
          </w:rPr>
          <w:t>4</w:t>
        </w:r>
      </w:ins>
      <w:del w:id="2915" w:author="Alotaibi, Raed" w:date="2019-06-19T11:56:00Z">
        <w:r w:rsidR="00781CA0" w:rsidDel="008A69EE">
          <w:rPr>
            <w:noProof/>
          </w:rPr>
          <w:delText>3</w:delText>
        </w:r>
      </w:del>
      <w:r w:rsidR="003A36B2">
        <w:rPr>
          <w:noProof/>
        </w:rPr>
        <w:fldChar w:fldCharType="end"/>
      </w:r>
      <w:bookmarkEnd w:id="2911"/>
      <w:r w:rsidRPr="00EC1FA9">
        <w:t>: State results</w:t>
      </w:r>
      <w:bookmarkEnd w:id="2912"/>
      <w:r w:rsidRPr="00EC1FA9">
        <w:t xml:space="preserve"> and comparison</w:t>
      </w:r>
      <w:bookmarkEnd w:id="2913"/>
    </w:p>
    <w:tbl>
      <w:tblPr>
        <w:tblW w:w="5000" w:type="pct"/>
        <w:tblLayout w:type="fixed"/>
        <w:tblLook w:val="04A0" w:firstRow="1" w:lastRow="0" w:firstColumn="1" w:lastColumn="0" w:noHBand="0" w:noVBand="1"/>
        <w:tblPrChange w:id="2916" w:author="Alotaibi, Raed" w:date="2019-06-19T14:08:00Z">
          <w:tblPr>
            <w:tblW w:w="5000" w:type="pct"/>
            <w:tblLook w:val="04A0" w:firstRow="1" w:lastRow="0" w:firstColumn="1" w:lastColumn="0" w:noHBand="0" w:noVBand="1"/>
          </w:tblPr>
        </w:tblPrChange>
      </w:tblPr>
      <w:tblGrid>
        <w:gridCol w:w="1795"/>
        <w:gridCol w:w="1531"/>
        <w:gridCol w:w="1619"/>
        <w:gridCol w:w="1080"/>
        <w:gridCol w:w="875"/>
        <w:gridCol w:w="1259"/>
        <w:gridCol w:w="1033"/>
        <w:gridCol w:w="1243"/>
        <w:gridCol w:w="1621"/>
        <w:gridCol w:w="894"/>
        <w:tblGridChange w:id="2917">
          <w:tblGrid>
            <w:gridCol w:w="1795"/>
            <w:gridCol w:w="711"/>
            <w:gridCol w:w="820"/>
            <w:gridCol w:w="1619"/>
            <w:gridCol w:w="1080"/>
            <w:gridCol w:w="874"/>
            <w:gridCol w:w="1"/>
            <w:gridCol w:w="1259"/>
            <w:gridCol w:w="1032"/>
            <w:gridCol w:w="1"/>
            <w:gridCol w:w="1243"/>
            <w:gridCol w:w="1621"/>
            <w:gridCol w:w="894"/>
          </w:tblGrid>
        </w:tblGridChange>
      </w:tblGrid>
      <w:tr w:rsidR="004E4D3F" w:rsidRPr="000A7AAD" w14:paraId="527CE55B" w14:textId="77777777" w:rsidTr="00F85A46">
        <w:trPr>
          <w:trHeight w:val="300"/>
          <w:trPrChange w:id="2918" w:author="Alotaibi, Raed" w:date="2019-06-19T14:08:00Z">
            <w:trPr>
              <w:trHeight w:val="300"/>
            </w:trPr>
          </w:trPrChange>
        </w:trPr>
        <w:tc>
          <w:tcPr>
            <w:tcW w:w="693"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2919" w:author="Alotaibi, Raed" w:date="2019-06-19T14:08:00Z">
              <w:tcPr>
                <w:tcW w:w="797"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B5FCE44" w14:textId="77777777" w:rsidR="004E4D3F" w:rsidRPr="000A7AAD" w:rsidRDefault="004E4D3F" w:rsidP="00376EFA">
            <w:pPr>
              <w:spacing w:after="0" w:line="240" w:lineRule="auto"/>
              <w:rPr>
                <w:rFonts w:ascii="Calibri" w:eastAsia="Times New Roman" w:hAnsi="Calibri" w:cs="Calibri"/>
                <w:b/>
                <w:bCs/>
                <w:color w:val="000000"/>
                <w:rPrChange w:id="2920"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921" w:author="Alotaibi, Raed" w:date="2019-06-21T11:36:00Z">
                  <w:rPr>
                    <w:rFonts w:ascii="Calibri" w:eastAsia="Times New Roman" w:hAnsi="Calibri" w:cs="Calibri"/>
                    <w:color w:val="000000"/>
                  </w:rPr>
                </w:rPrChange>
              </w:rPr>
              <w:t> </w:t>
            </w:r>
          </w:p>
        </w:tc>
        <w:tc>
          <w:tcPr>
            <w:tcW w:w="1971" w:type="pct"/>
            <w:gridSpan w:val="4"/>
            <w:tcBorders>
              <w:top w:val="single" w:sz="4" w:space="0" w:color="auto"/>
              <w:left w:val="nil"/>
              <w:bottom w:val="single" w:sz="4" w:space="0" w:color="auto"/>
              <w:right w:val="single" w:sz="4" w:space="0" w:color="auto"/>
            </w:tcBorders>
            <w:shd w:val="clear" w:color="auto" w:fill="auto"/>
            <w:noWrap/>
            <w:vAlign w:val="bottom"/>
            <w:hideMark/>
            <w:tcPrChange w:id="2922" w:author="Alotaibi, Raed" w:date="2019-06-19T14:08:00Z">
              <w:tcPr>
                <w:tcW w:w="1866" w:type="pct"/>
                <w:gridSpan w:val="4"/>
                <w:tcBorders>
                  <w:top w:val="single" w:sz="4" w:space="0" w:color="auto"/>
                  <w:left w:val="nil"/>
                  <w:bottom w:val="single" w:sz="4" w:space="0" w:color="auto"/>
                  <w:right w:val="single" w:sz="4" w:space="0" w:color="auto"/>
                </w:tcBorders>
                <w:shd w:val="clear" w:color="auto" w:fill="auto"/>
                <w:noWrap/>
                <w:vAlign w:val="bottom"/>
                <w:hideMark/>
              </w:tcPr>
            </w:tcPrChange>
          </w:tcPr>
          <w:p w14:paraId="3578DA40" w14:textId="77777777" w:rsidR="004E4D3F" w:rsidRPr="000A7AAD" w:rsidRDefault="004E4D3F" w:rsidP="00376EFA">
            <w:pPr>
              <w:spacing w:after="0" w:line="240" w:lineRule="auto"/>
              <w:jc w:val="center"/>
              <w:rPr>
                <w:rFonts w:ascii="Calibri" w:eastAsia="Times New Roman" w:hAnsi="Calibri" w:cs="Calibri"/>
                <w:b/>
                <w:bCs/>
                <w:color w:val="000000"/>
                <w:rPrChange w:id="2923"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924" w:author="Alotaibi, Raed" w:date="2019-06-21T11:36:00Z">
                  <w:rPr>
                    <w:rFonts w:ascii="Calibri" w:eastAsia="Times New Roman" w:hAnsi="Calibri" w:cs="Calibri"/>
                    <w:color w:val="000000"/>
                  </w:rPr>
                </w:rPrChange>
              </w:rPr>
              <w:t>Main results</w:t>
            </w:r>
          </w:p>
        </w:tc>
        <w:tc>
          <w:tcPr>
            <w:tcW w:w="885" w:type="pct"/>
            <w:gridSpan w:val="2"/>
            <w:tcBorders>
              <w:top w:val="single" w:sz="4" w:space="0" w:color="auto"/>
              <w:left w:val="nil"/>
              <w:bottom w:val="single" w:sz="4" w:space="0" w:color="auto"/>
              <w:right w:val="single" w:sz="4" w:space="0" w:color="auto"/>
            </w:tcBorders>
            <w:shd w:val="clear" w:color="auto" w:fill="auto"/>
            <w:noWrap/>
            <w:vAlign w:val="bottom"/>
            <w:hideMark/>
            <w:tcPrChange w:id="2925" w:author="Alotaibi, Raed" w:date="2019-06-19T14:08:00Z">
              <w:tcPr>
                <w:tcW w:w="885" w:type="pct"/>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78599107" w14:textId="77777777" w:rsidR="004E4D3F" w:rsidRPr="000A7AAD" w:rsidRDefault="004E4D3F" w:rsidP="00376EFA">
            <w:pPr>
              <w:spacing w:after="0" w:line="240" w:lineRule="auto"/>
              <w:jc w:val="center"/>
              <w:rPr>
                <w:rFonts w:ascii="Calibri" w:eastAsia="Times New Roman" w:hAnsi="Calibri" w:cs="Calibri"/>
                <w:b/>
                <w:bCs/>
                <w:color w:val="000000"/>
                <w:rPrChange w:id="2926"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927" w:author="Alotaibi, Raed" w:date="2019-06-21T11:36:00Z">
                  <w:rPr>
                    <w:rFonts w:ascii="Calibri" w:eastAsia="Times New Roman" w:hAnsi="Calibri" w:cs="Calibri"/>
                    <w:color w:val="000000"/>
                  </w:rPr>
                </w:rPrChange>
              </w:rPr>
              <w:t>Comparison</w:t>
            </w:r>
          </w:p>
        </w:tc>
        <w:tc>
          <w:tcPr>
            <w:tcW w:w="1451" w:type="pct"/>
            <w:gridSpan w:val="3"/>
            <w:tcBorders>
              <w:top w:val="single" w:sz="4" w:space="0" w:color="auto"/>
              <w:left w:val="nil"/>
              <w:bottom w:val="single" w:sz="4" w:space="0" w:color="auto"/>
              <w:right w:val="single" w:sz="4" w:space="0" w:color="auto"/>
            </w:tcBorders>
            <w:shd w:val="clear" w:color="auto" w:fill="auto"/>
            <w:noWrap/>
            <w:vAlign w:val="bottom"/>
            <w:hideMark/>
            <w:tcPrChange w:id="2928" w:author="Alotaibi, Raed" w:date="2019-06-19T14:08:00Z">
              <w:tcPr>
                <w:tcW w:w="1451" w:type="pct"/>
                <w:gridSpan w:val="4"/>
                <w:tcBorders>
                  <w:top w:val="single" w:sz="4" w:space="0" w:color="auto"/>
                  <w:left w:val="nil"/>
                  <w:bottom w:val="single" w:sz="4" w:space="0" w:color="auto"/>
                  <w:right w:val="single" w:sz="4" w:space="0" w:color="auto"/>
                </w:tcBorders>
                <w:shd w:val="clear" w:color="auto" w:fill="auto"/>
                <w:noWrap/>
                <w:vAlign w:val="bottom"/>
                <w:hideMark/>
              </w:tcPr>
            </w:tcPrChange>
          </w:tcPr>
          <w:p w14:paraId="1F1DBA32" w14:textId="77777777" w:rsidR="004E4D3F" w:rsidRPr="000A7AAD" w:rsidRDefault="004E4D3F" w:rsidP="00376EFA">
            <w:pPr>
              <w:spacing w:after="0" w:line="240" w:lineRule="auto"/>
              <w:jc w:val="center"/>
              <w:rPr>
                <w:rFonts w:ascii="Calibri" w:eastAsia="Times New Roman" w:hAnsi="Calibri" w:cs="Calibri"/>
                <w:b/>
                <w:bCs/>
                <w:color w:val="000000"/>
                <w:rPrChange w:id="2929"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930" w:author="Alotaibi, Raed" w:date="2019-06-21T11:36:00Z">
                  <w:rPr>
                    <w:rFonts w:ascii="Calibri" w:eastAsia="Times New Roman" w:hAnsi="Calibri" w:cs="Calibri"/>
                    <w:color w:val="000000"/>
                  </w:rPr>
                </w:rPrChange>
              </w:rPr>
              <w:t>Difference</w:t>
            </w:r>
          </w:p>
        </w:tc>
      </w:tr>
      <w:tr w:rsidR="00F85A46" w:rsidRPr="006B42D3" w14:paraId="7F4F76D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1C77C20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State</w:t>
            </w:r>
          </w:p>
        </w:tc>
        <w:tc>
          <w:tcPr>
            <w:tcW w:w="591" w:type="pct"/>
            <w:tcBorders>
              <w:top w:val="nil"/>
              <w:left w:val="nil"/>
              <w:bottom w:val="single" w:sz="4" w:space="0" w:color="auto"/>
              <w:right w:val="single" w:sz="4" w:space="0" w:color="auto"/>
            </w:tcBorders>
            <w:shd w:val="clear" w:color="auto" w:fill="auto"/>
            <w:noWrap/>
            <w:vAlign w:val="center"/>
            <w:hideMark/>
          </w:tcPr>
          <w:p w14:paraId="395C5F70"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Total children</w:t>
            </w:r>
          </w:p>
        </w:tc>
        <w:tc>
          <w:tcPr>
            <w:tcW w:w="625" w:type="pct"/>
            <w:tcBorders>
              <w:top w:val="nil"/>
              <w:left w:val="nil"/>
              <w:bottom w:val="single" w:sz="4" w:space="0" w:color="auto"/>
              <w:right w:val="single" w:sz="4" w:space="0" w:color="auto"/>
            </w:tcBorders>
            <w:shd w:val="clear" w:color="auto" w:fill="auto"/>
            <w:noWrap/>
            <w:vAlign w:val="center"/>
            <w:hideMark/>
          </w:tcPr>
          <w:p w14:paraId="27C6290D"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Incident cases</w:t>
            </w:r>
          </w:p>
        </w:tc>
        <w:tc>
          <w:tcPr>
            <w:tcW w:w="417" w:type="pct"/>
            <w:tcBorders>
              <w:top w:val="nil"/>
              <w:left w:val="nil"/>
              <w:bottom w:val="single" w:sz="4" w:space="0" w:color="auto"/>
              <w:right w:val="single" w:sz="4" w:space="0" w:color="auto"/>
            </w:tcBorders>
            <w:shd w:val="clear" w:color="auto" w:fill="auto"/>
            <w:noWrap/>
            <w:vAlign w:val="center"/>
            <w:hideMark/>
          </w:tcPr>
          <w:p w14:paraId="782197A2"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AC</w:t>
            </w:r>
          </w:p>
        </w:tc>
        <w:tc>
          <w:tcPr>
            <w:tcW w:w="338" w:type="pct"/>
            <w:tcBorders>
              <w:top w:val="nil"/>
              <w:left w:val="nil"/>
              <w:bottom w:val="single" w:sz="4" w:space="0" w:color="auto"/>
              <w:right w:val="single" w:sz="4" w:space="0" w:color="auto"/>
            </w:tcBorders>
            <w:shd w:val="clear" w:color="auto" w:fill="auto"/>
            <w:noWrap/>
            <w:vAlign w:val="center"/>
            <w:hideMark/>
          </w:tcPr>
          <w:p w14:paraId="3BC31FBB"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AF</w:t>
            </w:r>
          </w:p>
        </w:tc>
        <w:tc>
          <w:tcPr>
            <w:tcW w:w="486" w:type="pct"/>
            <w:tcBorders>
              <w:top w:val="nil"/>
              <w:left w:val="nil"/>
              <w:bottom w:val="single" w:sz="4" w:space="0" w:color="auto"/>
              <w:right w:val="single" w:sz="4" w:space="0" w:color="auto"/>
            </w:tcBorders>
            <w:shd w:val="clear" w:color="auto" w:fill="auto"/>
            <w:noWrap/>
            <w:vAlign w:val="center"/>
            <w:hideMark/>
          </w:tcPr>
          <w:p w14:paraId="47A528C4"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Origin cases</w:t>
            </w:r>
          </w:p>
        </w:tc>
        <w:tc>
          <w:tcPr>
            <w:tcW w:w="399" w:type="pct"/>
            <w:tcBorders>
              <w:top w:val="nil"/>
              <w:left w:val="nil"/>
              <w:bottom w:val="single" w:sz="4" w:space="0" w:color="auto"/>
              <w:right w:val="single" w:sz="4" w:space="0" w:color="auto"/>
            </w:tcBorders>
            <w:shd w:val="clear" w:color="auto" w:fill="auto"/>
            <w:noWrap/>
            <w:vAlign w:val="center"/>
            <w:hideMark/>
          </w:tcPr>
          <w:p w14:paraId="2619CD42"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Origin AC</w:t>
            </w:r>
          </w:p>
        </w:tc>
        <w:tc>
          <w:tcPr>
            <w:tcW w:w="480" w:type="pct"/>
            <w:tcBorders>
              <w:top w:val="nil"/>
              <w:left w:val="nil"/>
              <w:bottom w:val="single" w:sz="4" w:space="0" w:color="auto"/>
              <w:right w:val="single" w:sz="4" w:space="0" w:color="auto"/>
            </w:tcBorders>
            <w:shd w:val="clear" w:color="auto" w:fill="auto"/>
            <w:noWrap/>
            <w:vAlign w:val="center"/>
            <w:hideMark/>
          </w:tcPr>
          <w:p w14:paraId="46E41F96"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Incident cases</w:t>
            </w:r>
          </w:p>
        </w:tc>
        <w:tc>
          <w:tcPr>
            <w:tcW w:w="626" w:type="pct"/>
            <w:tcBorders>
              <w:top w:val="nil"/>
              <w:left w:val="nil"/>
              <w:bottom w:val="single" w:sz="4" w:space="0" w:color="auto"/>
              <w:right w:val="single" w:sz="4" w:space="0" w:color="auto"/>
            </w:tcBorders>
            <w:shd w:val="clear" w:color="auto" w:fill="auto"/>
            <w:noWrap/>
            <w:vAlign w:val="center"/>
            <w:hideMark/>
          </w:tcPr>
          <w:p w14:paraId="389CA9B0"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AC</w:t>
            </w:r>
          </w:p>
        </w:tc>
        <w:tc>
          <w:tcPr>
            <w:tcW w:w="345" w:type="pct"/>
            <w:tcBorders>
              <w:top w:val="nil"/>
              <w:left w:val="nil"/>
              <w:bottom w:val="single" w:sz="4" w:space="0" w:color="auto"/>
              <w:right w:val="single" w:sz="4" w:space="0" w:color="auto"/>
            </w:tcBorders>
            <w:shd w:val="clear" w:color="auto" w:fill="auto"/>
            <w:noWrap/>
            <w:vAlign w:val="center"/>
            <w:hideMark/>
          </w:tcPr>
          <w:p w14:paraId="6D26A9DD"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hAnsi="Calibri" w:cs="Calibri"/>
                <w:b/>
                <w:bCs/>
                <w:color w:val="000000"/>
              </w:rPr>
              <w:t>%</w:t>
            </w:r>
          </w:p>
        </w:tc>
      </w:tr>
      <w:tr w:rsidR="00F85A46" w:rsidRPr="006B42D3" w14:paraId="3D5DC29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8E5A1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Alabama</w:t>
            </w:r>
          </w:p>
        </w:tc>
        <w:tc>
          <w:tcPr>
            <w:tcW w:w="591" w:type="pct"/>
            <w:tcBorders>
              <w:top w:val="nil"/>
              <w:left w:val="nil"/>
              <w:bottom w:val="single" w:sz="4" w:space="0" w:color="auto"/>
              <w:right w:val="single" w:sz="4" w:space="0" w:color="auto"/>
            </w:tcBorders>
            <w:shd w:val="clear" w:color="auto" w:fill="auto"/>
            <w:noWrap/>
            <w:vAlign w:val="center"/>
            <w:hideMark/>
          </w:tcPr>
          <w:p w14:paraId="3E22EB5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1,132,459</w:t>
            </w:r>
          </w:p>
        </w:tc>
        <w:tc>
          <w:tcPr>
            <w:tcW w:w="625" w:type="pct"/>
            <w:tcBorders>
              <w:top w:val="nil"/>
              <w:left w:val="nil"/>
              <w:bottom w:val="single" w:sz="4" w:space="0" w:color="auto"/>
              <w:right w:val="single" w:sz="4" w:space="0" w:color="auto"/>
            </w:tcBorders>
            <w:shd w:val="clear" w:color="auto" w:fill="auto"/>
            <w:noWrap/>
            <w:vAlign w:val="center"/>
            <w:hideMark/>
          </w:tcPr>
          <w:p w14:paraId="5CAA366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11,700</w:t>
            </w:r>
          </w:p>
        </w:tc>
        <w:tc>
          <w:tcPr>
            <w:tcW w:w="417" w:type="pct"/>
            <w:tcBorders>
              <w:top w:val="nil"/>
              <w:left w:val="nil"/>
              <w:bottom w:val="single" w:sz="4" w:space="0" w:color="auto"/>
              <w:right w:val="single" w:sz="4" w:space="0" w:color="auto"/>
            </w:tcBorders>
            <w:shd w:val="clear" w:color="auto" w:fill="auto"/>
            <w:noWrap/>
            <w:vAlign w:val="center"/>
            <w:hideMark/>
          </w:tcPr>
          <w:p w14:paraId="08F6CFB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1,380</w:t>
            </w:r>
          </w:p>
        </w:tc>
        <w:tc>
          <w:tcPr>
            <w:tcW w:w="338" w:type="pct"/>
            <w:tcBorders>
              <w:top w:val="nil"/>
              <w:left w:val="nil"/>
              <w:bottom w:val="single" w:sz="4" w:space="0" w:color="auto"/>
              <w:right w:val="single" w:sz="4" w:space="0" w:color="auto"/>
            </w:tcBorders>
            <w:shd w:val="clear" w:color="auto" w:fill="auto"/>
            <w:noWrap/>
            <w:vAlign w:val="bottom"/>
            <w:hideMark/>
          </w:tcPr>
          <w:p w14:paraId="7F8A4F7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11.8%</w:t>
            </w:r>
          </w:p>
        </w:tc>
        <w:tc>
          <w:tcPr>
            <w:tcW w:w="486" w:type="pct"/>
            <w:tcBorders>
              <w:top w:val="nil"/>
              <w:left w:val="nil"/>
              <w:bottom w:val="single" w:sz="4" w:space="0" w:color="auto"/>
              <w:right w:val="single" w:sz="4" w:space="0" w:color="auto"/>
            </w:tcBorders>
            <w:shd w:val="clear" w:color="auto" w:fill="auto"/>
            <w:noWrap/>
            <w:vAlign w:val="center"/>
            <w:hideMark/>
          </w:tcPr>
          <w:p w14:paraId="7817F28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12,216</w:t>
            </w:r>
          </w:p>
        </w:tc>
        <w:tc>
          <w:tcPr>
            <w:tcW w:w="399" w:type="pct"/>
            <w:tcBorders>
              <w:top w:val="nil"/>
              <w:left w:val="nil"/>
              <w:bottom w:val="single" w:sz="4" w:space="0" w:color="auto"/>
              <w:right w:val="single" w:sz="4" w:space="0" w:color="auto"/>
            </w:tcBorders>
            <w:shd w:val="clear" w:color="auto" w:fill="auto"/>
            <w:noWrap/>
            <w:vAlign w:val="center"/>
            <w:hideMark/>
          </w:tcPr>
          <w:p w14:paraId="49C024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1,439</w:t>
            </w:r>
          </w:p>
        </w:tc>
        <w:tc>
          <w:tcPr>
            <w:tcW w:w="480" w:type="pct"/>
            <w:tcBorders>
              <w:top w:val="nil"/>
              <w:left w:val="nil"/>
              <w:bottom w:val="single" w:sz="4" w:space="0" w:color="auto"/>
              <w:right w:val="single" w:sz="4" w:space="0" w:color="auto"/>
            </w:tcBorders>
            <w:shd w:val="clear" w:color="auto" w:fill="auto"/>
            <w:noWrap/>
            <w:vAlign w:val="center"/>
            <w:hideMark/>
          </w:tcPr>
          <w:p w14:paraId="6B56342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-494</w:t>
            </w:r>
          </w:p>
        </w:tc>
        <w:tc>
          <w:tcPr>
            <w:tcW w:w="626" w:type="pct"/>
            <w:tcBorders>
              <w:top w:val="nil"/>
              <w:left w:val="nil"/>
              <w:bottom w:val="single" w:sz="4" w:space="0" w:color="auto"/>
              <w:right w:val="single" w:sz="4" w:space="0" w:color="auto"/>
            </w:tcBorders>
            <w:shd w:val="clear" w:color="auto" w:fill="auto"/>
            <w:noWrap/>
            <w:vAlign w:val="center"/>
            <w:hideMark/>
          </w:tcPr>
          <w:p w14:paraId="651B86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 (-4.0%)</w:t>
            </w:r>
          </w:p>
        </w:tc>
        <w:tc>
          <w:tcPr>
            <w:tcW w:w="345" w:type="pct"/>
            <w:tcBorders>
              <w:top w:val="nil"/>
              <w:left w:val="nil"/>
              <w:bottom w:val="single" w:sz="4" w:space="0" w:color="auto"/>
              <w:right w:val="single" w:sz="4" w:space="0" w:color="auto"/>
            </w:tcBorders>
            <w:shd w:val="clear" w:color="auto" w:fill="auto"/>
            <w:noWrap/>
            <w:vAlign w:val="center"/>
            <w:hideMark/>
          </w:tcPr>
          <w:p w14:paraId="6C0957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-4.0%</w:t>
            </w:r>
          </w:p>
        </w:tc>
      </w:tr>
      <w:tr w:rsidR="00F85A46" w:rsidRPr="006B42D3" w14:paraId="315C8AA8"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0FF540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Arizona</w:t>
            </w:r>
          </w:p>
        </w:tc>
        <w:tc>
          <w:tcPr>
            <w:tcW w:w="591" w:type="pct"/>
            <w:tcBorders>
              <w:top w:val="nil"/>
              <w:left w:val="nil"/>
              <w:bottom w:val="single" w:sz="4" w:space="0" w:color="auto"/>
              <w:right w:val="single" w:sz="4" w:space="0" w:color="auto"/>
            </w:tcBorders>
            <w:shd w:val="clear" w:color="auto" w:fill="auto"/>
            <w:noWrap/>
            <w:vAlign w:val="center"/>
            <w:hideMark/>
          </w:tcPr>
          <w:p w14:paraId="6E467D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1,629,014</w:t>
            </w:r>
          </w:p>
        </w:tc>
        <w:tc>
          <w:tcPr>
            <w:tcW w:w="625" w:type="pct"/>
            <w:tcBorders>
              <w:top w:val="nil"/>
              <w:left w:val="nil"/>
              <w:bottom w:val="single" w:sz="4" w:space="0" w:color="auto"/>
              <w:right w:val="single" w:sz="4" w:space="0" w:color="auto"/>
            </w:tcBorders>
            <w:shd w:val="clear" w:color="auto" w:fill="auto"/>
            <w:noWrap/>
            <w:vAlign w:val="center"/>
            <w:hideMark/>
          </w:tcPr>
          <w:p w14:paraId="21563B8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21,500</w:t>
            </w:r>
          </w:p>
        </w:tc>
        <w:tc>
          <w:tcPr>
            <w:tcW w:w="417" w:type="pct"/>
            <w:tcBorders>
              <w:top w:val="nil"/>
              <w:left w:val="nil"/>
              <w:bottom w:val="single" w:sz="4" w:space="0" w:color="auto"/>
              <w:right w:val="single" w:sz="4" w:space="0" w:color="auto"/>
            </w:tcBorders>
            <w:shd w:val="clear" w:color="auto" w:fill="auto"/>
            <w:noWrap/>
            <w:vAlign w:val="center"/>
            <w:hideMark/>
          </w:tcPr>
          <w:p w14:paraId="0437951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4,620</w:t>
            </w:r>
          </w:p>
        </w:tc>
        <w:tc>
          <w:tcPr>
            <w:tcW w:w="338" w:type="pct"/>
            <w:tcBorders>
              <w:top w:val="nil"/>
              <w:left w:val="nil"/>
              <w:bottom w:val="single" w:sz="4" w:space="0" w:color="auto"/>
              <w:right w:val="single" w:sz="4" w:space="0" w:color="auto"/>
            </w:tcBorders>
            <w:shd w:val="clear" w:color="auto" w:fill="auto"/>
            <w:noWrap/>
            <w:vAlign w:val="bottom"/>
            <w:hideMark/>
          </w:tcPr>
          <w:p w14:paraId="635EAF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w:t>
            </w:r>
          </w:p>
        </w:tc>
        <w:tc>
          <w:tcPr>
            <w:tcW w:w="486" w:type="pct"/>
            <w:tcBorders>
              <w:top w:val="nil"/>
              <w:left w:val="nil"/>
              <w:bottom w:val="single" w:sz="4" w:space="0" w:color="auto"/>
              <w:right w:val="single" w:sz="4" w:space="0" w:color="auto"/>
            </w:tcBorders>
            <w:shd w:val="clear" w:color="auto" w:fill="auto"/>
            <w:noWrap/>
            <w:vAlign w:val="center"/>
            <w:hideMark/>
          </w:tcPr>
          <w:p w14:paraId="427610A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17,573</w:t>
            </w:r>
          </w:p>
        </w:tc>
        <w:tc>
          <w:tcPr>
            <w:tcW w:w="399" w:type="pct"/>
            <w:tcBorders>
              <w:top w:val="nil"/>
              <w:left w:val="nil"/>
              <w:bottom w:val="single" w:sz="4" w:space="0" w:color="auto"/>
              <w:right w:val="single" w:sz="4" w:space="0" w:color="auto"/>
            </w:tcBorders>
            <w:shd w:val="clear" w:color="auto" w:fill="auto"/>
            <w:noWrap/>
            <w:vAlign w:val="center"/>
            <w:hideMark/>
          </w:tcPr>
          <w:p w14:paraId="466AA2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3,772</w:t>
            </w:r>
          </w:p>
        </w:tc>
        <w:tc>
          <w:tcPr>
            <w:tcW w:w="480" w:type="pct"/>
            <w:tcBorders>
              <w:top w:val="nil"/>
              <w:left w:val="nil"/>
              <w:bottom w:val="single" w:sz="4" w:space="0" w:color="auto"/>
              <w:right w:val="single" w:sz="4" w:space="0" w:color="auto"/>
            </w:tcBorders>
            <w:shd w:val="clear" w:color="auto" w:fill="auto"/>
            <w:noWrap/>
            <w:vAlign w:val="center"/>
            <w:hideMark/>
          </w:tcPr>
          <w:p w14:paraId="03E13B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3,965</w:t>
            </w:r>
          </w:p>
        </w:tc>
        <w:tc>
          <w:tcPr>
            <w:tcW w:w="626" w:type="pct"/>
            <w:tcBorders>
              <w:top w:val="nil"/>
              <w:left w:val="nil"/>
              <w:bottom w:val="single" w:sz="4" w:space="0" w:color="auto"/>
              <w:right w:val="single" w:sz="4" w:space="0" w:color="auto"/>
            </w:tcBorders>
            <w:shd w:val="clear" w:color="auto" w:fill="auto"/>
            <w:noWrap/>
            <w:vAlign w:val="center"/>
            <w:hideMark/>
          </w:tcPr>
          <w:p w14:paraId="72B6EA1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851 (22.6%)</w:t>
            </w:r>
          </w:p>
        </w:tc>
        <w:tc>
          <w:tcPr>
            <w:tcW w:w="345" w:type="pct"/>
            <w:tcBorders>
              <w:top w:val="nil"/>
              <w:left w:val="nil"/>
              <w:bottom w:val="single" w:sz="4" w:space="0" w:color="auto"/>
              <w:right w:val="single" w:sz="4" w:space="0" w:color="auto"/>
            </w:tcBorders>
            <w:shd w:val="clear" w:color="auto" w:fill="auto"/>
            <w:noWrap/>
            <w:vAlign w:val="center"/>
            <w:hideMark/>
          </w:tcPr>
          <w:p w14:paraId="6E403C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22.6%</w:t>
            </w:r>
          </w:p>
        </w:tc>
      </w:tr>
      <w:tr w:rsidR="00F85A46" w:rsidRPr="006B42D3" w14:paraId="11073DF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6401863"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Arkansas</w:t>
            </w:r>
          </w:p>
        </w:tc>
        <w:tc>
          <w:tcPr>
            <w:tcW w:w="591" w:type="pct"/>
            <w:tcBorders>
              <w:top w:val="nil"/>
              <w:left w:val="nil"/>
              <w:bottom w:val="single" w:sz="4" w:space="0" w:color="auto"/>
              <w:right w:val="single" w:sz="4" w:space="0" w:color="auto"/>
            </w:tcBorders>
            <w:shd w:val="clear" w:color="auto" w:fill="auto"/>
            <w:noWrap/>
            <w:vAlign w:val="center"/>
            <w:hideMark/>
          </w:tcPr>
          <w:p w14:paraId="23F4612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711,475</w:t>
            </w:r>
          </w:p>
        </w:tc>
        <w:tc>
          <w:tcPr>
            <w:tcW w:w="625" w:type="pct"/>
            <w:tcBorders>
              <w:top w:val="nil"/>
              <w:left w:val="nil"/>
              <w:bottom w:val="single" w:sz="4" w:space="0" w:color="auto"/>
              <w:right w:val="single" w:sz="4" w:space="0" w:color="auto"/>
            </w:tcBorders>
            <w:shd w:val="clear" w:color="auto" w:fill="auto"/>
            <w:noWrap/>
            <w:vAlign w:val="center"/>
            <w:hideMark/>
          </w:tcPr>
          <w:p w14:paraId="713F470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7,500</w:t>
            </w:r>
          </w:p>
        </w:tc>
        <w:tc>
          <w:tcPr>
            <w:tcW w:w="417" w:type="pct"/>
            <w:tcBorders>
              <w:top w:val="nil"/>
              <w:left w:val="nil"/>
              <w:bottom w:val="single" w:sz="4" w:space="0" w:color="auto"/>
              <w:right w:val="single" w:sz="4" w:space="0" w:color="auto"/>
            </w:tcBorders>
            <w:shd w:val="clear" w:color="auto" w:fill="auto"/>
            <w:noWrap/>
            <w:vAlign w:val="center"/>
            <w:hideMark/>
          </w:tcPr>
          <w:p w14:paraId="239453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860</w:t>
            </w:r>
          </w:p>
        </w:tc>
        <w:tc>
          <w:tcPr>
            <w:tcW w:w="338" w:type="pct"/>
            <w:tcBorders>
              <w:top w:val="nil"/>
              <w:left w:val="nil"/>
              <w:bottom w:val="single" w:sz="4" w:space="0" w:color="auto"/>
              <w:right w:val="single" w:sz="4" w:space="0" w:color="auto"/>
            </w:tcBorders>
            <w:shd w:val="clear" w:color="auto" w:fill="auto"/>
            <w:noWrap/>
            <w:vAlign w:val="bottom"/>
            <w:hideMark/>
          </w:tcPr>
          <w:p w14:paraId="0C4E50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w:t>
            </w:r>
          </w:p>
        </w:tc>
        <w:tc>
          <w:tcPr>
            <w:tcW w:w="486" w:type="pct"/>
            <w:tcBorders>
              <w:top w:val="nil"/>
              <w:left w:val="nil"/>
              <w:bottom w:val="single" w:sz="4" w:space="0" w:color="auto"/>
              <w:right w:val="single" w:sz="4" w:space="0" w:color="auto"/>
            </w:tcBorders>
            <w:shd w:val="clear" w:color="auto" w:fill="auto"/>
            <w:noWrap/>
            <w:vAlign w:val="center"/>
            <w:hideMark/>
          </w:tcPr>
          <w:p w14:paraId="3376100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7,675</w:t>
            </w:r>
          </w:p>
        </w:tc>
        <w:tc>
          <w:tcPr>
            <w:tcW w:w="399" w:type="pct"/>
            <w:tcBorders>
              <w:top w:val="nil"/>
              <w:left w:val="nil"/>
              <w:bottom w:val="single" w:sz="4" w:space="0" w:color="auto"/>
              <w:right w:val="single" w:sz="4" w:space="0" w:color="auto"/>
            </w:tcBorders>
            <w:shd w:val="clear" w:color="auto" w:fill="auto"/>
            <w:noWrap/>
            <w:vAlign w:val="center"/>
            <w:hideMark/>
          </w:tcPr>
          <w:p w14:paraId="535214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887</w:t>
            </w:r>
          </w:p>
        </w:tc>
        <w:tc>
          <w:tcPr>
            <w:tcW w:w="480" w:type="pct"/>
            <w:tcBorders>
              <w:top w:val="nil"/>
              <w:left w:val="nil"/>
              <w:bottom w:val="single" w:sz="4" w:space="0" w:color="auto"/>
              <w:right w:val="single" w:sz="4" w:space="0" w:color="auto"/>
            </w:tcBorders>
            <w:shd w:val="clear" w:color="auto" w:fill="auto"/>
            <w:noWrap/>
            <w:vAlign w:val="center"/>
            <w:hideMark/>
          </w:tcPr>
          <w:p w14:paraId="0ED7BD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w:t>
            </w:r>
          </w:p>
        </w:tc>
        <w:tc>
          <w:tcPr>
            <w:tcW w:w="626" w:type="pct"/>
            <w:tcBorders>
              <w:top w:val="nil"/>
              <w:left w:val="nil"/>
              <w:bottom w:val="single" w:sz="4" w:space="0" w:color="auto"/>
              <w:right w:val="single" w:sz="4" w:space="0" w:color="auto"/>
            </w:tcBorders>
            <w:shd w:val="clear" w:color="auto" w:fill="auto"/>
            <w:noWrap/>
            <w:vAlign w:val="center"/>
            <w:hideMark/>
          </w:tcPr>
          <w:p w14:paraId="0592252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 (-2.6%)</w:t>
            </w:r>
          </w:p>
        </w:tc>
        <w:tc>
          <w:tcPr>
            <w:tcW w:w="345" w:type="pct"/>
            <w:tcBorders>
              <w:top w:val="nil"/>
              <w:left w:val="nil"/>
              <w:bottom w:val="single" w:sz="4" w:space="0" w:color="auto"/>
              <w:right w:val="single" w:sz="4" w:space="0" w:color="auto"/>
            </w:tcBorders>
            <w:shd w:val="clear" w:color="auto" w:fill="auto"/>
            <w:noWrap/>
            <w:vAlign w:val="center"/>
            <w:hideMark/>
          </w:tcPr>
          <w:p w14:paraId="52A7F8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4D5BD4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DE076C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California</w:t>
            </w:r>
          </w:p>
        </w:tc>
        <w:tc>
          <w:tcPr>
            <w:tcW w:w="591" w:type="pct"/>
            <w:tcBorders>
              <w:top w:val="nil"/>
              <w:left w:val="nil"/>
              <w:bottom w:val="single" w:sz="4" w:space="0" w:color="auto"/>
              <w:right w:val="single" w:sz="4" w:space="0" w:color="auto"/>
            </w:tcBorders>
            <w:shd w:val="clear" w:color="auto" w:fill="auto"/>
            <w:noWrap/>
            <w:vAlign w:val="center"/>
            <w:hideMark/>
          </w:tcPr>
          <w:p w14:paraId="0739B8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9,295,040</w:t>
            </w:r>
          </w:p>
        </w:tc>
        <w:tc>
          <w:tcPr>
            <w:tcW w:w="625" w:type="pct"/>
            <w:tcBorders>
              <w:top w:val="nil"/>
              <w:left w:val="nil"/>
              <w:bottom w:val="single" w:sz="4" w:space="0" w:color="auto"/>
              <w:right w:val="single" w:sz="4" w:space="0" w:color="auto"/>
            </w:tcBorders>
            <w:shd w:val="clear" w:color="auto" w:fill="auto"/>
            <w:noWrap/>
            <w:vAlign w:val="center"/>
            <w:hideMark/>
          </w:tcPr>
          <w:p w14:paraId="4C76BB5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75,800</w:t>
            </w:r>
          </w:p>
        </w:tc>
        <w:tc>
          <w:tcPr>
            <w:tcW w:w="417" w:type="pct"/>
            <w:tcBorders>
              <w:top w:val="nil"/>
              <w:left w:val="nil"/>
              <w:bottom w:val="single" w:sz="4" w:space="0" w:color="auto"/>
              <w:right w:val="single" w:sz="4" w:space="0" w:color="auto"/>
            </w:tcBorders>
            <w:shd w:val="clear" w:color="auto" w:fill="auto"/>
            <w:noWrap/>
            <w:vAlign w:val="center"/>
            <w:hideMark/>
          </w:tcPr>
          <w:p w14:paraId="01FD37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19,200</w:t>
            </w:r>
          </w:p>
        </w:tc>
        <w:tc>
          <w:tcPr>
            <w:tcW w:w="338" w:type="pct"/>
            <w:tcBorders>
              <w:top w:val="nil"/>
              <w:left w:val="nil"/>
              <w:bottom w:val="single" w:sz="4" w:space="0" w:color="auto"/>
              <w:right w:val="single" w:sz="4" w:space="0" w:color="auto"/>
            </w:tcBorders>
            <w:shd w:val="clear" w:color="auto" w:fill="auto"/>
            <w:noWrap/>
            <w:vAlign w:val="bottom"/>
            <w:hideMark/>
          </w:tcPr>
          <w:p w14:paraId="6A40FCC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w:t>
            </w:r>
          </w:p>
        </w:tc>
        <w:tc>
          <w:tcPr>
            <w:tcW w:w="486" w:type="pct"/>
            <w:tcBorders>
              <w:top w:val="nil"/>
              <w:left w:val="nil"/>
              <w:bottom w:val="single" w:sz="4" w:space="0" w:color="auto"/>
              <w:right w:val="single" w:sz="4" w:space="0" w:color="auto"/>
            </w:tcBorders>
            <w:shd w:val="clear" w:color="auto" w:fill="auto"/>
            <w:noWrap/>
            <w:vAlign w:val="center"/>
            <w:hideMark/>
          </w:tcPr>
          <w:p w14:paraId="5A2EB8B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100,270</w:t>
            </w:r>
          </w:p>
        </w:tc>
        <w:tc>
          <w:tcPr>
            <w:tcW w:w="399" w:type="pct"/>
            <w:tcBorders>
              <w:top w:val="nil"/>
              <w:left w:val="nil"/>
              <w:bottom w:val="single" w:sz="4" w:space="0" w:color="auto"/>
              <w:right w:val="single" w:sz="4" w:space="0" w:color="auto"/>
            </w:tcBorders>
            <w:shd w:val="clear" w:color="auto" w:fill="auto"/>
            <w:noWrap/>
            <w:vAlign w:val="center"/>
            <w:hideMark/>
          </w:tcPr>
          <w:p w14:paraId="4D70FB1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25,395</w:t>
            </w:r>
          </w:p>
        </w:tc>
        <w:tc>
          <w:tcPr>
            <w:tcW w:w="480" w:type="pct"/>
            <w:tcBorders>
              <w:top w:val="nil"/>
              <w:left w:val="nil"/>
              <w:bottom w:val="single" w:sz="4" w:space="0" w:color="auto"/>
              <w:right w:val="single" w:sz="4" w:space="0" w:color="auto"/>
            </w:tcBorders>
            <w:shd w:val="clear" w:color="auto" w:fill="auto"/>
            <w:noWrap/>
            <w:vAlign w:val="center"/>
            <w:hideMark/>
          </w:tcPr>
          <w:p w14:paraId="025DFE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-24,442</w:t>
            </w:r>
          </w:p>
        </w:tc>
        <w:tc>
          <w:tcPr>
            <w:tcW w:w="626" w:type="pct"/>
            <w:tcBorders>
              <w:top w:val="nil"/>
              <w:left w:val="nil"/>
              <w:bottom w:val="single" w:sz="4" w:space="0" w:color="auto"/>
              <w:right w:val="single" w:sz="4" w:space="0" w:color="auto"/>
            </w:tcBorders>
            <w:shd w:val="clear" w:color="auto" w:fill="auto"/>
            <w:noWrap/>
            <w:vAlign w:val="center"/>
            <w:hideMark/>
          </w:tcPr>
          <w:p w14:paraId="6AEF7C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-6,190 (-24.4%)</w:t>
            </w:r>
          </w:p>
        </w:tc>
        <w:tc>
          <w:tcPr>
            <w:tcW w:w="345" w:type="pct"/>
            <w:tcBorders>
              <w:top w:val="nil"/>
              <w:left w:val="nil"/>
              <w:bottom w:val="single" w:sz="4" w:space="0" w:color="auto"/>
              <w:right w:val="single" w:sz="4" w:space="0" w:color="auto"/>
            </w:tcBorders>
            <w:shd w:val="clear" w:color="auto" w:fill="auto"/>
            <w:noWrap/>
            <w:vAlign w:val="center"/>
            <w:hideMark/>
          </w:tcPr>
          <w:p w14:paraId="008DA3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-24.4%</w:t>
            </w:r>
          </w:p>
        </w:tc>
      </w:tr>
      <w:tr w:rsidR="00F85A46" w:rsidRPr="006B42D3" w14:paraId="2BA25C9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CBC110"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Colorado</w:t>
            </w:r>
          </w:p>
        </w:tc>
        <w:tc>
          <w:tcPr>
            <w:tcW w:w="591" w:type="pct"/>
            <w:tcBorders>
              <w:top w:val="nil"/>
              <w:left w:val="nil"/>
              <w:bottom w:val="single" w:sz="4" w:space="0" w:color="auto"/>
              <w:right w:val="single" w:sz="4" w:space="0" w:color="auto"/>
            </w:tcBorders>
            <w:shd w:val="clear" w:color="auto" w:fill="auto"/>
            <w:noWrap/>
            <w:vAlign w:val="center"/>
            <w:hideMark/>
          </w:tcPr>
          <w:p w14:paraId="71BA477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1,225,609</w:t>
            </w:r>
          </w:p>
        </w:tc>
        <w:tc>
          <w:tcPr>
            <w:tcW w:w="625" w:type="pct"/>
            <w:tcBorders>
              <w:top w:val="nil"/>
              <w:left w:val="nil"/>
              <w:bottom w:val="single" w:sz="4" w:space="0" w:color="auto"/>
              <w:right w:val="single" w:sz="4" w:space="0" w:color="auto"/>
            </w:tcBorders>
            <w:shd w:val="clear" w:color="auto" w:fill="auto"/>
            <w:noWrap/>
            <w:vAlign w:val="center"/>
            <w:hideMark/>
          </w:tcPr>
          <w:p w14:paraId="1253C8F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12,900</w:t>
            </w:r>
          </w:p>
        </w:tc>
        <w:tc>
          <w:tcPr>
            <w:tcW w:w="417" w:type="pct"/>
            <w:tcBorders>
              <w:top w:val="nil"/>
              <w:left w:val="nil"/>
              <w:bottom w:val="single" w:sz="4" w:space="0" w:color="auto"/>
              <w:right w:val="single" w:sz="4" w:space="0" w:color="auto"/>
            </w:tcBorders>
            <w:shd w:val="clear" w:color="auto" w:fill="auto"/>
            <w:noWrap/>
            <w:vAlign w:val="center"/>
            <w:hideMark/>
          </w:tcPr>
          <w:p w14:paraId="3350880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3,010</w:t>
            </w:r>
          </w:p>
        </w:tc>
        <w:tc>
          <w:tcPr>
            <w:tcW w:w="338" w:type="pct"/>
            <w:tcBorders>
              <w:top w:val="nil"/>
              <w:left w:val="nil"/>
              <w:bottom w:val="single" w:sz="4" w:space="0" w:color="auto"/>
              <w:right w:val="single" w:sz="4" w:space="0" w:color="auto"/>
            </w:tcBorders>
            <w:shd w:val="clear" w:color="auto" w:fill="auto"/>
            <w:noWrap/>
            <w:vAlign w:val="bottom"/>
            <w:hideMark/>
          </w:tcPr>
          <w:p w14:paraId="337EB9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w:t>
            </w:r>
          </w:p>
        </w:tc>
        <w:tc>
          <w:tcPr>
            <w:tcW w:w="486" w:type="pct"/>
            <w:tcBorders>
              <w:top w:val="nil"/>
              <w:left w:val="nil"/>
              <w:bottom w:val="single" w:sz="4" w:space="0" w:color="auto"/>
              <w:right w:val="single" w:sz="4" w:space="0" w:color="auto"/>
            </w:tcBorders>
            <w:shd w:val="clear" w:color="auto" w:fill="auto"/>
            <w:noWrap/>
            <w:vAlign w:val="center"/>
            <w:hideMark/>
          </w:tcPr>
          <w:p w14:paraId="1F99788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13,221</w:t>
            </w:r>
          </w:p>
        </w:tc>
        <w:tc>
          <w:tcPr>
            <w:tcW w:w="399" w:type="pct"/>
            <w:tcBorders>
              <w:top w:val="nil"/>
              <w:left w:val="nil"/>
              <w:bottom w:val="single" w:sz="4" w:space="0" w:color="auto"/>
              <w:right w:val="single" w:sz="4" w:space="0" w:color="auto"/>
            </w:tcBorders>
            <w:shd w:val="clear" w:color="auto" w:fill="auto"/>
            <w:noWrap/>
            <w:vAlign w:val="center"/>
            <w:hideMark/>
          </w:tcPr>
          <w:p w14:paraId="5DB0B9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3,089</w:t>
            </w:r>
          </w:p>
        </w:tc>
        <w:tc>
          <w:tcPr>
            <w:tcW w:w="480" w:type="pct"/>
            <w:tcBorders>
              <w:top w:val="nil"/>
              <w:left w:val="nil"/>
              <w:bottom w:val="single" w:sz="4" w:space="0" w:color="auto"/>
              <w:right w:val="single" w:sz="4" w:space="0" w:color="auto"/>
            </w:tcBorders>
            <w:shd w:val="clear" w:color="auto" w:fill="auto"/>
            <w:noWrap/>
            <w:vAlign w:val="center"/>
            <w:hideMark/>
          </w:tcPr>
          <w:p w14:paraId="5FC1303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-342</w:t>
            </w:r>
          </w:p>
        </w:tc>
        <w:tc>
          <w:tcPr>
            <w:tcW w:w="626" w:type="pct"/>
            <w:tcBorders>
              <w:top w:val="nil"/>
              <w:left w:val="nil"/>
              <w:bottom w:val="single" w:sz="4" w:space="0" w:color="auto"/>
              <w:right w:val="single" w:sz="4" w:space="0" w:color="auto"/>
            </w:tcBorders>
            <w:shd w:val="clear" w:color="auto" w:fill="auto"/>
            <w:noWrap/>
            <w:vAlign w:val="center"/>
            <w:hideMark/>
          </w:tcPr>
          <w:p w14:paraId="116369C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-80 (-2.6%)</w:t>
            </w:r>
          </w:p>
        </w:tc>
        <w:tc>
          <w:tcPr>
            <w:tcW w:w="345" w:type="pct"/>
            <w:tcBorders>
              <w:top w:val="nil"/>
              <w:left w:val="nil"/>
              <w:bottom w:val="single" w:sz="4" w:space="0" w:color="auto"/>
              <w:right w:val="single" w:sz="4" w:space="0" w:color="auto"/>
            </w:tcBorders>
            <w:shd w:val="clear" w:color="auto" w:fill="auto"/>
            <w:noWrap/>
            <w:vAlign w:val="center"/>
            <w:hideMark/>
          </w:tcPr>
          <w:p w14:paraId="2DDDA8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0BC3A75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EC7516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Connecticut</w:t>
            </w:r>
          </w:p>
        </w:tc>
        <w:tc>
          <w:tcPr>
            <w:tcW w:w="591" w:type="pct"/>
            <w:tcBorders>
              <w:top w:val="nil"/>
              <w:left w:val="nil"/>
              <w:bottom w:val="single" w:sz="4" w:space="0" w:color="auto"/>
              <w:right w:val="single" w:sz="4" w:space="0" w:color="auto"/>
            </w:tcBorders>
            <w:shd w:val="clear" w:color="auto" w:fill="auto"/>
            <w:noWrap/>
            <w:vAlign w:val="center"/>
            <w:hideMark/>
          </w:tcPr>
          <w:p w14:paraId="0F8A54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817,015</w:t>
            </w:r>
          </w:p>
        </w:tc>
        <w:tc>
          <w:tcPr>
            <w:tcW w:w="625" w:type="pct"/>
            <w:tcBorders>
              <w:top w:val="nil"/>
              <w:left w:val="nil"/>
              <w:bottom w:val="single" w:sz="4" w:space="0" w:color="auto"/>
              <w:right w:val="single" w:sz="4" w:space="0" w:color="auto"/>
            </w:tcBorders>
            <w:shd w:val="clear" w:color="auto" w:fill="auto"/>
            <w:noWrap/>
            <w:vAlign w:val="center"/>
            <w:hideMark/>
          </w:tcPr>
          <w:p w14:paraId="48CC1C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8,300</w:t>
            </w:r>
          </w:p>
        </w:tc>
        <w:tc>
          <w:tcPr>
            <w:tcW w:w="417" w:type="pct"/>
            <w:tcBorders>
              <w:top w:val="nil"/>
              <w:left w:val="nil"/>
              <w:bottom w:val="single" w:sz="4" w:space="0" w:color="auto"/>
              <w:right w:val="single" w:sz="4" w:space="0" w:color="auto"/>
            </w:tcBorders>
            <w:shd w:val="clear" w:color="auto" w:fill="auto"/>
            <w:noWrap/>
            <w:vAlign w:val="center"/>
            <w:hideMark/>
          </w:tcPr>
          <w:p w14:paraId="597EEDD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1,500</w:t>
            </w:r>
          </w:p>
        </w:tc>
        <w:tc>
          <w:tcPr>
            <w:tcW w:w="338" w:type="pct"/>
            <w:tcBorders>
              <w:top w:val="nil"/>
              <w:left w:val="nil"/>
              <w:bottom w:val="single" w:sz="4" w:space="0" w:color="auto"/>
              <w:right w:val="single" w:sz="4" w:space="0" w:color="auto"/>
            </w:tcBorders>
            <w:shd w:val="clear" w:color="auto" w:fill="auto"/>
            <w:noWrap/>
            <w:vAlign w:val="bottom"/>
            <w:hideMark/>
          </w:tcPr>
          <w:p w14:paraId="757641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18.2%</w:t>
            </w:r>
          </w:p>
        </w:tc>
        <w:tc>
          <w:tcPr>
            <w:tcW w:w="486" w:type="pct"/>
            <w:tcBorders>
              <w:top w:val="nil"/>
              <w:left w:val="nil"/>
              <w:bottom w:val="single" w:sz="4" w:space="0" w:color="auto"/>
              <w:right w:val="single" w:sz="4" w:space="0" w:color="auto"/>
            </w:tcBorders>
            <w:shd w:val="clear" w:color="auto" w:fill="auto"/>
            <w:noWrap/>
            <w:vAlign w:val="center"/>
            <w:hideMark/>
          </w:tcPr>
          <w:p w14:paraId="54BA6A9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8,814</w:t>
            </w:r>
          </w:p>
        </w:tc>
        <w:tc>
          <w:tcPr>
            <w:tcW w:w="399" w:type="pct"/>
            <w:tcBorders>
              <w:top w:val="nil"/>
              <w:left w:val="nil"/>
              <w:bottom w:val="single" w:sz="4" w:space="0" w:color="auto"/>
              <w:right w:val="single" w:sz="4" w:space="0" w:color="auto"/>
            </w:tcBorders>
            <w:shd w:val="clear" w:color="auto" w:fill="auto"/>
            <w:noWrap/>
            <w:vAlign w:val="center"/>
            <w:hideMark/>
          </w:tcPr>
          <w:p w14:paraId="0E970BB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1,601</w:t>
            </w:r>
          </w:p>
        </w:tc>
        <w:tc>
          <w:tcPr>
            <w:tcW w:w="480" w:type="pct"/>
            <w:tcBorders>
              <w:top w:val="nil"/>
              <w:left w:val="nil"/>
              <w:bottom w:val="single" w:sz="4" w:space="0" w:color="auto"/>
              <w:right w:val="single" w:sz="4" w:space="0" w:color="auto"/>
            </w:tcBorders>
            <w:shd w:val="clear" w:color="auto" w:fill="auto"/>
            <w:noWrap/>
            <w:vAlign w:val="center"/>
            <w:hideMark/>
          </w:tcPr>
          <w:p w14:paraId="53A9AA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-549</w:t>
            </w:r>
          </w:p>
        </w:tc>
        <w:tc>
          <w:tcPr>
            <w:tcW w:w="626" w:type="pct"/>
            <w:tcBorders>
              <w:top w:val="nil"/>
              <w:left w:val="nil"/>
              <w:bottom w:val="single" w:sz="4" w:space="0" w:color="auto"/>
              <w:right w:val="single" w:sz="4" w:space="0" w:color="auto"/>
            </w:tcBorders>
            <w:shd w:val="clear" w:color="auto" w:fill="auto"/>
            <w:noWrap/>
            <w:vAlign w:val="center"/>
            <w:hideMark/>
          </w:tcPr>
          <w:p w14:paraId="2EF51E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 (-6.2%)</w:t>
            </w:r>
          </w:p>
        </w:tc>
        <w:tc>
          <w:tcPr>
            <w:tcW w:w="345" w:type="pct"/>
            <w:tcBorders>
              <w:top w:val="nil"/>
              <w:left w:val="nil"/>
              <w:bottom w:val="single" w:sz="4" w:space="0" w:color="auto"/>
              <w:right w:val="single" w:sz="4" w:space="0" w:color="auto"/>
            </w:tcBorders>
            <w:shd w:val="clear" w:color="auto" w:fill="auto"/>
            <w:noWrap/>
            <w:vAlign w:val="center"/>
            <w:hideMark/>
          </w:tcPr>
          <w:p w14:paraId="0C96AEF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-6.2%</w:t>
            </w:r>
          </w:p>
        </w:tc>
      </w:tr>
      <w:tr w:rsidR="00F85A46" w:rsidRPr="006B42D3" w14:paraId="506E186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BF71AA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Delaware</w:t>
            </w:r>
          </w:p>
        </w:tc>
        <w:tc>
          <w:tcPr>
            <w:tcW w:w="591" w:type="pct"/>
            <w:tcBorders>
              <w:top w:val="nil"/>
              <w:left w:val="nil"/>
              <w:bottom w:val="single" w:sz="4" w:space="0" w:color="auto"/>
              <w:right w:val="single" w:sz="4" w:space="0" w:color="auto"/>
            </w:tcBorders>
            <w:shd w:val="clear" w:color="auto" w:fill="auto"/>
            <w:noWrap/>
            <w:vAlign w:val="center"/>
            <w:hideMark/>
          </w:tcPr>
          <w:p w14:paraId="01C764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205,765</w:t>
            </w:r>
          </w:p>
        </w:tc>
        <w:tc>
          <w:tcPr>
            <w:tcW w:w="625" w:type="pct"/>
            <w:tcBorders>
              <w:top w:val="nil"/>
              <w:left w:val="nil"/>
              <w:bottom w:val="single" w:sz="4" w:space="0" w:color="auto"/>
              <w:right w:val="single" w:sz="4" w:space="0" w:color="auto"/>
            </w:tcBorders>
            <w:shd w:val="clear" w:color="auto" w:fill="auto"/>
            <w:noWrap/>
            <w:vAlign w:val="center"/>
            <w:hideMark/>
          </w:tcPr>
          <w:p w14:paraId="59767D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2,000</w:t>
            </w:r>
          </w:p>
        </w:tc>
        <w:tc>
          <w:tcPr>
            <w:tcW w:w="417" w:type="pct"/>
            <w:tcBorders>
              <w:top w:val="nil"/>
              <w:left w:val="nil"/>
              <w:bottom w:val="single" w:sz="4" w:space="0" w:color="auto"/>
              <w:right w:val="single" w:sz="4" w:space="0" w:color="auto"/>
            </w:tcBorders>
            <w:shd w:val="clear" w:color="auto" w:fill="auto"/>
            <w:noWrap/>
            <w:vAlign w:val="center"/>
            <w:hideMark/>
          </w:tcPr>
          <w:p w14:paraId="31B4EA6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330</w:t>
            </w:r>
          </w:p>
        </w:tc>
        <w:tc>
          <w:tcPr>
            <w:tcW w:w="338" w:type="pct"/>
            <w:tcBorders>
              <w:top w:val="nil"/>
              <w:left w:val="nil"/>
              <w:bottom w:val="single" w:sz="4" w:space="0" w:color="auto"/>
              <w:right w:val="single" w:sz="4" w:space="0" w:color="auto"/>
            </w:tcBorders>
            <w:shd w:val="clear" w:color="auto" w:fill="auto"/>
            <w:noWrap/>
            <w:vAlign w:val="bottom"/>
            <w:hideMark/>
          </w:tcPr>
          <w:p w14:paraId="04922F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w:t>
            </w:r>
          </w:p>
        </w:tc>
        <w:tc>
          <w:tcPr>
            <w:tcW w:w="486" w:type="pct"/>
            <w:tcBorders>
              <w:top w:val="nil"/>
              <w:left w:val="nil"/>
              <w:bottom w:val="single" w:sz="4" w:space="0" w:color="auto"/>
              <w:right w:val="single" w:sz="4" w:space="0" w:color="auto"/>
            </w:tcBorders>
            <w:shd w:val="clear" w:color="auto" w:fill="auto"/>
            <w:noWrap/>
            <w:vAlign w:val="center"/>
            <w:hideMark/>
          </w:tcPr>
          <w:p w14:paraId="77378A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2,220</w:t>
            </w:r>
          </w:p>
        </w:tc>
        <w:tc>
          <w:tcPr>
            <w:tcW w:w="399" w:type="pct"/>
            <w:tcBorders>
              <w:top w:val="nil"/>
              <w:left w:val="nil"/>
              <w:bottom w:val="single" w:sz="4" w:space="0" w:color="auto"/>
              <w:right w:val="single" w:sz="4" w:space="0" w:color="auto"/>
            </w:tcBorders>
            <w:shd w:val="clear" w:color="auto" w:fill="auto"/>
            <w:noWrap/>
            <w:vAlign w:val="center"/>
            <w:hideMark/>
          </w:tcPr>
          <w:p w14:paraId="28CCB68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355</w:t>
            </w:r>
          </w:p>
        </w:tc>
        <w:tc>
          <w:tcPr>
            <w:tcW w:w="480" w:type="pct"/>
            <w:tcBorders>
              <w:top w:val="nil"/>
              <w:left w:val="nil"/>
              <w:bottom w:val="single" w:sz="4" w:space="0" w:color="auto"/>
              <w:right w:val="single" w:sz="4" w:space="0" w:color="auto"/>
            </w:tcBorders>
            <w:shd w:val="clear" w:color="auto" w:fill="auto"/>
            <w:noWrap/>
            <w:vAlign w:val="center"/>
            <w:hideMark/>
          </w:tcPr>
          <w:p w14:paraId="5083DD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-184</w:t>
            </w:r>
          </w:p>
        </w:tc>
        <w:tc>
          <w:tcPr>
            <w:tcW w:w="626" w:type="pct"/>
            <w:tcBorders>
              <w:top w:val="nil"/>
              <w:left w:val="nil"/>
              <w:bottom w:val="single" w:sz="4" w:space="0" w:color="auto"/>
              <w:right w:val="single" w:sz="4" w:space="0" w:color="auto"/>
            </w:tcBorders>
            <w:shd w:val="clear" w:color="auto" w:fill="auto"/>
            <w:noWrap/>
            <w:vAlign w:val="center"/>
            <w:hideMark/>
          </w:tcPr>
          <w:p w14:paraId="6DDDB2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 (-8.3%)</w:t>
            </w:r>
          </w:p>
        </w:tc>
        <w:tc>
          <w:tcPr>
            <w:tcW w:w="345" w:type="pct"/>
            <w:tcBorders>
              <w:top w:val="nil"/>
              <w:left w:val="nil"/>
              <w:bottom w:val="single" w:sz="4" w:space="0" w:color="auto"/>
              <w:right w:val="single" w:sz="4" w:space="0" w:color="auto"/>
            </w:tcBorders>
            <w:shd w:val="clear" w:color="auto" w:fill="auto"/>
            <w:noWrap/>
            <w:vAlign w:val="center"/>
            <w:hideMark/>
          </w:tcPr>
          <w:p w14:paraId="6D25710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-8.3%</w:t>
            </w:r>
          </w:p>
        </w:tc>
      </w:tr>
      <w:tr w:rsidR="00F85A46" w:rsidRPr="006B42D3" w14:paraId="552E972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AAAC877" w14:textId="3A546DE5" w:rsidR="004E4D3F" w:rsidRPr="006B42D3" w:rsidRDefault="00F85A46" w:rsidP="00376EFA">
            <w:pPr>
              <w:spacing w:after="0" w:line="240" w:lineRule="auto"/>
              <w:rPr>
                <w:rFonts w:ascii="Calibri" w:eastAsia="Times New Roman" w:hAnsi="Calibri" w:cs="Calibri"/>
                <w:b/>
                <w:bCs/>
                <w:color w:val="000000"/>
              </w:rPr>
            </w:pPr>
            <w:r>
              <w:rPr>
                <w:rFonts w:ascii="Calibri" w:eastAsia="Times New Roman" w:hAnsi="Calibri" w:cs="Calibri"/>
                <w:b/>
                <w:bCs/>
                <w:color w:val="000000"/>
              </w:rPr>
              <w:t>D.C.</w:t>
            </w:r>
          </w:p>
        </w:tc>
        <w:tc>
          <w:tcPr>
            <w:tcW w:w="591" w:type="pct"/>
            <w:tcBorders>
              <w:top w:val="nil"/>
              <w:left w:val="nil"/>
              <w:bottom w:val="single" w:sz="4" w:space="0" w:color="auto"/>
              <w:right w:val="single" w:sz="4" w:space="0" w:color="auto"/>
            </w:tcBorders>
            <w:shd w:val="clear" w:color="auto" w:fill="auto"/>
            <w:noWrap/>
            <w:vAlign w:val="center"/>
            <w:hideMark/>
          </w:tcPr>
          <w:p w14:paraId="74D934A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100,815</w:t>
            </w:r>
          </w:p>
        </w:tc>
        <w:tc>
          <w:tcPr>
            <w:tcW w:w="625" w:type="pct"/>
            <w:tcBorders>
              <w:top w:val="nil"/>
              <w:left w:val="nil"/>
              <w:bottom w:val="single" w:sz="4" w:space="0" w:color="auto"/>
              <w:right w:val="single" w:sz="4" w:space="0" w:color="auto"/>
            </w:tcBorders>
            <w:shd w:val="clear" w:color="auto" w:fill="auto"/>
            <w:noWrap/>
            <w:vAlign w:val="center"/>
            <w:hideMark/>
          </w:tcPr>
          <w:p w14:paraId="4BC6BA9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1,400</w:t>
            </w:r>
          </w:p>
        </w:tc>
        <w:tc>
          <w:tcPr>
            <w:tcW w:w="417" w:type="pct"/>
            <w:tcBorders>
              <w:top w:val="nil"/>
              <w:left w:val="nil"/>
              <w:bottom w:val="single" w:sz="4" w:space="0" w:color="auto"/>
              <w:right w:val="single" w:sz="4" w:space="0" w:color="auto"/>
            </w:tcBorders>
            <w:shd w:val="clear" w:color="auto" w:fill="auto"/>
            <w:noWrap/>
            <w:vAlign w:val="center"/>
            <w:hideMark/>
          </w:tcPr>
          <w:p w14:paraId="21F058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390</w:t>
            </w:r>
          </w:p>
        </w:tc>
        <w:tc>
          <w:tcPr>
            <w:tcW w:w="338" w:type="pct"/>
            <w:tcBorders>
              <w:top w:val="nil"/>
              <w:left w:val="nil"/>
              <w:bottom w:val="single" w:sz="4" w:space="0" w:color="auto"/>
              <w:right w:val="single" w:sz="4" w:space="0" w:color="auto"/>
            </w:tcBorders>
            <w:shd w:val="clear" w:color="auto" w:fill="auto"/>
            <w:noWrap/>
            <w:vAlign w:val="bottom"/>
            <w:hideMark/>
          </w:tcPr>
          <w:p w14:paraId="1C7711C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26.9%</w:t>
            </w:r>
          </w:p>
        </w:tc>
        <w:tc>
          <w:tcPr>
            <w:tcW w:w="486" w:type="pct"/>
            <w:tcBorders>
              <w:top w:val="nil"/>
              <w:left w:val="nil"/>
              <w:bottom w:val="single" w:sz="4" w:space="0" w:color="auto"/>
              <w:right w:val="single" w:sz="4" w:space="0" w:color="auto"/>
            </w:tcBorders>
            <w:shd w:val="clear" w:color="auto" w:fill="auto"/>
            <w:noWrap/>
            <w:vAlign w:val="center"/>
            <w:hideMark/>
          </w:tcPr>
          <w:p w14:paraId="1EF0E5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1,088</w:t>
            </w:r>
          </w:p>
        </w:tc>
        <w:tc>
          <w:tcPr>
            <w:tcW w:w="399" w:type="pct"/>
            <w:tcBorders>
              <w:top w:val="nil"/>
              <w:left w:val="nil"/>
              <w:bottom w:val="single" w:sz="4" w:space="0" w:color="auto"/>
              <w:right w:val="single" w:sz="4" w:space="0" w:color="auto"/>
            </w:tcBorders>
            <w:shd w:val="clear" w:color="auto" w:fill="auto"/>
            <w:noWrap/>
            <w:vAlign w:val="center"/>
            <w:hideMark/>
          </w:tcPr>
          <w:p w14:paraId="1AB122D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293</w:t>
            </w:r>
          </w:p>
        </w:tc>
        <w:tc>
          <w:tcPr>
            <w:tcW w:w="480" w:type="pct"/>
            <w:tcBorders>
              <w:top w:val="nil"/>
              <w:left w:val="nil"/>
              <w:bottom w:val="single" w:sz="4" w:space="0" w:color="auto"/>
              <w:right w:val="single" w:sz="4" w:space="0" w:color="auto"/>
            </w:tcBorders>
            <w:shd w:val="clear" w:color="auto" w:fill="auto"/>
            <w:noWrap/>
            <w:vAlign w:val="center"/>
            <w:hideMark/>
          </w:tcPr>
          <w:p w14:paraId="1891797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346</w:t>
            </w:r>
          </w:p>
        </w:tc>
        <w:tc>
          <w:tcPr>
            <w:tcW w:w="626" w:type="pct"/>
            <w:tcBorders>
              <w:top w:val="nil"/>
              <w:left w:val="nil"/>
              <w:bottom w:val="single" w:sz="4" w:space="0" w:color="auto"/>
              <w:right w:val="single" w:sz="4" w:space="0" w:color="auto"/>
            </w:tcBorders>
            <w:shd w:val="clear" w:color="auto" w:fill="auto"/>
            <w:noWrap/>
            <w:vAlign w:val="center"/>
            <w:hideMark/>
          </w:tcPr>
          <w:p w14:paraId="1FEE171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 (31.8%)</w:t>
            </w:r>
          </w:p>
        </w:tc>
        <w:tc>
          <w:tcPr>
            <w:tcW w:w="345" w:type="pct"/>
            <w:tcBorders>
              <w:top w:val="nil"/>
              <w:left w:val="nil"/>
              <w:bottom w:val="single" w:sz="4" w:space="0" w:color="auto"/>
              <w:right w:val="single" w:sz="4" w:space="0" w:color="auto"/>
            </w:tcBorders>
            <w:shd w:val="clear" w:color="auto" w:fill="auto"/>
            <w:noWrap/>
            <w:vAlign w:val="center"/>
            <w:hideMark/>
          </w:tcPr>
          <w:p w14:paraId="0BF871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31.8%</w:t>
            </w:r>
          </w:p>
        </w:tc>
      </w:tr>
      <w:tr w:rsidR="00F85A46" w:rsidRPr="006B42D3" w14:paraId="102B871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76A673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Florida</w:t>
            </w:r>
          </w:p>
        </w:tc>
        <w:tc>
          <w:tcPr>
            <w:tcW w:w="591" w:type="pct"/>
            <w:tcBorders>
              <w:top w:val="nil"/>
              <w:left w:val="nil"/>
              <w:bottom w:val="single" w:sz="4" w:space="0" w:color="auto"/>
              <w:right w:val="single" w:sz="4" w:space="0" w:color="auto"/>
            </w:tcBorders>
            <w:shd w:val="clear" w:color="auto" w:fill="auto"/>
            <w:noWrap/>
            <w:vAlign w:val="center"/>
            <w:hideMark/>
          </w:tcPr>
          <w:p w14:paraId="4805DEC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4,002,091</w:t>
            </w:r>
          </w:p>
        </w:tc>
        <w:tc>
          <w:tcPr>
            <w:tcW w:w="625" w:type="pct"/>
            <w:tcBorders>
              <w:top w:val="nil"/>
              <w:left w:val="nil"/>
              <w:bottom w:val="single" w:sz="4" w:space="0" w:color="auto"/>
              <w:right w:val="single" w:sz="4" w:space="0" w:color="auto"/>
            </w:tcBorders>
            <w:shd w:val="clear" w:color="auto" w:fill="auto"/>
            <w:noWrap/>
            <w:vAlign w:val="center"/>
            <w:hideMark/>
          </w:tcPr>
          <w:p w14:paraId="24413F3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42,100</w:t>
            </w:r>
          </w:p>
        </w:tc>
        <w:tc>
          <w:tcPr>
            <w:tcW w:w="417" w:type="pct"/>
            <w:tcBorders>
              <w:top w:val="nil"/>
              <w:left w:val="nil"/>
              <w:bottom w:val="single" w:sz="4" w:space="0" w:color="auto"/>
              <w:right w:val="single" w:sz="4" w:space="0" w:color="auto"/>
            </w:tcBorders>
            <w:shd w:val="clear" w:color="auto" w:fill="auto"/>
            <w:noWrap/>
            <w:vAlign w:val="center"/>
            <w:hideMark/>
          </w:tcPr>
          <w:p w14:paraId="76229A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5,360</w:t>
            </w:r>
          </w:p>
        </w:tc>
        <w:tc>
          <w:tcPr>
            <w:tcW w:w="338" w:type="pct"/>
            <w:tcBorders>
              <w:top w:val="nil"/>
              <w:left w:val="nil"/>
              <w:bottom w:val="single" w:sz="4" w:space="0" w:color="auto"/>
              <w:right w:val="single" w:sz="4" w:space="0" w:color="auto"/>
            </w:tcBorders>
            <w:shd w:val="clear" w:color="auto" w:fill="auto"/>
            <w:noWrap/>
            <w:vAlign w:val="bottom"/>
            <w:hideMark/>
          </w:tcPr>
          <w:p w14:paraId="289AE1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12.7%</w:t>
            </w:r>
          </w:p>
        </w:tc>
        <w:tc>
          <w:tcPr>
            <w:tcW w:w="486" w:type="pct"/>
            <w:tcBorders>
              <w:top w:val="nil"/>
              <w:left w:val="nil"/>
              <w:bottom w:val="single" w:sz="4" w:space="0" w:color="auto"/>
              <w:right w:val="single" w:sz="4" w:space="0" w:color="auto"/>
            </w:tcBorders>
            <w:shd w:val="clear" w:color="auto" w:fill="auto"/>
            <w:noWrap/>
            <w:vAlign w:val="center"/>
            <w:hideMark/>
          </w:tcPr>
          <w:p w14:paraId="58CEA7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43,173</w:t>
            </w:r>
          </w:p>
        </w:tc>
        <w:tc>
          <w:tcPr>
            <w:tcW w:w="399" w:type="pct"/>
            <w:tcBorders>
              <w:top w:val="nil"/>
              <w:left w:val="nil"/>
              <w:bottom w:val="single" w:sz="4" w:space="0" w:color="auto"/>
              <w:right w:val="single" w:sz="4" w:space="0" w:color="auto"/>
            </w:tcBorders>
            <w:shd w:val="clear" w:color="auto" w:fill="auto"/>
            <w:noWrap/>
            <w:vAlign w:val="center"/>
            <w:hideMark/>
          </w:tcPr>
          <w:p w14:paraId="0B0BBD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5,502</w:t>
            </w:r>
          </w:p>
        </w:tc>
        <w:tc>
          <w:tcPr>
            <w:tcW w:w="480" w:type="pct"/>
            <w:tcBorders>
              <w:top w:val="nil"/>
              <w:left w:val="nil"/>
              <w:bottom w:val="single" w:sz="4" w:space="0" w:color="auto"/>
              <w:right w:val="single" w:sz="4" w:space="0" w:color="auto"/>
            </w:tcBorders>
            <w:shd w:val="clear" w:color="auto" w:fill="auto"/>
            <w:noWrap/>
            <w:vAlign w:val="center"/>
            <w:hideMark/>
          </w:tcPr>
          <w:p w14:paraId="5C7E4C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-1,118</w:t>
            </w:r>
          </w:p>
        </w:tc>
        <w:tc>
          <w:tcPr>
            <w:tcW w:w="626" w:type="pct"/>
            <w:tcBorders>
              <w:top w:val="nil"/>
              <w:left w:val="nil"/>
              <w:bottom w:val="single" w:sz="4" w:space="0" w:color="auto"/>
              <w:right w:val="single" w:sz="4" w:space="0" w:color="auto"/>
            </w:tcBorders>
            <w:shd w:val="clear" w:color="auto" w:fill="auto"/>
            <w:noWrap/>
            <w:vAlign w:val="center"/>
            <w:hideMark/>
          </w:tcPr>
          <w:p w14:paraId="7443E6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-142 (-2.6%)</w:t>
            </w:r>
          </w:p>
        </w:tc>
        <w:tc>
          <w:tcPr>
            <w:tcW w:w="345" w:type="pct"/>
            <w:tcBorders>
              <w:top w:val="nil"/>
              <w:left w:val="nil"/>
              <w:bottom w:val="single" w:sz="4" w:space="0" w:color="auto"/>
              <w:right w:val="single" w:sz="4" w:space="0" w:color="auto"/>
            </w:tcBorders>
            <w:shd w:val="clear" w:color="auto" w:fill="auto"/>
            <w:noWrap/>
            <w:vAlign w:val="center"/>
            <w:hideMark/>
          </w:tcPr>
          <w:p w14:paraId="6BED78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17EE09A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0EB6F93"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Georgia</w:t>
            </w:r>
          </w:p>
        </w:tc>
        <w:tc>
          <w:tcPr>
            <w:tcW w:w="591" w:type="pct"/>
            <w:tcBorders>
              <w:top w:val="nil"/>
              <w:left w:val="nil"/>
              <w:bottom w:val="single" w:sz="4" w:space="0" w:color="auto"/>
              <w:right w:val="single" w:sz="4" w:space="0" w:color="auto"/>
            </w:tcBorders>
            <w:shd w:val="clear" w:color="auto" w:fill="auto"/>
            <w:noWrap/>
            <w:vAlign w:val="center"/>
            <w:hideMark/>
          </w:tcPr>
          <w:p w14:paraId="132446E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2,491,552</w:t>
            </w:r>
          </w:p>
        </w:tc>
        <w:tc>
          <w:tcPr>
            <w:tcW w:w="625" w:type="pct"/>
            <w:tcBorders>
              <w:top w:val="nil"/>
              <w:left w:val="nil"/>
              <w:bottom w:val="single" w:sz="4" w:space="0" w:color="auto"/>
              <w:right w:val="single" w:sz="4" w:space="0" w:color="auto"/>
            </w:tcBorders>
            <w:shd w:val="clear" w:color="auto" w:fill="auto"/>
            <w:noWrap/>
            <w:vAlign w:val="center"/>
            <w:hideMark/>
          </w:tcPr>
          <w:p w14:paraId="71C0BF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19,200</w:t>
            </w:r>
          </w:p>
        </w:tc>
        <w:tc>
          <w:tcPr>
            <w:tcW w:w="417" w:type="pct"/>
            <w:tcBorders>
              <w:top w:val="nil"/>
              <w:left w:val="nil"/>
              <w:bottom w:val="single" w:sz="4" w:space="0" w:color="auto"/>
              <w:right w:val="single" w:sz="4" w:space="0" w:color="auto"/>
            </w:tcBorders>
            <w:shd w:val="clear" w:color="auto" w:fill="auto"/>
            <w:noWrap/>
            <w:vAlign w:val="center"/>
            <w:hideMark/>
          </w:tcPr>
          <w:p w14:paraId="0A9256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2,770</w:t>
            </w:r>
          </w:p>
        </w:tc>
        <w:tc>
          <w:tcPr>
            <w:tcW w:w="338" w:type="pct"/>
            <w:tcBorders>
              <w:top w:val="nil"/>
              <w:left w:val="nil"/>
              <w:bottom w:val="single" w:sz="4" w:space="0" w:color="auto"/>
              <w:right w:val="single" w:sz="4" w:space="0" w:color="auto"/>
            </w:tcBorders>
            <w:shd w:val="clear" w:color="auto" w:fill="auto"/>
            <w:noWrap/>
            <w:vAlign w:val="bottom"/>
            <w:hideMark/>
          </w:tcPr>
          <w:p w14:paraId="2B06B37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14.5%</w:t>
            </w:r>
          </w:p>
        </w:tc>
        <w:tc>
          <w:tcPr>
            <w:tcW w:w="486" w:type="pct"/>
            <w:tcBorders>
              <w:top w:val="nil"/>
              <w:left w:val="nil"/>
              <w:bottom w:val="single" w:sz="4" w:space="0" w:color="auto"/>
              <w:right w:val="single" w:sz="4" w:space="0" w:color="auto"/>
            </w:tcBorders>
            <w:shd w:val="clear" w:color="auto" w:fill="auto"/>
            <w:noWrap/>
            <w:vAlign w:val="center"/>
            <w:hideMark/>
          </w:tcPr>
          <w:p w14:paraId="3B1F21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26,878</w:t>
            </w:r>
          </w:p>
        </w:tc>
        <w:tc>
          <w:tcPr>
            <w:tcW w:w="399" w:type="pct"/>
            <w:tcBorders>
              <w:top w:val="nil"/>
              <w:left w:val="nil"/>
              <w:bottom w:val="single" w:sz="4" w:space="0" w:color="auto"/>
              <w:right w:val="single" w:sz="4" w:space="0" w:color="auto"/>
            </w:tcBorders>
            <w:shd w:val="clear" w:color="auto" w:fill="auto"/>
            <w:noWrap/>
            <w:vAlign w:val="center"/>
            <w:hideMark/>
          </w:tcPr>
          <w:p w14:paraId="3465C1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3,887</w:t>
            </w:r>
          </w:p>
        </w:tc>
        <w:tc>
          <w:tcPr>
            <w:tcW w:w="480" w:type="pct"/>
            <w:tcBorders>
              <w:top w:val="nil"/>
              <w:left w:val="nil"/>
              <w:bottom w:val="single" w:sz="4" w:space="0" w:color="auto"/>
              <w:right w:val="single" w:sz="4" w:space="0" w:color="auto"/>
            </w:tcBorders>
            <w:shd w:val="clear" w:color="auto" w:fill="auto"/>
            <w:noWrap/>
            <w:vAlign w:val="center"/>
            <w:hideMark/>
          </w:tcPr>
          <w:p w14:paraId="3ECC092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-7,713</w:t>
            </w:r>
          </w:p>
        </w:tc>
        <w:tc>
          <w:tcPr>
            <w:tcW w:w="626" w:type="pct"/>
            <w:tcBorders>
              <w:top w:val="nil"/>
              <w:left w:val="nil"/>
              <w:bottom w:val="single" w:sz="4" w:space="0" w:color="auto"/>
              <w:right w:val="single" w:sz="4" w:space="0" w:color="auto"/>
            </w:tcBorders>
            <w:shd w:val="clear" w:color="auto" w:fill="auto"/>
            <w:noWrap/>
            <w:vAlign w:val="center"/>
            <w:hideMark/>
          </w:tcPr>
          <w:p w14:paraId="348879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-1,115 (-28.7%)</w:t>
            </w:r>
          </w:p>
        </w:tc>
        <w:tc>
          <w:tcPr>
            <w:tcW w:w="345" w:type="pct"/>
            <w:tcBorders>
              <w:top w:val="nil"/>
              <w:left w:val="nil"/>
              <w:bottom w:val="single" w:sz="4" w:space="0" w:color="auto"/>
              <w:right w:val="single" w:sz="4" w:space="0" w:color="auto"/>
            </w:tcBorders>
            <w:shd w:val="clear" w:color="auto" w:fill="auto"/>
            <w:noWrap/>
            <w:vAlign w:val="center"/>
            <w:hideMark/>
          </w:tcPr>
          <w:p w14:paraId="7299F8E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-28.7%</w:t>
            </w:r>
          </w:p>
        </w:tc>
      </w:tr>
      <w:tr w:rsidR="00F85A46" w:rsidRPr="006B42D3" w14:paraId="537E237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1F47EB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Idaho</w:t>
            </w:r>
          </w:p>
        </w:tc>
        <w:tc>
          <w:tcPr>
            <w:tcW w:w="591" w:type="pct"/>
            <w:tcBorders>
              <w:top w:val="nil"/>
              <w:left w:val="nil"/>
              <w:bottom w:val="single" w:sz="4" w:space="0" w:color="auto"/>
              <w:right w:val="single" w:sz="4" w:space="0" w:color="auto"/>
            </w:tcBorders>
            <w:shd w:val="clear" w:color="auto" w:fill="auto"/>
            <w:noWrap/>
            <w:vAlign w:val="center"/>
            <w:hideMark/>
          </w:tcPr>
          <w:p w14:paraId="3BAE1DC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429,072</w:t>
            </w:r>
          </w:p>
        </w:tc>
        <w:tc>
          <w:tcPr>
            <w:tcW w:w="625" w:type="pct"/>
            <w:tcBorders>
              <w:top w:val="nil"/>
              <w:left w:val="nil"/>
              <w:bottom w:val="single" w:sz="4" w:space="0" w:color="auto"/>
              <w:right w:val="single" w:sz="4" w:space="0" w:color="auto"/>
            </w:tcBorders>
            <w:shd w:val="clear" w:color="auto" w:fill="auto"/>
            <w:noWrap/>
            <w:vAlign w:val="center"/>
            <w:hideMark/>
          </w:tcPr>
          <w:p w14:paraId="21B939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4,700</w:t>
            </w:r>
          </w:p>
        </w:tc>
        <w:tc>
          <w:tcPr>
            <w:tcW w:w="417" w:type="pct"/>
            <w:tcBorders>
              <w:top w:val="nil"/>
              <w:left w:val="nil"/>
              <w:bottom w:val="single" w:sz="4" w:space="0" w:color="auto"/>
              <w:right w:val="single" w:sz="4" w:space="0" w:color="auto"/>
            </w:tcBorders>
            <w:shd w:val="clear" w:color="auto" w:fill="auto"/>
            <w:noWrap/>
            <w:vAlign w:val="center"/>
            <w:hideMark/>
          </w:tcPr>
          <w:p w14:paraId="59D923C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590</w:t>
            </w:r>
          </w:p>
        </w:tc>
        <w:tc>
          <w:tcPr>
            <w:tcW w:w="338" w:type="pct"/>
            <w:tcBorders>
              <w:top w:val="nil"/>
              <w:left w:val="nil"/>
              <w:bottom w:val="single" w:sz="4" w:space="0" w:color="auto"/>
              <w:right w:val="single" w:sz="4" w:space="0" w:color="auto"/>
            </w:tcBorders>
            <w:shd w:val="clear" w:color="auto" w:fill="auto"/>
            <w:noWrap/>
            <w:vAlign w:val="bottom"/>
            <w:hideMark/>
          </w:tcPr>
          <w:p w14:paraId="7A3E887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12.6%</w:t>
            </w:r>
          </w:p>
        </w:tc>
        <w:tc>
          <w:tcPr>
            <w:tcW w:w="486" w:type="pct"/>
            <w:tcBorders>
              <w:top w:val="nil"/>
              <w:left w:val="nil"/>
              <w:bottom w:val="single" w:sz="4" w:space="0" w:color="auto"/>
              <w:right w:val="single" w:sz="4" w:space="0" w:color="auto"/>
            </w:tcBorders>
            <w:shd w:val="clear" w:color="auto" w:fill="auto"/>
            <w:noWrap/>
            <w:vAlign w:val="center"/>
            <w:hideMark/>
          </w:tcPr>
          <w:p w14:paraId="4C05609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4,629</w:t>
            </w:r>
          </w:p>
        </w:tc>
        <w:tc>
          <w:tcPr>
            <w:tcW w:w="399" w:type="pct"/>
            <w:tcBorders>
              <w:top w:val="nil"/>
              <w:left w:val="nil"/>
              <w:bottom w:val="single" w:sz="4" w:space="0" w:color="auto"/>
              <w:right w:val="single" w:sz="4" w:space="0" w:color="auto"/>
            </w:tcBorders>
            <w:shd w:val="clear" w:color="auto" w:fill="auto"/>
            <w:noWrap/>
            <w:vAlign w:val="center"/>
            <w:hideMark/>
          </w:tcPr>
          <w:p w14:paraId="05587A2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581</w:t>
            </w:r>
          </w:p>
        </w:tc>
        <w:tc>
          <w:tcPr>
            <w:tcW w:w="480" w:type="pct"/>
            <w:tcBorders>
              <w:top w:val="nil"/>
              <w:left w:val="nil"/>
              <w:bottom w:val="single" w:sz="4" w:space="0" w:color="auto"/>
              <w:right w:val="single" w:sz="4" w:space="0" w:color="auto"/>
            </w:tcBorders>
            <w:shd w:val="clear" w:color="auto" w:fill="auto"/>
            <w:noWrap/>
            <w:vAlign w:val="center"/>
            <w:hideMark/>
          </w:tcPr>
          <w:p w14:paraId="2E51C03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96</w:t>
            </w:r>
          </w:p>
        </w:tc>
        <w:tc>
          <w:tcPr>
            <w:tcW w:w="626" w:type="pct"/>
            <w:tcBorders>
              <w:top w:val="nil"/>
              <w:left w:val="nil"/>
              <w:bottom w:val="single" w:sz="4" w:space="0" w:color="auto"/>
              <w:right w:val="single" w:sz="4" w:space="0" w:color="auto"/>
            </w:tcBorders>
            <w:shd w:val="clear" w:color="auto" w:fill="auto"/>
            <w:noWrap/>
            <w:vAlign w:val="center"/>
            <w:hideMark/>
          </w:tcPr>
          <w:p w14:paraId="1148E13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 (2.1%)</w:t>
            </w:r>
          </w:p>
        </w:tc>
        <w:tc>
          <w:tcPr>
            <w:tcW w:w="345" w:type="pct"/>
            <w:tcBorders>
              <w:top w:val="nil"/>
              <w:left w:val="nil"/>
              <w:bottom w:val="single" w:sz="4" w:space="0" w:color="auto"/>
              <w:right w:val="single" w:sz="4" w:space="0" w:color="auto"/>
            </w:tcBorders>
            <w:shd w:val="clear" w:color="auto" w:fill="auto"/>
            <w:noWrap/>
            <w:vAlign w:val="center"/>
            <w:hideMark/>
          </w:tcPr>
          <w:p w14:paraId="33F4DA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2.1%</w:t>
            </w:r>
          </w:p>
        </w:tc>
      </w:tr>
      <w:tr w:rsidR="00F85A46" w:rsidRPr="006B42D3" w14:paraId="52B169E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92430E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Illinois</w:t>
            </w:r>
          </w:p>
        </w:tc>
        <w:tc>
          <w:tcPr>
            <w:tcW w:w="591" w:type="pct"/>
            <w:tcBorders>
              <w:top w:val="nil"/>
              <w:left w:val="nil"/>
              <w:bottom w:val="single" w:sz="4" w:space="0" w:color="auto"/>
              <w:right w:val="single" w:sz="4" w:space="0" w:color="auto"/>
            </w:tcBorders>
            <w:shd w:val="clear" w:color="auto" w:fill="auto"/>
            <w:noWrap/>
            <w:vAlign w:val="center"/>
            <w:hideMark/>
          </w:tcPr>
          <w:p w14:paraId="6C74D42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3,129,179</w:t>
            </w:r>
          </w:p>
        </w:tc>
        <w:tc>
          <w:tcPr>
            <w:tcW w:w="625" w:type="pct"/>
            <w:tcBorders>
              <w:top w:val="nil"/>
              <w:left w:val="nil"/>
              <w:bottom w:val="single" w:sz="4" w:space="0" w:color="auto"/>
              <w:right w:val="single" w:sz="4" w:space="0" w:color="auto"/>
            </w:tcBorders>
            <w:shd w:val="clear" w:color="auto" w:fill="auto"/>
            <w:noWrap/>
            <w:vAlign w:val="center"/>
            <w:hideMark/>
          </w:tcPr>
          <w:p w14:paraId="58FAB10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18,300</w:t>
            </w:r>
          </w:p>
        </w:tc>
        <w:tc>
          <w:tcPr>
            <w:tcW w:w="417" w:type="pct"/>
            <w:tcBorders>
              <w:top w:val="nil"/>
              <w:left w:val="nil"/>
              <w:bottom w:val="single" w:sz="4" w:space="0" w:color="auto"/>
              <w:right w:val="single" w:sz="4" w:space="0" w:color="auto"/>
            </w:tcBorders>
            <w:shd w:val="clear" w:color="auto" w:fill="auto"/>
            <w:noWrap/>
            <w:vAlign w:val="center"/>
            <w:hideMark/>
          </w:tcPr>
          <w:p w14:paraId="24665ED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4,510</w:t>
            </w:r>
          </w:p>
        </w:tc>
        <w:tc>
          <w:tcPr>
            <w:tcW w:w="338" w:type="pct"/>
            <w:tcBorders>
              <w:top w:val="nil"/>
              <w:left w:val="nil"/>
              <w:bottom w:val="single" w:sz="4" w:space="0" w:color="auto"/>
              <w:right w:val="single" w:sz="4" w:space="0" w:color="auto"/>
            </w:tcBorders>
            <w:shd w:val="clear" w:color="auto" w:fill="auto"/>
            <w:noWrap/>
            <w:vAlign w:val="bottom"/>
            <w:hideMark/>
          </w:tcPr>
          <w:p w14:paraId="06513D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24.7%</w:t>
            </w:r>
          </w:p>
        </w:tc>
        <w:tc>
          <w:tcPr>
            <w:tcW w:w="486" w:type="pct"/>
            <w:tcBorders>
              <w:top w:val="nil"/>
              <w:left w:val="nil"/>
              <w:bottom w:val="single" w:sz="4" w:space="0" w:color="auto"/>
              <w:right w:val="single" w:sz="4" w:space="0" w:color="auto"/>
            </w:tcBorders>
            <w:shd w:val="clear" w:color="auto" w:fill="auto"/>
            <w:noWrap/>
            <w:vAlign w:val="center"/>
            <w:hideMark/>
          </w:tcPr>
          <w:p w14:paraId="75A8276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33,756</w:t>
            </w:r>
          </w:p>
        </w:tc>
        <w:tc>
          <w:tcPr>
            <w:tcW w:w="399" w:type="pct"/>
            <w:tcBorders>
              <w:top w:val="nil"/>
              <w:left w:val="nil"/>
              <w:bottom w:val="single" w:sz="4" w:space="0" w:color="auto"/>
              <w:right w:val="single" w:sz="4" w:space="0" w:color="auto"/>
            </w:tcBorders>
            <w:shd w:val="clear" w:color="auto" w:fill="auto"/>
            <w:noWrap/>
            <w:vAlign w:val="center"/>
            <w:hideMark/>
          </w:tcPr>
          <w:p w14:paraId="4EFC821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8,333</w:t>
            </w:r>
          </w:p>
        </w:tc>
        <w:tc>
          <w:tcPr>
            <w:tcW w:w="480" w:type="pct"/>
            <w:tcBorders>
              <w:top w:val="nil"/>
              <w:left w:val="nil"/>
              <w:bottom w:val="single" w:sz="4" w:space="0" w:color="auto"/>
              <w:right w:val="single" w:sz="4" w:space="0" w:color="auto"/>
            </w:tcBorders>
            <w:shd w:val="clear" w:color="auto" w:fill="auto"/>
            <w:noWrap/>
            <w:vAlign w:val="center"/>
            <w:hideMark/>
          </w:tcPr>
          <w:p w14:paraId="4818A1B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-15,492</w:t>
            </w:r>
          </w:p>
        </w:tc>
        <w:tc>
          <w:tcPr>
            <w:tcW w:w="626" w:type="pct"/>
            <w:tcBorders>
              <w:top w:val="nil"/>
              <w:left w:val="nil"/>
              <w:bottom w:val="single" w:sz="4" w:space="0" w:color="auto"/>
              <w:right w:val="single" w:sz="4" w:space="0" w:color="auto"/>
            </w:tcBorders>
            <w:shd w:val="clear" w:color="auto" w:fill="auto"/>
            <w:noWrap/>
            <w:vAlign w:val="center"/>
            <w:hideMark/>
          </w:tcPr>
          <w:p w14:paraId="740114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-3,824 (-45.9%)</w:t>
            </w:r>
          </w:p>
        </w:tc>
        <w:tc>
          <w:tcPr>
            <w:tcW w:w="345" w:type="pct"/>
            <w:tcBorders>
              <w:top w:val="nil"/>
              <w:left w:val="nil"/>
              <w:bottom w:val="single" w:sz="4" w:space="0" w:color="auto"/>
              <w:right w:val="single" w:sz="4" w:space="0" w:color="auto"/>
            </w:tcBorders>
            <w:shd w:val="clear" w:color="auto" w:fill="auto"/>
            <w:noWrap/>
            <w:vAlign w:val="center"/>
            <w:hideMark/>
          </w:tcPr>
          <w:p w14:paraId="687B066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-45.9%</w:t>
            </w:r>
          </w:p>
        </w:tc>
      </w:tr>
      <w:tr w:rsidR="00F85A46" w:rsidRPr="006B42D3" w14:paraId="374E4B2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B3947A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Indiana</w:t>
            </w:r>
          </w:p>
        </w:tc>
        <w:tc>
          <w:tcPr>
            <w:tcW w:w="591" w:type="pct"/>
            <w:tcBorders>
              <w:top w:val="nil"/>
              <w:left w:val="nil"/>
              <w:bottom w:val="single" w:sz="4" w:space="0" w:color="auto"/>
              <w:right w:val="single" w:sz="4" w:space="0" w:color="auto"/>
            </w:tcBorders>
            <w:shd w:val="clear" w:color="auto" w:fill="auto"/>
            <w:noWrap/>
            <w:vAlign w:val="center"/>
            <w:hideMark/>
          </w:tcPr>
          <w:p w14:paraId="5F7F49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1,608,298</w:t>
            </w:r>
          </w:p>
        </w:tc>
        <w:tc>
          <w:tcPr>
            <w:tcW w:w="625" w:type="pct"/>
            <w:tcBorders>
              <w:top w:val="nil"/>
              <w:left w:val="nil"/>
              <w:bottom w:val="single" w:sz="4" w:space="0" w:color="auto"/>
              <w:right w:val="single" w:sz="4" w:space="0" w:color="auto"/>
            </w:tcBorders>
            <w:shd w:val="clear" w:color="auto" w:fill="auto"/>
            <w:noWrap/>
            <w:vAlign w:val="center"/>
            <w:hideMark/>
          </w:tcPr>
          <w:p w14:paraId="31265BD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21,300</w:t>
            </w:r>
          </w:p>
        </w:tc>
        <w:tc>
          <w:tcPr>
            <w:tcW w:w="417" w:type="pct"/>
            <w:tcBorders>
              <w:top w:val="nil"/>
              <w:left w:val="nil"/>
              <w:bottom w:val="single" w:sz="4" w:space="0" w:color="auto"/>
              <w:right w:val="single" w:sz="4" w:space="0" w:color="auto"/>
            </w:tcBorders>
            <w:shd w:val="clear" w:color="auto" w:fill="auto"/>
            <w:noWrap/>
            <w:vAlign w:val="center"/>
            <w:hideMark/>
          </w:tcPr>
          <w:p w14:paraId="279F59C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3,850</w:t>
            </w:r>
          </w:p>
        </w:tc>
        <w:tc>
          <w:tcPr>
            <w:tcW w:w="338" w:type="pct"/>
            <w:tcBorders>
              <w:top w:val="nil"/>
              <w:left w:val="nil"/>
              <w:bottom w:val="single" w:sz="4" w:space="0" w:color="auto"/>
              <w:right w:val="single" w:sz="4" w:space="0" w:color="auto"/>
            </w:tcBorders>
            <w:shd w:val="clear" w:color="auto" w:fill="auto"/>
            <w:noWrap/>
            <w:vAlign w:val="bottom"/>
            <w:hideMark/>
          </w:tcPr>
          <w:p w14:paraId="2743B9A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18.1%</w:t>
            </w:r>
          </w:p>
        </w:tc>
        <w:tc>
          <w:tcPr>
            <w:tcW w:w="486" w:type="pct"/>
            <w:tcBorders>
              <w:top w:val="nil"/>
              <w:left w:val="nil"/>
              <w:bottom w:val="single" w:sz="4" w:space="0" w:color="auto"/>
              <w:right w:val="single" w:sz="4" w:space="0" w:color="auto"/>
            </w:tcBorders>
            <w:shd w:val="clear" w:color="auto" w:fill="auto"/>
            <w:noWrap/>
            <w:vAlign w:val="center"/>
            <w:hideMark/>
          </w:tcPr>
          <w:p w14:paraId="6C36026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17,350</w:t>
            </w:r>
          </w:p>
        </w:tc>
        <w:tc>
          <w:tcPr>
            <w:tcW w:w="399" w:type="pct"/>
            <w:tcBorders>
              <w:top w:val="nil"/>
              <w:left w:val="nil"/>
              <w:bottom w:val="single" w:sz="4" w:space="0" w:color="auto"/>
              <w:right w:val="single" w:sz="4" w:space="0" w:color="auto"/>
            </w:tcBorders>
            <w:shd w:val="clear" w:color="auto" w:fill="auto"/>
            <w:noWrap/>
            <w:vAlign w:val="center"/>
            <w:hideMark/>
          </w:tcPr>
          <w:p w14:paraId="6F06EEE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3,143</w:t>
            </w:r>
          </w:p>
        </w:tc>
        <w:tc>
          <w:tcPr>
            <w:tcW w:w="480" w:type="pct"/>
            <w:tcBorders>
              <w:top w:val="nil"/>
              <w:left w:val="nil"/>
              <w:bottom w:val="single" w:sz="4" w:space="0" w:color="auto"/>
              <w:right w:val="single" w:sz="4" w:space="0" w:color="auto"/>
            </w:tcBorders>
            <w:shd w:val="clear" w:color="auto" w:fill="auto"/>
            <w:noWrap/>
            <w:vAlign w:val="center"/>
            <w:hideMark/>
          </w:tcPr>
          <w:p w14:paraId="7806EF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3,913</w:t>
            </w:r>
          </w:p>
        </w:tc>
        <w:tc>
          <w:tcPr>
            <w:tcW w:w="626" w:type="pct"/>
            <w:tcBorders>
              <w:top w:val="nil"/>
              <w:left w:val="nil"/>
              <w:bottom w:val="single" w:sz="4" w:space="0" w:color="auto"/>
              <w:right w:val="single" w:sz="4" w:space="0" w:color="auto"/>
            </w:tcBorders>
            <w:shd w:val="clear" w:color="auto" w:fill="auto"/>
            <w:noWrap/>
            <w:vAlign w:val="center"/>
            <w:hideMark/>
          </w:tcPr>
          <w:p w14:paraId="3D2E33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709 (22.6%)</w:t>
            </w:r>
          </w:p>
        </w:tc>
        <w:tc>
          <w:tcPr>
            <w:tcW w:w="345" w:type="pct"/>
            <w:tcBorders>
              <w:top w:val="nil"/>
              <w:left w:val="nil"/>
              <w:bottom w:val="single" w:sz="4" w:space="0" w:color="auto"/>
              <w:right w:val="single" w:sz="4" w:space="0" w:color="auto"/>
            </w:tcBorders>
            <w:shd w:val="clear" w:color="auto" w:fill="auto"/>
            <w:noWrap/>
            <w:vAlign w:val="center"/>
            <w:hideMark/>
          </w:tcPr>
          <w:p w14:paraId="3075EE9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22.6%</w:t>
            </w:r>
          </w:p>
        </w:tc>
      </w:tr>
      <w:tr w:rsidR="00F85A46" w:rsidRPr="006B42D3" w14:paraId="26FD082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1A6EC0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Iowa</w:t>
            </w:r>
          </w:p>
        </w:tc>
        <w:tc>
          <w:tcPr>
            <w:tcW w:w="591" w:type="pct"/>
            <w:tcBorders>
              <w:top w:val="nil"/>
              <w:left w:val="nil"/>
              <w:bottom w:val="single" w:sz="4" w:space="0" w:color="auto"/>
              <w:right w:val="single" w:sz="4" w:space="0" w:color="auto"/>
            </w:tcBorders>
            <w:shd w:val="clear" w:color="auto" w:fill="auto"/>
            <w:noWrap/>
            <w:vAlign w:val="center"/>
            <w:hideMark/>
          </w:tcPr>
          <w:p w14:paraId="0BB93A2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727,993</w:t>
            </w:r>
          </w:p>
        </w:tc>
        <w:tc>
          <w:tcPr>
            <w:tcW w:w="625" w:type="pct"/>
            <w:tcBorders>
              <w:top w:val="nil"/>
              <w:left w:val="nil"/>
              <w:bottom w:val="single" w:sz="4" w:space="0" w:color="auto"/>
              <w:right w:val="single" w:sz="4" w:space="0" w:color="auto"/>
            </w:tcBorders>
            <w:shd w:val="clear" w:color="auto" w:fill="auto"/>
            <w:noWrap/>
            <w:vAlign w:val="center"/>
            <w:hideMark/>
          </w:tcPr>
          <w:p w14:paraId="5BF8EF2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4,200</w:t>
            </w:r>
          </w:p>
        </w:tc>
        <w:tc>
          <w:tcPr>
            <w:tcW w:w="417" w:type="pct"/>
            <w:tcBorders>
              <w:top w:val="nil"/>
              <w:left w:val="nil"/>
              <w:bottom w:val="single" w:sz="4" w:space="0" w:color="auto"/>
              <w:right w:val="single" w:sz="4" w:space="0" w:color="auto"/>
            </w:tcBorders>
            <w:shd w:val="clear" w:color="auto" w:fill="auto"/>
            <w:noWrap/>
            <w:vAlign w:val="center"/>
            <w:hideMark/>
          </w:tcPr>
          <w:p w14:paraId="77FC07E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520</w:t>
            </w:r>
          </w:p>
        </w:tc>
        <w:tc>
          <w:tcPr>
            <w:tcW w:w="338" w:type="pct"/>
            <w:tcBorders>
              <w:top w:val="nil"/>
              <w:left w:val="nil"/>
              <w:bottom w:val="single" w:sz="4" w:space="0" w:color="auto"/>
              <w:right w:val="single" w:sz="4" w:space="0" w:color="auto"/>
            </w:tcBorders>
            <w:shd w:val="clear" w:color="auto" w:fill="auto"/>
            <w:noWrap/>
            <w:vAlign w:val="bottom"/>
            <w:hideMark/>
          </w:tcPr>
          <w:p w14:paraId="1AC82D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12.4%</w:t>
            </w:r>
          </w:p>
        </w:tc>
        <w:tc>
          <w:tcPr>
            <w:tcW w:w="486" w:type="pct"/>
            <w:tcBorders>
              <w:top w:val="nil"/>
              <w:left w:val="nil"/>
              <w:bottom w:val="single" w:sz="4" w:space="0" w:color="auto"/>
              <w:right w:val="single" w:sz="4" w:space="0" w:color="auto"/>
            </w:tcBorders>
            <w:shd w:val="clear" w:color="auto" w:fill="auto"/>
            <w:noWrap/>
            <w:vAlign w:val="center"/>
            <w:hideMark/>
          </w:tcPr>
          <w:p w14:paraId="0C85148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7,853</w:t>
            </w:r>
          </w:p>
        </w:tc>
        <w:tc>
          <w:tcPr>
            <w:tcW w:w="399" w:type="pct"/>
            <w:tcBorders>
              <w:top w:val="nil"/>
              <w:left w:val="nil"/>
              <w:bottom w:val="single" w:sz="4" w:space="0" w:color="auto"/>
              <w:right w:val="single" w:sz="4" w:space="0" w:color="auto"/>
            </w:tcBorders>
            <w:shd w:val="clear" w:color="auto" w:fill="auto"/>
            <w:noWrap/>
            <w:vAlign w:val="center"/>
            <w:hideMark/>
          </w:tcPr>
          <w:p w14:paraId="687096B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971</w:t>
            </w:r>
          </w:p>
        </w:tc>
        <w:tc>
          <w:tcPr>
            <w:tcW w:w="480" w:type="pct"/>
            <w:tcBorders>
              <w:top w:val="nil"/>
              <w:left w:val="nil"/>
              <w:bottom w:val="single" w:sz="4" w:space="0" w:color="auto"/>
              <w:right w:val="single" w:sz="4" w:space="0" w:color="auto"/>
            </w:tcBorders>
            <w:shd w:val="clear" w:color="auto" w:fill="auto"/>
            <w:noWrap/>
            <w:vAlign w:val="center"/>
            <w:hideMark/>
          </w:tcPr>
          <w:p w14:paraId="4253D6D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-3,660</w:t>
            </w:r>
          </w:p>
        </w:tc>
        <w:tc>
          <w:tcPr>
            <w:tcW w:w="626" w:type="pct"/>
            <w:tcBorders>
              <w:top w:val="nil"/>
              <w:left w:val="nil"/>
              <w:bottom w:val="single" w:sz="4" w:space="0" w:color="auto"/>
              <w:right w:val="single" w:sz="4" w:space="0" w:color="auto"/>
            </w:tcBorders>
            <w:shd w:val="clear" w:color="auto" w:fill="auto"/>
            <w:noWrap/>
            <w:vAlign w:val="center"/>
            <w:hideMark/>
          </w:tcPr>
          <w:p w14:paraId="256675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-453 (-46.6%)</w:t>
            </w:r>
          </w:p>
        </w:tc>
        <w:tc>
          <w:tcPr>
            <w:tcW w:w="345" w:type="pct"/>
            <w:tcBorders>
              <w:top w:val="nil"/>
              <w:left w:val="nil"/>
              <w:bottom w:val="single" w:sz="4" w:space="0" w:color="auto"/>
              <w:right w:val="single" w:sz="4" w:space="0" w:color="auto"/>
            </w:tcBorders>
            <w:shd w:val="clear" w:color="auto" w:fill="auto"/>
            <w:noWrap/>
            <w:vAlign w:val="center"/>
            <w:hideMark/>
          </w:tcPr>
          <w:p w14:paraId="66BACA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-46.6%</w:t>
            </w:r>
          </w:p>
        </w:tc>
      </w:tr>
      <w:tr w:rsidR="00F85A46" w:rsidRPr="006B42D3" w14:paraId="566E06E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42E0BA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Kansas</w:t>
            </w:r>
          </w:p>
        </w:tc>
        <w:tc>
          <w:tcPr>
            <w:tcW w:w="591" w:type="pct"/>
            <w:tcBorders>
              <w:top w:val="nil"/>
              <w:left w:val="nil"/>
              <w:bottom w:val="single" w:sz="4" w:space="0" w:color="auto"/>
              <w:right w:val="single" w:sz="4" w:space="0" w:color="auto"/>
            </w:tcBorders>
            <w:shd w:val="clear" w:color="auto" w:fill="auto"/>
            <w:noWrap/>
            <w:vAlign w:val="center"/>
            <w:hideMark/>
          </w:tcPr>
          <w:p w14:paraId="0581861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726,939</w:t>
            </w:r>
          </w:p>
        </w:tc>
        <w:tc>
          <w:tcPr>
            <w:tcW w:w="625" w:type="pct"/>
            <w:tcBorders>
              <w:top w:val="nil"/>
              <w:left w:val="nil"/>
              <w:bottom w:val="single" w:sz="4" w:space="0" w:color="auto"/>
              <w:right w:val="single" w:sz="4" w:space="0" w:color="auto"/>
            </w:tcBorders>
            <w:shd w:val="clear" w:color="auto" w:fill="auto"/>
            <w:noWrap/>
            <w:vAlign w:val="center"/>
            <w:hideMark/>
          </w:tcPr>
          <w:p w14:paraId="55030A2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5,800</w:t>
            </w:r>
          </w:p>
        </w:tc>
        <w:tc>
          <w:tcPr>
            <w:tcW w:w="417" w:type="pct"/>
            <w:tcBorders>
              <w:top w:val="nil"/>
              <w:left w:val="nil"/>
              <w:bottom w:val="single" w:sz="4" w:space="0" w:color="auto"/>
              <w:right w:val="single" w:sz="4" w:space="0" w:color="auto"/>
            </w:tcBorders>
            <w:shd w:val="clear" w:color="auto" w:fill="auto"/>
            <w:noWrap/>
            <w:vAlign w:val="center"/>
            <w:hideMark/>
          </w:tcPr>
          <w:p w14:paraId="70AA8C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790</w:t>
            </w:r>
          </w:p>
        </w:tc>
        <w:tc>
          <w:tcPr>
            <w:tcW w:w="338" w:type="pct"/>
            <w:tcBorders>
              <w:top w:val="nil"/>
              <w:left w:val="nil"/>
              <w:bottom w:val="single" w:sz="4" w:space="0" w:color="auto"/>
              <w:right w:val="single" w:sz="4" w:space="0" w:color="auto"/>
            </w:tcBorders>
            <w:shd w:val="clear" w:color="auto" w:fill="auto"/>
            <w:noWrap/>
            <w:vAlign w:val="bottom"/>
            <w:hideMark/>
          </w:tcPr>
          <w:p w14:paraId="59D8673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13.6%</w:t>
            </w:r>
          </w:p>
        </w:tc>
        <w:tc>
          <w:tcPr>
            <w:tcW w:w="486" w:type="pct"/>
            <w:tcBorders>
              <w:top w:val="nil"/>
              <w:left w:val="nil"/>
              <w:bottom w:val="single" w:sz="4" w:space="0" w:color="auto"/>
              <w:right w:val="single" w:sz="4" w:space="0" w:color="auto"/>
            </w:tcBorders>
            <w:shd w:val="clear" w:color="auto" w:fill="auto"/>
            <w:noWrap/>
            <w:vAlign w:val="center"/>
            <w:hideMark/>
          </w:tcPr>
          <w:p w14:paraId="5DFD6EB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7,842</w:t>
            </w:r>
          </w:p>
        </w:tc>
        <w:tc>
          <w:tcPr>
            <w:tcW w:w="399" w:type="pct"/>
            <w:tcBorders>
              <w:top w:val="nil"/>
              <w:left w:val="nil"/>
              <w:bottom w:val="single" w:sz="4" w:space="0" w:color="auto"/>
              <w:right w:val="single" w:sz="4" w:space="0" w:color="auto"/>
            </w:tcBorders>
            <w:shd w:val="clear" w:color="auto" w:fill="auto"/>
            <w:noWrap/>
            <w:vAlign w:val="center"/>
            <w:hideMark/>
          </w:tcPr>
          <w:p w14:paraId="5E8C6CD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1,067</w:t>
            </w:r>
          </w:p>
        </w:tc>
        <w:tc>
          <w:tcPr>
            <w:tcW w:w="480" w:type="pct"/>
            <w:tcBorders>
              <w:top w:val="nil"/>
              <w:left w:val="nil"/>
              <w:bottom w:val="single" w:sz="4" w:space="0" w:color="auto"/>
              <w:right w:val="single" w:sz="4" w:space="0" w:color="auto"/>
            </w:tcBorders>
            <w:shd w:val="clear" w:color="auto" w:fill="auto"/>
            <w:noWrap/>
            <w:vAlign w:val="center"/>
            <w:hideMark/>
          </w:tcPr>
          <w:p w14:paraId="4C386D9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-2,061</w:t>
            </w:r>
          </w:p>
        </w:tc>
        <w:tc>
          <w:tcPr>
            <w:tcW w:w="626" w:type="pct"/>
            <w:tcBorders>
              <w:top w:val="nil"/>
              <w:left w:val="nil"/>
              <w:bottom w:val="single" w:sz="4" w:space="0" w:color="auto"/>
              <w:right w:val="single" w:sz="4" w:space="0" w:color="auto"/>
            </w:tcBorders>
            <w:shd w:val="clear" w:color="auto" w:fill="auto"/>
            <w:noWrap/>
            <w:vAlign w:val="center"/>
            <w:hideMark/>
          </w:tcPr>
          <w:p w14:paraId="2BD01803" w14:textId="77777777" w:rsidR="004E4D3F" w:rsidRPr="006B42D3" w:rsidRDefault="004E4D3F" w:rsidP="00376EFA">
            <w:pPr>
              <w:spacing w:after="0" w:line="240" w:lineRule="auto"/>
              <w:jc w:val="right"/>
            </w:pPr>
            <w:r w:rsidRPr="006B42D3">
              <w:rPr>
                <w:rFonts w:ascii="Calibri" w:eastAsia="Times New Roman" w:hAnsi="Calibri" w:cs="Calibri"/>
                <w:color w:val="000000"/>
              </w:rPr>
              <w:t>-281</w:t>
            </w:r>
            <w:r w:rsidRPr="006B42D3">
              <w:t xml:space="preserve"> </w:t>
            </w:r>
            <w:r w:rsidRPr="006B42D3">
              <w:rPr>
                <w:rFonts w:ascii="Calibri" w:eastAsia="Times New Roman" w:hAnsi="Calibri" w:cs="Calibri"/>
                <w:color w:val="000000"/>
              </w:rPr>
              <w:t>(-26.3%)</w:t>
            </w:r>
          </w:p>
        </w:tc>
        <w:tc>
          <w:tcPr>
            <w:tcW w:w="345" w:type="pct"/>
            <w:tcBorders>
              <w:top w:val="nil"/>
              <w:left w:val="nil"/>
              <w:bottom w:val="single" w:sz="4" w:space="0" w:color="auto"/>
              <w:right w:val="single" w:sz="4" w:space="0" w:color="auto"/>
            </w:tcBorders>
            <w:shd w:val="clear" w:color="auto" w:fill="auto"/>
            <w:noWrap/>
            <w:vAlign w:val="center"/>
            <w:hideMark/>
          </w:tcPr>
          <w:p w14:paraId="6935F7B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-26.3%</w:t>
            </w:r>
          </w:p>
        </w:tc>
      </w:tr>
      <w:tr w:rsidR="00F85A46" w:rsidRPr="006B42D3" w14:paraId="0BBFBB11"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60B54FC"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Kentucky</w:t>
            </w:r>
          </w:p>
        </w:tc>
        <w:tc>
          <w:tcPr>
            <w:tcW w:w="591" w:type="pct"/>
            <w:tcBorders>
              <w:top w:val="nil"/>
              <w:left w:val="nil"/>
              <w:bottom w:val="single" w:sz="4" w:space="0" w:color="auto"/>
              <w:right w:val="single" w:sz="4" w:space="0" w:color="auto"/>
            </w:tcBorders>
            <w:shd w:val="clear" w:color="auto" w:fill="auto"/>
            <w:noWrap/>
            <w:vAlign w:val="center"/>
            <w:hideMark/>
          </w:tcPr>
          <w:p w14:paraId="0BC820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1,023,371</w:t>
            </w:r>
          </w:p>
        </w:tc>
        <w:tc>
          <w:tcPr>
            <w:tcW w:w="625" w:type="pct"/>
            <w:tcBorders>
              <w:top w:val="nil"/>
              <w:left w:val="nil"/>
              <w:bottom w:val="single" w:sz="4" w:space="0" w:color="auto"/>
              <w:right w:val="single" w:sz="4" w:space="0" w:color="auto"/>
            </w:tcBorders>
            <w:shd w:val="clear" w:color="auto" w:fill="auto"/>
            <w:noWrap/>
            <w:vAlign w:val="center"/>
            <w:hideMark/>
          </w:tcPr>
          <w:p w14:paraId="1796061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10,700</w:t>
            </w:r>
          </w:p>
        </w:tc>
        <w:tc>
          <w:tcPr>
            <w:tcW w:w="417" w:type="pct"/>
            <w:tcBorders>
              <w:top w:val="nil"/>
              <w:left w:val="nil"/>
              <w:bottom w:val="single" w:sz="4" w:space="0" w:color="auto"/>
              <w:right w:val="single" w:sz="4" w:space="0" w:color="auto"/>
            </w:tcBorders>
            <w:shd w:val="clear" w:color="auto" w:fill="auto"/>
            <w:noWrap/>
            <w:vAlign w:val="center"/>
            <w:hideMark/>
          </w:tcPr>
          <w:p w14:paraId="71734D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1,590</w:t>
            </w:r>
          </w:p>
        </w:tc>
        <w:tc>
          <w:tcPr>
            <w:tcW w:w="338" w:type="pct"/>
            <w:tcBorders>
              <w:top w:val="nil"/>
              <w:left w:val="nil"/>
              <w:bottom w:val="single" w:sz="4" w:space="0" w:color="auto"/>
              <w:right w:val="single" w:sz="4" w:space="0" w:color="auto"/>
            </w:tcBorders>
            <w:shd w:val="clear" w:color="auto" w:fill="auto"/>
            <w:noWrap/>
            <w:vAlign w:val="bottom"/>
            <w:hideMark/>
          </w:tcPr>
          <w:p w14:paraId="6F7CC8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w:t>
            </w:r>
          </w:p>
        </w:tc>
        <w:tc>
          <w:tcPr>
            <w:tcW w:w="486" w:type="pct"/>
            <w:tcBorders>
              <w:top w:val="nil"/>
              <w:left w:val="nil"/>
              <w:bottom w:val="single" w:sz="4" w:space="0" w:color="auto"/>
              <w:right w:val="single" w:sz="4" w:space="0" w:color="auto"/>
            </w:tcBorders>
            <w:shd w:val="clear" w:color="auto" w:fill="auto"/>
            <w:noWrap/>
            <w:vAlign w:val="center"/>
            <w:hideMark/>
          </w:tcPr>
          <w:p w14:paraId="211D248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11,040</w:t>
            </w:r>
          </w:p>
        </w:tc>
        <w:tc>
          <w:tcPr>
            <w:tcW w:w="399" w:type="pct"/>
            <w:tcBorders>
              <w:top w:val="nil"/>
              <w:left w:val="nil"/>
              <w:bottom w:val="single" w:sz="4" w:space="0" w:color="auto"/>
              <w:right w:val="single" w:sz="4" w:space="0" w:color="auto"/>
            </w:tcBorders>
            <w:shd w:val="clear" w:color="auto" w:fill="auto"/>
            <w:noWrap/>
            <w:vAlign w:val="center"/>
            <w:hideMark/>
          </w:tcPr>
          <w:p w14:paraId="760F91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1,649</w:t>
            </w:r>
          </w:p>
        </w:tc>
        <w:tc>
          <w:tcPr>
            <w:tcW w:w="480" w:type="pct"/>
            <w:tcBorders>
              <w:top w:val="nil"/>
              <w:left w:val="nil"/>
              <w:bottom w:val="single" w:sz="4" w:space="0" w:color="auto"/>
              <w:right w:val="single" w:sz="4" w:space="0" w:color="auto"/>
            </w:tcBorders>
            <w:shd w:val="clear" w:color="auto" w:fill="auto"/>
            <w:noWrap/>
            <w:vAlign w:val="center"/>
            <w:hideMark/>
          </w:tcPr>
          <w:p w14:paraId="4E52C2F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-389</w:t>
            </w:r>
          </w:p>
        </w:tc>
        <w:tc>
          <w:tcPr>
            <w:tcW w:w="626" w:type="pct"/>
            <w:tcBorders>
              <w:top w:val="nil"/>
              <w:left w:val="nil"/>
              <w:bottom w:val="single" w:sz="4" w:space="0" w:color="auto"/>
              <w:right w:val="single" w:sz="4" w:space="0" w:color="auto"/>
            </w:tcBorders>
            <w:shd w:val="clear" w:color="auto" w:fill="auto"/>
            <w:noWrap/>
            <w:vAlign w:val="center"/>
            <w:hideMark/>
          </w:tcPr>
          <w:p w14:paraId="580EC3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 (-3.5%)</w:t>
            </w:r>
          </w:p>
        </w:tc>
        <w:tc>
          <w:tcPr>
            <w:tcW w:w="345" w:type="pct"/>
            <w:tcBorders>
              <w:top w:val="nil"/>
              <w:left w:val="nil"/>
              <w:bottom w:val="single" w:sz="4" w:space="0" w:color="auto"/>
              <w:right w:val="single" w:sz="4" w:space="0" w:color="auto"/>
            </w:tcBorders>
            <w:shd w:val="clear" w:color="auto" w:fill="auto"/>
            <w:noWrap/>
            <w:vAlign w:val="center"/>
            <w:hideMark/>
          </w:tcPr>
          <w:p w14:paraId="496D937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-3.5%</w:t>
            </w:r>
          </w:p>
        </w:tc>
      </w:tr>
      <w:tr w:rsidR="00F85A46" w:rsidRPr="006B42D3" w14:paraId="53D29F6D"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578256F"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Louisiana</w:t>
            </w:r>
          </w:p>
        </w:tc>
        <w:tc>
          <w:tcPr>
            <w:tcW w:w="591" w:type="pct"/>
            <w:tcBorders>
              <w:top w:val="nil"/>
              <w:left w:val="nil"/>
              <w:bottom w:val="single" w:sz="4" w:space="0" w:color="auto"/>
              <w:right w:val="single" w:sz="4" w:space="0" w:color="auto"/>
            </w:tcBorders>
            <w:shd w:val="clear" w:color="auto" w:fill="auto"/>
            <w:noWrap/>
            <w:vAlign w:val="center"/>
            <w:hideMark/>
          </w:tcPr>
          <w:p w14:paraId="7D40FE3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1,118,015</w:t>
            </w:r>
          </w:p>
        </w:tc>
        <w:tc>
          <w:tcPr>
            <w:tcW w:w="625" w:type="pct"/>
            <w:tcBorders>
              <w:top w:val="nil"/>
              <w:left w:val="nil"/>
              <w:bottom w:val="single" w:sz="4" w:space="0" w:color="auto"/>
              <w:right w:val="single" w:sz="4" w:space="0" w:color="auto"/>
            </w:tcBorders>
            <w:shd w:val="clear" w:color="auto" w:fill="auto"/>
            <w:noWrap/>
            <w:vAlign w:val="center"/>
            <w:hideMark/>
          </w:tcPr>
          <w:p w14:paraId="4166987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5,600</w:t>
            </w:r>
          </w:p>
        </w:tc>
        <w:tc>
          <w:tcPr>
            <w:tcW w:w="417" w:type="pct"/>
            <w:tcBorders>
              <w:top w:val="nil"/>
              <w:left w:val="nil"/>
              <w:bottom w:val="single" w:sz="4" w:space="0" w:color="auto"/>
              <w:right w:val="single" w:sz="4" w:space="0" w:color="auto"/>
            </w:tcBorders>
            <w:shd w:val="clear" w:color="auto" w:fill="auto"/>
            <w:noWrap/>
            <w:vAlign w:val="center"/>
            <w:hideMark/>
          </w:tcPr>
          <w:p w14:paraId="17F3141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650</w:t>
            </w:r>
          </w:p>
        </w:tc>
        <w:tc>
          <w:tcPr>
            <w:tcW w:w="338" w:type="pct"/>
            <w:tcBorders>
              <w:top w:val="nil"/>
              <w:left w:val="nil"/>
              <w:bottom w:val="single" w:sz="4" w:space="0" w:color="auto"/>
              <w:right w:val="single" w:sz="4" w:space="0" w:color="auto"/>
            </w:tcBorders>
            <w:shd w:val="clear" w:color="auto" w:fill="auto"/>
            <w:noWrap/>
            <w:vAlign w:val="bottom"/>
            <w:hideMark/>
          </w:tcPr>
          <w:p w14:paraId="6355DB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w:t>
            </w:r>
          </w:p>
        </w:tc>
        <w:tc>
          <w:tcPr>
            <w:tcW w:w="486" w:type="pct"/>
            <w:tcBorders>
              <w:top w:val="nil"/>
              <w:left w:val="nil"/>
              <w:bottom w:val="single" w:sz="4" w:space="0" w:color="auto"/>
              <w:right w:val="single" w:sz="4" w:space="0" w:color="auto"/>
            </w:tcBorders>
            <w:shd w:val="clear" w:color="auto" w:fill="auto"/>
            <w:noWrap/>
            <w:vAlign w:val="center"/>
            <w:hideMark/>
          </w:tcPr>
          <w:p w14:paraId="6FCE77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12,061</w:t>
            </w:r>
          </w:p>
        </w:tc>
        <w:tc>
          <w:tcPr>
            <w:tcW w:w="399" w:type="pct"/>
            <w:tcBorders>
              <w:top w:val="nil"/>
              <w:left w:val="nil"/>
              <w:bottom w:val="single" w:sz="4" w:space="0" w:color="auto"/>
              <w:right w:val="single" w:sz="4" w:space="0" w:color="auto"/>
            </w:tcBorders>
            <w:shd w:val="clear" w:color="auto" w:fill="auto"/>
            <w:noWrap/>
            <w:vAlign w:val="center"/>
            <w:hideMark/>
          </w:tcPr>
          <w:p w14:paraId="5EDA93F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1,401</w:t>
            </w:r>
          </w:p>
        </w:tc>
        <w:tc>
          <w:tcPr>
            <w:tcW w:w="480" w:type="pct"/>
            <w:tcBorders>
              <w:top w:val="nil"/>
              <w:left w:val="nil"/>
              <w:bottom w:val="single" w:sz="4" w:space="0" w:color="auto"/>
              <w:right w:val="single" w:sz="4" w:space="0" w:color="auto"/>
            </w:tcBorders>
            <w:shd w:val="clear" w:color="auto" w:fill="auto"/>
            <w:noWrap/>
            <w:vAlign w:val="center"/>
            <w:hideMark/>
          </w:tcPr>
          <w:p w14:paraId="026B234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-6,445</w:t>
            </w:r>
          </w:p>
        </w:tc>
        <w:tc>
          <w:tcPr>
            <w:tcW w:w="626" w:type="pct"/>
            <w:tcBorders>
              <w:top w:val="nil"/>
              <w:left w:val="nil"/>
              <w:bottom w:val="single" w:sz="4" w:space="0" w:color="auto"/>
              <w:right w:val="single" w:sz="4" w:space="0" w:color="auto"/>
            </w:tcBorders>
            <w:shd w:val="clear" w:color="auto" w:fill="auto"/>
            <w:noWrap/>
            <w:vAlign w:val="center"/>
            <w:hideMark/>
          </w:tcPr>
          <w:p w14:paraId="6336202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-749 (-53.4%)</w:t>
            </w:r>
          </w:p>
        </w:tc>
        <w:tc>
          <w:tcPr>
            <w:tcW w:w="345" w:type="pct"/>
            <w:tcBorders>
              <w:top w:val="nil"/>
              <w:left w:val="nil"/>
              <w:bottom w:val="single" w:sz="4" w:space="0" w:color="auto"/>
              <w:right w:val="single" w:sz="4" w:space="0" w:color="auto"/>
            </w:tcBorders>
            <w:shd w:val="clear" w:color="auto" w:fill="auto"/>
            <w:noWrap/>
            <w:vAlign w:val="center"/>
            <w:hideMark/>
          </w:tcPr>
          <w:p w14:paraId="2E7B860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-53.4%</w:t>
            </w:r>
          </w:p>
        </w:tc>
      </w:tr>
      <w:tr w:rsidR="00F85A46" w:rsidRPr="006B42D3" w14:paraId="2649824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23AF85B"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Maine</w:t>
            </w:r>
          </w:p>
        </w:tc>
        <w:tc>
          <w:tcPr>
            <w:tcW w:w="591" w:type="pct"/>
            <w:tcBorders>
              <w:top w:val="nil"/>
              <w:left w:val="nil"/>
              <w:bottom w:val="single" w:sz="4" w:space="0" w:color="auto"/>
              <w:right w:val="single" w:sz="4" w:space="0" w:color="auto"/>
            </w:tcBorders>
            <w:shd w:val="clear" w:color="auto" w:fill="auto"/>
            <w:noWrap/>
            <w:vAlign w:val="center"/>
            <w:hideMark/>
          </w:tcPr>
          <w:p w14:paraId="3B569A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274,533</w:t>
            </w:r>
          </w:p>
        </w:tc>
        <w:tc>
          <w:tcPr>
            <w:tcW w:w="625" w:type="pct"/>
            <w:tcBorders>
              <w:top w:val="nil"/>
              <w:left w:val="nil"/>
              <w:bottom w:val="single" w:sz="4" w:space="0" w:color="auto"/>
              <w:right w:val="single" w:sz="4" w:space="0" w:color="auto"/>
            </w:tcBorders>
            <w:shd w:val="clear" w:color="auto" w:fill="auto"/>
            <w:noWrap/>
            <w:vAlign w:val="center"/>
            <w:hideMark/>
          </w:tcPr>
          <w:p w14:paraId="0464442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2,200</w:t>
            </w:r>
          </w:p>
        </w:tc>
        <w:tc>
          <w:tcPr>
            <w:tcW w:w="417" w:type="pct"/>
            <w:tcBorders>
              <w:top w:val="nil"/>
              <w:left w:val="nil"/>
              <w:bottom w:val="single" w:sz="4" w:space="0" w:color="auto"/>
              <w:right w:val="single" w:sz="4" w:space="0" w:color="auto"/>
            </w:tcBorders>
            <w:shd w:val="clear" w:color="auto" w:fill="auto"/>
            <w:noWrap/>
            <w:vAlign w:val="center"/>
            <w:hideMark/>
          </w:tcPr>
          <w:p w14:paraId="159837C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w:t>
            </w:r>
          </w:p>
        </w:tc>
        <w:tc>
          <w:tcPr>
            <w:tcW w:w="338" w:type="pct"/>
            <w:tcBorders>
              <w:top w:val="nil"/>
              <w:left w:val="nil"/>
              <w:bottom w:val="single" w:sz="4" w:space="0" w:color="auto"/>
              <w:right w:val="single" w:sz="4" w:space="0" w:color="auto"/>
            </w:tcBorders>
            <w:shd w:val="clear" w:color="auto" w:fill="auto"/>
            <w:noWrap/>
            <w:vAlign w:val="bottom"/>
            <w:hideMark/>
          </w:tcPr>
          <w:p w14:paraId="0BA1C2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7.9%</w:t>
            </w:r>
          </w:p>
        </w:tc>
        <w:tc>
          <w:tcPr>
            <w:tcW w:w="486" w:type="pct"/>
            <w:tcBorders>
              <w:top w:val="nil"/>
              <w:left w:val="nil"/>
              <w:bottom w:val="single" w:sz="4" w:space="0" w:color="auto"/>
              <w:right w:val="single" w:sz="4" w:space="0" w:color="auto"/>
            </w:tcBorders>
            <w:shd w:val="clear" w:color="auto" w:fill="auto"/>
            <w:noWrap/>
            <w:vAlign w:val="center"/>
            <w:hideMark/>
          </w:tcPr>
          <w:p w14:paraId="57A74C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2,962</w:t>
            </w:r>
          </w:p>
        </w:tc>
        <w:tc>
          <w:tcPr>
            <w:tcW w:w="399" w:type="pct"/>
            <w:tcBorders>
              <w:top w:val="nil"/>
              <w:left w:val="nil"/>
              <w:bottom w:val="single" w:sz="4" w:space="0" w:color="auto"/>
              <w:right w:val="single" w:sz="4" w:space="0" w:color="auto"/>
            </w:tcBorders>
            <w:shd w:val="clear" w:color="auto" w:fill="auto"/>
            <w:noWrap/>
            <w:vAlign w:val="center"/>
            <w:hideMark/>
          </w:tcPr>
          <w:p w14:paraId="4827016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w:t>
            </w:r>
          </w:p>
        </w:tc>
        <w:tc>
          <w:tcPr>
            <w:tcW w:w="480" w:type="pct"/>
            <w:tcBorders>
              <w:top w:val="nil"/>
              <w:left w:val="nil"/>
              <w:bottom w:val="single" w:sz="4" w:space="0" w:color="auto"/>
              <w:right w:val="single" w:sz="4" w:space="0" w:color="auto"/>
            </w:tcBorders>
            <w:shd w:val="clear" w:color="auto" w:fill="auto"/>
            <w:noWrap/>
            <w:vAlign w:val="center"/>
            <w:hideMark/>
          </w:tcPr>
          <w:p w14:paraId="1B6CFD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-766</w:t>
            </w:r>
          </w:p>
        </w:tc>
        <w:tc>
          <w:tcPr>
            <w:tcW w:w="626" w:type="pct"/>
            <w:tcBorders>
              <w:top w:val="nil"/>
              <w:left w:val="nil"/>
              <w:bottom w:val="single" w:sz="4" w:space="0" w:color="auto"/>
              <w:right w:val="single" w:sz="4" w:space="0" w:color="auto"/>
            </w:tcBorders>
            <w:shd w:val="clear" w:color="auto" w:fill="auto"/>
            <w:noWrap/>
            <w:vAlign w:val="center"/>
            <w:hideMark/>
          </w:tcPr>
          <w:p w14:paraId="3F46A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 (-25.9%)</w:t>
            </w:r>
          </w:p>
        </w:tc>
        <w:tc>
          <w:tcPr>
            <w:tcW w:w="345" w:type="pct"/>
            <w:tcBorders>
              <w:top w:val="nil"/>
              <w:left w:val="nil"/>
              <w:bottom w:val="single" w:sz="4" w:space="0" w:color="auto"/>
              <w:right w:val="single" w:sz="4" w:space="0" w:color="auto"/>
            </w:tcBorders>
            <w:shd w:val="clear" w:color="auto" w:fill="auto"/>
            <w:noWrap/>
            <w:vAlign w:val="center"/>
            <w:hideMark/>
          </w:tcPr>
          <w:p w14:paraId="147D4EE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-25.9%</w:t>
            </w:r>
          </w:p>
        </w:tc>
      </w:tr>
      <w:tr w:rsidR="00F85A46" w:rsidRPr="006B42D3" w14:paraId="51041749"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D17059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Maryland</w:t>
            </w:r>
          </w:p>
        </w:tc>
        <w:tc>
          <w:tcPr>
            <w:tcW w:w="591" w:type="pct"/>
            <w:tcBorders>
              <w:top w:val="nil"/>
              <w:left w:val="nil"/>
              <w:bottom w:val="single" w:sz="4" w:space="0" w:color="auto"/>
              <w:right w:val="single" w:sz="4" w:space="0" w:color="auto"/>
            </w:tcBorders>
            <w:shd w:val="clear" w:color="auto" w:fill="auto"/>
            <w:noWrap/>
            <w:vAlign w:val="center"/>
            <w:hideMark/>
          </w:tcPr>
          <w:p w14:paraId="273EC6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1,352,964</w:t>
            </w:r>
          </w:p>
        </w:tc>
        <w:tc>
          <w:tcPr>
            <w:tcW w:w="625" w:type="pct"/>
            <w:tcBorders>
              <w:top w:val="nil"/>
              <w:left w:val="nil"/>
              <w:bottom w:val="single" w:sz="4" w:space="0" w:color="auto"/>
              <w:right w:val="single" w:sz="4" w:space="0" w:color="auto"/>
            </w:tcBorders>
            <w:shd w:val="clear" w:color="auto" w:fill="auto"/>
            <w:noWrap/>
            <w:vAlign w:val="center"/>
            <w:hideMark/>
          </w:tcPr>
          <w:p w14:paraId="2E5D890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12,800</w:t>
            </w:r>
          </w:p>
        </w:tc>
        <w:tc>
          <w:tcPr>
            <w:tcW w:w="417" w:type="pct"/>
            <w:tcBorders>
              <w:top w:val="nil"/>
              <w:left w:val="nil"/>
              <w:bottom w:val="single" w:sz="4" w:space="0" w:color="auto"/>
              <w:right w:val="single" w:sz="4" w:space="0" w:color="auto"/>
            </w:tcBorders>
            <w:shd w:val="clear" w:color="auto" w:fill="auto"/>
            <w:noWrap/>
            <w:vAlign w:val="center"/>
            <w:hideMark/>
          </w:tcPr>
          <w:p w14:paraId="555DBFB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2,450</w:t>
            </w:r>
          </w:p>
        </w:tc>
        <w:tc>
          <w:tcPr>
            <w:tcW w:w="338" w:type="pct"/>
            <w:tcBorders>
              <w:top w:val="nil"/>
              <w:left w:val="nil"/>
              <w:bottom w:val="single" w:sz="4" w:space="0" w:color="auto"/>
              <w:right w:val="single" w:sz="4" w:space="0" w:color="auto"/>
            </w:tcBorders>
            <w:shd w:val="clear" w:color="auto" w:fill="auto"/>
            <w:noWrap/>
            <w:vAlign w:val="bottom"/>
            <w:hideMark/>
          </w:tcPr>
          <w:p w14:paraId="0891570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19.1%</w:t>
            </w:r>
          </w:p>
        </w:tc>
        <w:tc>
          <w:tcPr>
            <w:tcW w:w="486" w:type="pct"/>
            <w:tcBorders>
              <w:top w:val="nil"/>
              <w:left w:val="nil"/>
              <w:bottom w:val="single" w:sz="4" w:space="0" w:color="auto"/>
              <w:right w:val="single" w:sz="4" w:space="0" w:color="auto"/>
            </w:tcBorders>
            <w:shd w:val="clear" w:color="auto" w:fill="auto"/>
            <w:noWrap/>
            <w:vAlign w:val="center"/>
            <w:hideMark/>
          </w:tcPr>
          <w:p w14:paraId="4AC394A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14,595</w:t>
            </w:r>
          </w:p>
        </w:tc>
        <w:tc>
          <w:tcPr>
            <w:tcW w:w="399" w:type="pct"/>
            <w:tcBorders>
              <w:top w:val="nil"/>
              <w:left w:val="nil"/>
              <w:bottom w:val="single" w:sz="4" w:space="0" w:color="auto"/>
              <w:right w:val="single" w:sz="4" w:space="0" w:color="auto"/>
            </w:tcBorders>
            <w:shd w:val="clear" w:color="auto" w:fill="auto"/>
            <w:noWrap/>
            <w:vAlign w:val="center"/>
            <w:hideMark/>
          </w:tcPr>
          <w:p w14:paraId="4C2BD6D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2,787</w:t>
            </w:r>
          </w:p>
        </w:tc>
        <w:tc>
          <w:tcPr>
            <w:tcW w:w="480" w:type="pct"/>
            <w:tcBorders>
              <w:top w:val="nil"/>
              <w:left w:val="nil"/>
              <w:bottom w:val="single" w:sz="4" w:space="0" w:color="auto"/>
              <w:right w:val="single" w:sz="4" w:space="0" w:color="auto"/>
            </w:tcBorders>
            <w:shd w:val="clear" w:color="auto" w:fill="auto"/>
            <w:noWrap/>
            <w:vAlign w:val="center"/>
            <w:hideMark/>
          </w:tcPr>
          <w:p w14:paraId="48DCD0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-1,746</w:t>
            </w:r>
          </w:p>
        </w:tc>
        <w:tc>
          <w:tcPr>
            <w:tcW w:w="626" w:type="pct"/>
            <w:tcBorders>
              <w:top w:val="nil"/>
              <w:left w:val="nil"/>
              <w:bottom w:val="single" w:sz="4" w:space="0" w:color="auto"/>
              <w:right w:val="single" w:sz="4" w:space="0" w:color="auto"/>
            </w:tcBorders>
            <w:shd w:val="clear" w:color="auto" w:fill="auto"/>
            <w:noWrap/>
            <w:vAlign w:val="center"/>
            <w:hideMark/>
          </w:tcPr>
          <w:p w14:paraId="5A2CA1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-333 (-12.0%)</w:t>
            </w:r>
          </w:p>
        </w:tc>
        <w:tc>
          <w:tcPr>
            <w:tcW w:w="345" w:type="pct"/>
            <w:tcBorders>
              <w:top w:val="nil"/>
              <w:left w:val="nil"/>
              <w:bottom w:val="single" w:sz="4" w:space="0" w:color="auto"/>
              <w:right w:val="single" w:sz="4" w:space="0" w:color="auto"/>
            </w:tcBorders>
            <w:shd w:val="clear" w:color="auto" w:fill="auto"/>
            <w:noWrap/>
            <w:vAlign w:val="center"/>
            <w:hideMark/>
          </w:tcPr>
          <w:p w14:paraId="7D4EBF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-12.0%</w:t>
            </w:r>
          </w:p>
        </w:tc>
      </w:tr>
      <w:tr w:rsidR="00F85A46" w:rsidRPr="006B42D3" w14:paraId="55D8219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4FE22F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Massachusetts</w:t>
            </w:r>
          </w:p>
        </w:tc>
        <w:tc>
          <w:tcPr>
            <w:tcW w:w="591" w:type="pct"/>
            <w:tcBorders>
              <w:top w:val="nil"/>
              <w:left w:val="nil"/>
              <w:bottom w:val="single" w:sz="4" w:space="0" w:color="auto"/>
              <w:right w:val="single" w:sz="4" w:space="0" w:color="auto"/>
            </w:tcBorders>
            <w:shd w:val="clear" w:color="auto" w:fill="auto"/>
            <w:noWrap/>
            <w:vAlign w:val="center"/>
            <w:hideMark/>
          </w:tcPr>
          <w:p w14:paraId="449010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1,418,923</w:t>
            </w:r>
          </w:p>
        </w:tc>
        <w:tc>
          <w:tcPr>
            <w:tcW w:w="625" w:type="pct"/>
            <w:tcBorders>
              <w:top w:val="nil"/>
              <w:left w:val="nil"/>
              <w:bottom w:val="single" w:sz="4" w:space="0" w:color="auto"/>
              <w:right w:val="single" w:sz="4" w:space="0" w:color="auto"/>
            </w:tcBorders>
            <w:shd w:val="clear" w:color="auto" w:fill="auto"/>
            <w:noWrap/>
            <w:vAlign w:val="center"/>
            <w:hideMark/>
          </w:tcPr>
          <w:p w14:paraId="65CB91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14,900</w:t>
            </w:r>
          </w:p>
        </w:tc>
        <w:tc>
          <w:tcPr>
            <w:tcW w:w="417" w:type="pct"/>
            <w:tcBorders>
              <w:top w:val="nil"/>
              <w:left w:val="nil"/>
              <w:bottom w:val="single" w:sz="4" w:space="0" w:color="auto"/>
              <w:right w:val="single" w:sz="4" w:space="0" w:color="auto"/>
            </w:tcBorders>
            <w:shd w:val="clear" w:color="auto" w:fill="auto"/>
            <w:noWrap/>
            <w:vAlign w:val="center"/>
            <w:hideMark/>
          </w:tcPr>
          <w:p w14:paraId="4D9DCF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2,470</w:t>
            </w:r>
          </w:p>
        </w:tc>
        <w:tc>
          <w:tcPr>
            <w:tcW w:w="338" w:type="pct"/>
            <w:tcBorders>
              <w:top w:val="nil"/>
              <w:left w:val="nil"/>
              <w:bottom w:val="single" w:sz="4" w:space="0" w:color="auto"/>
              <w:right w:val="single" w:sz="4" w:space="0" w:color="auto"/>
            </w:tcBorders>
            <w:shd w:val="clear" w:color="auto" w:fill="auto"/>
            <w:noWrap/>
            <w:vAlign w:val="bottom"/>
            <w:hideMark/>
          </w:tcPr>
          <w:p w14:paraId="3A3DE70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16.6%</w:t>
            </w:r>
          </w:p>
        </w:tc>
        <w:tc>
          <w:tcPr>
            <w:tcW w:w="486" w:type="pct"/>
            <w:tcBorders>
              <w:top w:val="nil"/>
              <w:left w:val="nil"/>
              <w:bottom w:val="single" w:sz="4" w:space="0" w:color="auto"/>
              <w:right w:val="single" w:sz="4" w:space="0" w:color="auto"/>
            </w:tcBorders>
            <w:shd w:val="clear" w:color="auto" w:fill="auto"/>
            <w:noWrap/>
            <w:vAlign w:val="center"/>
            <w:hideMark/>
          </w:tcPr>
          <w:p w14:paraId="73D3BE2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15,307</w:t>
            </w:r>
          </w:p>
        </w:tc>
        <w:tc>
          <w:tcPr>
            <w:tcW w:w="399" w:type="pct"/>
            <w:tcBorders>
              <w:top w:val="nil"/>
              <w:left w:val="nil"/>
              <w:bottom w:val="single" w:sz="4" w:space="0" w:color="auto"/>
              <w:right w:val="single" w:sz="4" w:space="0" w:color="auto"/>
            </w:tcBorders>
            <w:shd w:val="clear" w:color="auto" w:fill="auto"/>
            <w:noWrap/>
            <w:vAlign w:val="center"/>
            <w:hideMark/>
          </w:tcPr>
          <w:p w14:paraId="1D3369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2,539</w:t>
            </w:r>
          </w:p>
        </w:tc>
        <w:tc>
          <w:tcPr>
            <w:tcW w:w="480" w:type="pct"/>
            <w:tcBorders>
              <w:top w:val="nil"/>
              <w:left w:val="nil"/>
              <w:bottom w:val="single" w:sz="4" w:space="0" w:color="auto"/>
              <w:right w:val="single" w:sz="4" w:space="0" w:color="auto"/>
            </w:tcBorders>
            <w:shd w:val="clear" w:color="auto" w:fill="auto"/>
            <w:noWrap/>
            <w:vAlign w:val="center"/>
            <w:hideMark/>
          </w:tcPr>
          <w:p w14:paraId="585B047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-396</w:t>
            </w:r>
          </w:p>
        </w:tc>
        <w:tc>
          <w:tcPr>
            <w:tcW w:w="626" w:type="pct"/>
            <w:tcBorders>
              <w:top w:val="nil"/>
              <w:left w:val="nil"/>
              <w:bottom w:val="single" w:sz="4" w:space="0" w:color="auto"/>
              <w:right w:val="single" w:sz="4" w:space="0" w:color="auto"/>
            </w:tcBorders>
            <w:shd w:val="clear" w:color="auto" w:fill="auto"/>
            <w:noWrap/>
            <w:vAlign w:val="center"/>
            <w:hideMark/>
          </w:tcPr>
          <w:p w14:paraId="36C809A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 (-2.6%)</w:t>
            </w:r>
          </w:p>
        </w:tc>
        <w:tc>
          <w:tcPr>
            <w:tcW w:w="345" w:type="pct"/>
            <w:tcBorders>
              <w:top w:val="nil"/>
              <w:left w:val="nil"/>
              <w:bottom w:val="single" w:sz="4" w:space="0" w:color="auto"/>
              <w:right w:val="single" w:sz="4" w:space="0" w:color="auto"/>
            </w:tcBorders>
            <w:shd w:val="clear" w:color="auto" w:fill="auto"/>
            <w:noWrap/>
            <w:vAlign w:val="center"/>
            <w:hideMark/>
          </w:tcPr>
          <w:p w14:paraId="33260D4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7FF79CE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F8CFAD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Michigan</w:t>
            </w:r>
          </w:p>
        </w:tc>
        <w:tc>
          <w:tcPr>
            <w:tcW w:w="591" w:type="pct"/>
            <w:tcBorders>
              <w:top w:val="nil"/>
              <w:left w:val="nil"/>
              <w:bottom w:val="single" w:sz="4" w:space="0" w:color="auto"/>
              <w:right w:val="single" w:sz="4" w:space="0" w:color="auto"/>
            </w:tcBorders>
            <w:shd w:val="clear" w:color="auto" w:fill="auto"/>
            <w:noWrap/>
            <w:vAlign w:val="center"/>
            <w:hideMark/>
          </w:tcPr>
          <w:p w14:paraId="3E80D0C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2,344,068</w:t>
            </w:r>
          </w:p>
        </w:tc>
        <w:tc>
          <w:tcPr>
            <w:tcW w:w="625" w:type="pct"/>
            <w:tcBorders>
              <w:top w:val="nil"/>
              <w:left w:val="nil"/>
              <w:bottom w:val="single" w:sz="4" w:space="0" w:color="auto"/>
              <w:right w:val="single" w:sz="4" w:space="0" w:color="auto"/>
            </w:tcBorders>
            <w:shd w:val="clear" w:color="auto" w:fill="auto"/>
            <w:noWrap/>
            <w:vAlign w:val="center"/>
            <w:hideMark/>
          </w:tcPr>
          <w:p w14:paraId="6ED6D3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24,400</w:t>
            </w:r>
          </w:p>
        </w:tc>
        <w:tc>
          <w:tcPr>
            <w:tcW w:w="417" w:type="pct"/>
            <w:tcBorders>
              <w:top w:val="nil"/>
              <w:left w:val="nil"/>
              <w:bottom w:val="single" w:sz="4" w:space="0" w:color="auto"/>
              <w:right w:val="single" w:sz="4" w:space="0" w:color="auto"/>
            </w:tcBorders>
            <w:shd w:val="clear" w:color="auto" w:fill="auto"/>
            <w:noWrap/>
            <w:vAlign w:val="center"/>
            <w:hideMark/>
          </w:tcPr>
          <w:p w14:paraId="4287B0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4,060</w:t>
            </w:r>
          </w:p>
        </w:tc>
        <w:tc>
          <w:tcPr>
            <w:tcW w:w="338" w:type="pct"/>
            <w:tcBorders>
              <w:top w:val="nil"/>
              <w:left w:val="nil"/>
              <w:bottom w:val="single" w:sz="4" w:space="0" w:color="auto"/>
              <w:right w:val="single" w:sz="4" w:space="0" w:color="auto"/>
            </w:tcBorders>
            <w:shd w:val="clear" w:color="auto" w:fill="auto"/>
            <w:noWrap/>
            <w:vAlign w:val="bottom"/>
            <w:hideMark/>
          </w:tcPr>
          <w:p w14:paraId="6A82106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16.7%</w:t>
            </w:r>
          </w:p>
        </w:tc>
        <w:tc>
          <w:tcPr>
            <w:tcW w:w="486" w:type="pct"/>
            <w:tcBorders>
              <w:top w:val="nil"/>
              <w:left w:val="nil"/>
              <w:bottom w:val="single" w:sz="4" w:space="0" w:color="auto"/>
              <w:right w:val="single" w:sz="4" w:space="0" w:color="auto"/>
            </w:tcBorders>
            <w:shd w:val="clear" w:color="auto" w:fill="auto"/>
            <w:noWrap/>
            <w:vAlign w:val="center"/>
            <w:hideMark/>
          </w:tcPr>
          <w:p w14:paraId="1ABCD26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25,287</w:t>
            </w:r>
          </w:p>
        </w:tc>
        <w:tc>
          <w:tcPr>
            <w:tcW w:w="399" w:type="pct"/>
            <w:tcBorders>
              <w:top w:val="nil"/>
              <w:left w:val="nil"/>
              <w:bottom w:val="single" w:sz="4" w:space="0" w:color="auto"/>
              <w:right w:val="single" w:sz="4" w:space="0" w:color="auto"/>
            </w:tcBorders>
            <w:shd w:val="clear" w:color="auto" w:fill="auto"/>
            <w:noWrap/>
            <w:vAlign w:val="center"/>
            <w:hideMark/>
          </w:tcPr>
          <w:p w14:paraId="58E0AB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4,211</w:t>
            </w:r>
          </w:p>
        </w:tc>
        <w:tc>
          <w:tcPr>
            <w:tcW w:w="480" w:type="pct"/>
            <w:tcBorders>
              <w:top w:val="nil"/>
              <w:left w:val="nil"/>
              <w:bottom w:val="single" w:sz="4" w:space="0" w:color="auto"/>
              <w:right w:val="single" w:sz="4" w:space="0" w:color="auto"/>
            </w:tcBorders>
            <w:shd w:val="clear" w:color="auto" w:fill="auto"/>
            <w:noWrap/>
            <w:vAlign w:val="center"/>
            <w:hideMark/>
          </w:tcPr>
          <w:p w14:paraId="3E10338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-931</w:t>
            </w:r>
          </w:p>
        </w:tc>
        <w:tc>
          <w:tcPr>
            <w:tcW w:w="626" w:type="pct"/>
            <w:tcBorders>
              <w:top w:val="nil"/>
              <w:left w:val="nil"/>
              <w:bottom w:val="single" w:sz="4" w:space="0" w:color="auto"/>
              <w:right w:val="single" w:sz="4" w:space="0" w:color="auto"/>
            </w:tcBorders>
            <w:shd w:val="clear" w:color="auto" w:fill="auto"/>
            <w:noWrap/>
            <w:vAlign w:val="center"/>
            <w:hideMark/>
          </w:tcPr>
          <w:p w14:paraId="0E956EEE" w14:textId="77777777" w:rsidR="004E4D3F" w:rsidRPr="006B42D3" w:rsidRDefault="004E4D3F" w:rsidP="00376EFA">
            <w:pPr>
              <w:spacing w:after="0" w:line="240" w:lineRule="auto"/>
              <w:jc w:val="right"/>
            </w:pPr>
            <w:r w:rsidRPr="006B42D3">
              <w:rPr>
                <w:rFonts w:ascii="Calibri" w:eastAsia="Times New Roman" w:hAnsi="Calibri" w:cs="Calibri"/>
                <w:color w:val="000000"/>
              </w:rPr>
              <w:t>-155 (-3.7%)</w:t>
            </w:r>
          </w:p>
        </w:tc>
        <w:tc>
          <w:tcPr>
            <w:tcW w:w="345" w:type="pct"/>
            <w:tcBorders>
              <w:top w:val="nil"/>
              <w:left w:val="nil"/>
              <w:bottom w:val="single" w:sz="4" w:space="0" w:color="auto"/>
              <w:right w:val="single" w:sz="4" w:space="0" w:color="auto"/>
            </w:tcBorders>
            <w:shd w:val="clear" w:color="auto" w:fill="auto"/>
            <w:noWrap/>
            <w:vAlign w:val="center"/>
            <w:hideMark/>
          </w:tcPr>
          <w:p w14:paraId="15CD4C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-3.7%</w:t>
            </w:r>
          </w:p>
        </w:tc>
      </w:tr>
      <w:tr w:rsidR="00F85A46" w:rsidRPr="006B42D3" w14:paraId="0B0B26F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94BDD5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Minnesota</w:t>
            </w:r>
          </w:p>
        </w:tc>
        <w:tc>
          <w:tcPr>
            <w:tcW w:w="591" w:type="pct"/>
            <w:tcBorders>
              <w:top w:val="nil"/>
              <w:left w:val="nil"/>
              <w:bottom w:val="single" w:sz="4" w:space="0" w:color="auto"/>
              <w:right w:val="single" w:sz="4" w:space="0" w:color="auto"/>
            </w:tcBorders>
            <w:shd w:val="clear" w:color="auto" w:fill="auto"/>
            <w:noWrap/>
            <w:vAlign w:val="center"/>
            <w:hideMark/>
          </w:tcPr>
          <w:p w14:paraId="4E77BAC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1,284,063</w:t>
            </w:r>
          </w:p>
        </w:tc>
        <w:tc>
          <w:tcPr>
            <w:tcW w:w="625" w:type="pct"/>
            <w:tcBorders>
              <w:top w:val="nil"/>
              <w:left w:val="nil"/>
              <w:bottom w:val="single" w:sz="4" w:space="0" w:color="auto"/>
              <w:right w:val="single" w:sz="4" w:space="0" w:color="auto"/>
            </w:tcBorders>
            <w:shd w:val="clear" w:color="auto" w:fill="auto"/>
            <w:noWrap/>
            <w:vAlign w:val="center"/>
            <w:hideMark/>
          </w:tcPr>
          <w:p w14:paraId="62466D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14,100</w:t>
            </w:r>
          </w:p>
        </w:tc>
        <w:tc>
          <w:tcPr>
            <w:tcW w:w="417" w:type="pct"/>
            <w:tcBorders>
              <w:top w:val="nil"/>
              <w:left w:val="nil"/>
              <w:bottom w:val="single" w:sz="4" w:space="0" w:color="auto"/>
              <w:right w:val="single" w:sz="4" w:space="0" w:color="auto"/>
            </w:tcBorders>
            <w:shd w:val="clear" w:color="auto" w:fill="auto"/>
            <w:noWrap/>
            <w:vAlign w:val="center"/>
            <w:hideMark/>
          </w:tcPr>
          <w:p w14:paraId="42DE84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2,120</w:t>
            </w:r>
          </w:p>
        </w:tc>
        <w:tc>
          <w:tcPr>
            <w:tcW w:w="338" w:type="pct"/>
            <w:tcBorders>
              <w:top w:val="nil"/>
              <w:left w:val="nil"/>
              <w:bottom w:val="single" w:sz="4" w:space="0" w:color="auto"/>
              <w:right w:val="single" w:sz="4" w:space="0" w:color="auto"/>
            </w:tcBorders>
            <w:shd w:val="clear" w:color="auto" w:fill="auto"/>
            <w:noWrap/>
            <w:vAlign w:val="bottom"/>
            <w:hideMark/>
          </w:tcPr>
          <w:p w14:paraId="6D936B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15.1%</w:t>
            </w:r>
          </w:p>
        </w:tc>
        <w:tc>
          <w:tcPr>
            <w:tcW w:w="486" w:type="pct"/>
            <w:tcBorders>
              <w:top w:val="nil"/>
              <w:left w:val="nil"/>
              <w:bottom w:val="single" w:sz="4" w:space="0" w:color="auto"/>
              <w:right w:val="single" w:sz="4" w:space="0" w:color="auto"/>
            </w:tcBorders>
            <w:shd w:val="clear" w:color="auto" w:fill="auto"/>
            <w:noWrap/>
            <w:vAlign w:val="center"/>
            <w:hideMark/>
          </w:tcPr>
          <w:p w14:paraId="4B7FE6D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13,852</w:t>
            </w:r>
          </w:p>
        </w:tc>
        <w:tc>
          <w:tcPr>
            <w:tcW w:w="399" w:type="pct"/>
            <w:tcBorders>
              <w:top w:val="nil"/>
              <w:left w:val="nil"/>
              <w:bottom w:val="single" w:sz="4" w:space="0" w:color="auto"/>
              <w:right w:val="single" w:sz="4" w:space="0" w:color="auto"/>
            </w:tcBorders>
            <w:shd w:val="clear" w:color="auto" w:fill="auto"/>
            <w:noWrap/>
            <w:vAlign w:val="center"/>
            <w:hideMark/>
          </w:tcPr>
          <w:p w14:paraId="04C864D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2,093</w:t>
            </w:r>
          </w:p>
        </w:tc>
        <w:tc>
          <w:tcPr>
            <w:tcW w:w="480" w:type="pct"/>
            <w:tcBorders>
              <w:top w:val="nil"/>
              <w:left w:val="nil"/>
              <w:bottom w:val="single" w:sz="4" w:space="0" w:color="auto"/>
              <w:right w:val="single" w:sz="4" w:space="0" w:color="auto"/>
            </w:tcBorders>
            <w:shd w:val="clear" w:color="auto" w:fill="auto"/>
            <w:noWrap/>
            <w:vAlign w:val="center"/>
            <w:hideMark/>
          </w:tcPr>
          <w:p w14:paraId="16D204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210</w:t>
            </w:r>
          </w:p>
        </w:tc>
        <w:tc>
          <w:tcPr>
            <w:tcW w:w="626" w:type="pct"/>
            <w:tcBorders>
              <w:top w:val="nil"/>
              <w:left w:val="nil"/>
              <w:bottom w:val="single" w:sz="4" w:space="0" w:color="auto"/>
              <w:right w:val="single" w:sz="4" w:space="0" w:color="auto"/>
            </w:tcBorders>
            <w:shd w:val="clear" w:color="auto" w:fill="auto"/>
            <w:noWrap/>
            <w:vAlign w:val="center"/>
            <w:hideMark/>
          </w:tcPr>
          <w:p w14:paraId="120BD48C" w14:textId="77777777" w:rsidR="004E4D3F" w:rsidRPr="006B42D3" w:rsidRDefault="004E4D3F" w:rsidP="00376EFA">
            <w:pPr>
              <w:spacing w:after="0" w:line="240" w:lineRule="auto"/>
              <w:jc w:val="right"/>
            </w:pPr>
            <w:r w:rsidRPr="006B42D3">
              <w:rPr>
                <w:rFonts w:ascii="Calibri" w:eastAsia="Times New Roman" w:hAnsi="Calibri" w:cs="Calibri"/>
                <w:color w:val="000000"/>
              </w:rPr>
              <w:t>32</w:t>
            </w:r>
            <w:r w:rsidRPr="006B42D3">
              <w:t xml:space="preserve"> </w:t>
            </w:r>
            <w:r w:rsidRPr="006B42D3">
              <w:rPr>
                <w:rFonts w:ascii="Calibri" w:eastAsia="Times New Roman" w:hAnsi="Calibri" w:cs="Calibri"/>
                <w:color w:val="000000"/>
              </w:rPr>
              <w:t>(1.5%)</w:t>
            </w:r>
          </w:p>
        </w:tc>
        <w:tc>
          <w:tcPr>
            <w:tcW w:w="345" w:type="pct"/>
            <w:tcBorders>
              <w:top w:val="nil"/>
              <w:left w:val="nil"/>
              <w:bottom w:val="single" w:sz="4" w:space="0" w:color="auto"/>
              <w:right w:val="single" w:sz="4" w:space="0" w:color="auto"/>
            </w:tcBorders>
            <w:shd w:val="clear" w:color="auto" w:fill="auto"/>
            <w:noWrap/>
            <w:vAlign w:val="center"/>
            <w:hideMark/>
          </w:tcPr>
          <w:p w14:paraId="6AE5C0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1.5%</w:t>
            </w:r>
          </w:p>
        </w:tc>
      </w:tr>
      <w:tr w:rsidR="00F85A46" w:rsidRPr="006B42D3" w14:paraId="75EEE90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5E3963F"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Mississippi</w:t>
            </w:r>
          </w:p>
        </w:tc>
        <w:tc>
          <w:tcPr>
            <w:tcW w:w="591" w:type="pct"/>
            <w:tcBorders>
              <w:top w:val="nil"/>
              <w:left w:val="nil"/>
              <w:bottom w:val="single" w:sz="4" w:space="0" w:color="auto"/>
              <w:right w:val="single" w:sz="4" w:space="0" w:color="auto"/>
            </w:tcBorders>
            <w:shd w:val="clear" w:color="auto" w:fill="auto"/>
            <w:noWrap/>
            <w:vAlign w:val="center"/>
            <w:hideMark/>
          </w:tcPr>
          <w:p w14:paraId="4707BCA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755,555</w:t>
            </w:r>
          </w:p>
        </w:tc>
        <w:tc>
          <w:tcPr>
            <w:tcW w:w="625" w:type="pct"/>
            <w:tcBorders>
              <w:top w:val="nil"/>
              <w:left w:val="nil"/>
              <w:bottom w:val="single" w:sz="4" w:space="0" w:color="auto"/>
              <w:right w:val="single" w:sz="4" w:space="0" w:color="auto"/>
            </w:tcBorders>
            <w:shd w:val="clear" w:color="auto" w:fill="auto"/>
            <w:noWrap/>
            <w:vAlign w:val="center"/>
            <w:hideMark/>
          </w:tcPr>
          <w:p w14:paraId="0EDD8E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9,100</w:t>
            </w:r>
          </w:p>
        </w:tc>
        <w:tc>
          <w:tcPr>
            <w:tcW w:w="417" w:type="pct"/>
            <w:tcBorders>
              <w:top w:val="nil"/>
              <w:left w:val="nil"/>
              <w:bottom w:val="single" w:sz="4" w:space="0" w:color="auto"/>
              <w:right w:val="single" w:sz="4" w:space="0" w:color="auto"/>
            </w:tcBorders>
            <w:shd w:val="clear" w:color="auto" w:fill="auto"/>
            <w:noWrap/>
            <w:vAlign w:val="center"/>
            <w:hideMark/>
          </w:tcPr>
          <w:p w14:paraId="649FE08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930</w:t>
            </w:r>
          </w:p>
        </w:tc>
        <w:tc>
          <w:tcPr>
            <w:tcW w:w="338" w:type="pct"/>
            <w:tcBorders>
              <w:top w:val="nil"/>
              <w:left w:val="nil"/>
              <w:bottom w:val="single" w:sz="4" w:space="0" w:color="auto"/>
              <w:right w:val="single" w:sz="4" w:space="0" w:color="auto"/>
            </w:tcBorders>
            <w:shd w:val="clear" w:color="auto" w:fill="auto"/>
            <w:noWrap/>
            <w:vAlign w:val="bottom"/>
            <w:hideMark/>
          </w:tcPr>
          <w:p w14:paraId="6475069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10.2%</w:t>
            </w:r>
          </w:p>
        </w:tc>
        <w:tc>
          <w:tcPr>
            <w:tcW w:w="486" w:type="pct"/>
            <w:tcBorders>
              <w:top w:val="nil"/>
              <w:left w:val="nil"/>
              <w:bottom w:val="single" w:sz="4" w:space="0" w:color="auto"/>
              <w:right w:val="single" w:sz="4" w:space="0" w:color="auto"/>
            </w:tcBorders>
            <w:shd w:val="clear" w:color="auto" w:fill="auto"/>
            <w:noWrap/>
            <w:vAlign w:val="center"/>
            <w:hideMark/>
          </w:tcPr>
          <w:p w14:paraId="788A922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8,151</w:t>
            </w:r>
          </w:p>
        </w:tc>
        <w:tc>
          <w:tcPr>
            <w:tcW w:w="399" w:type="pct"/>
            <w:tcBorders>
              <w:top w:val="nil"/>
              <w:left w:val="nil"/>
              <w:bottom w:val="single" w:sz="4" w:space="0" w:color="auto"/>
              <w:right w:val="single" w:sz="4" w:space="0" w:color="auto"/>
            </w:tcBorders>
            <w:shd w:val="clear" w:color="auto" w:fill="auto"/>
            <w:noWrap/>
            <w:vAlign w:val="center"/>
            <w:hideMark/>
          </w:tcPr>
          <w:p w14:paraId="77154D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832</w:t>
            </w:r>
          </w:p>
        </w:tc>
        <w:tc>
          <w:tcPr>
            <w:tcW w:w="480" w:type="pct"/>
            <w:tcBorders>
              <w:top w:val="nil"/>
              <w:left w:val="nil"/>
              <w:bottom w:val="single" w:sz="4" w:space="0" w:color="auto"/>
              <w:right w:val="single" w:sz="4" w:space="0" w:color="auto"/>
            </w:tcBorders>
            <w:shd w:val="clear" w:color="auto" w:fill="auto"/>
            <w:noWrap/>
            <w:vAlign w:val="center"/>
            <w:hideMark/>
          </w:tcPr>
          <w:p w14:paraId="0741E9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951</w:t>
            </w:r>
          </w:p>
        </w:tc>
        <w:tc>
          <w:tcPr>
            <w:tcW w:w="626" w:type="pct"/>
            <w:tcBorders>
              <w:top w:val="nil"/>
              <w:left w:val="nil"/>
              <w:bottom w:val="single" w:sz="4" w:space="0" w:color="auto"/>
              <w:right w:val="single" w:sz="4" w:space="0" w:color="auto"/>
            </w:tcBorders>
            <w:shd w:val="clear" w:color="auto" w:fill="auto"/>
            <w:noWrap/>
            <w:vAlign w:val="center"/>
            <w:hideMark/>
          </w:tcPr>
          <w:p w14:paraId="06AC29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 (11.7%)</w:t>
            </w:r>
          </w:p>
        </w:tc>
        <w:tc>
          <w:tcPr>
            <w:tcW w:w="345" w:type="pct"/>
            <w:tcBorders>
              <w:top w:val="nil"/>
              <w:left w:val="nil"/>
              <w:bottom w:val="single" w:sz="4" w:space="0" w:color="auto"/>
              <w:right w:val="single" w:sz="4" w:space="0" w:color="auto"/>
            </w:tcBorders>
            <w:shd w:val="clear" w:color="auto" w:fill="auto"/>
            <w:noWrap/>
            <w:vAlign w:val="center"/>
            <w:hideMark/>
          </w:tcPr>
          <w:p w14:paraId="15D3B5B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11.7%</w:t>
            </w:r>
          </w:p>
        </w:tc>
      </w:tr>
      <w:tr w:rsidR="00F85A46" w:rsidRPr="006B42D3" w14:paraId="6B4E76D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96F5AB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Missouri</w:t>
            </w:r>
          </w:p>
        </w:tc>
        <w:tc>
          <w:tcPr>
            <w:tcW w:w="591" w:type="pct"/>
            <w:tcBorders>
              <w:top w:val="nil"/>
              <w:left w:val="nil"/>
              <w:bottom w:val="single" w:sz="4" w:space="0" w:color="auto"/>
              <w:right w:val="single" w:sz="4" w:space="0" w:color="auto"/>
            </w:tcBorders>
            <w:shd w:val="clear" w:color="auto" w:fill="auto"/>
            <w:noWrap/>
            <w:vAlign w:val="center"/>
            <w:hideMark/>
          </w:tcPr>
          <w:p w14:paraId="6FF7BA9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1,425,436</w:t>
            </w:r>
          </w:p>
        </w:tc>
        <w:tc>
          <w:tcPr>
            <w:tcW w:w="625" w:type="pct"/>
            <w:tcBorders>
              <w:top w:val="nil"/>
              <w:left w:val="nil"/>
              <w:bottom w:val="single" w:sz="4" w:space="0" w:color="auto"/>
              <w:right w:val="single" w:sz="4" w:space="0" w:color="auto"/>
            </w:tcBorders>
            <w:shd w:val="clear" w:color="auto" w:fill="auto"/>
            <w:noWrap/>
            <w:vAlign w:val="center"/>
            <w:hideMark/>
          </w:tcPr>
          <w:p w14:paraId="0DBD9E0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15,800</w:t>
            </w:r>
          </w:p>
        </w:tc>
        <w:tc>
          <w:tcPr>
            <w:tcW w:w="417" w:type="pct"/>
            <w:tcBorders>
              <w:top w:val="nil"/>
              <w:left w:val="nil"/>
              <w:bottom w:val="single" w:sz="4" w:space="0" w:color="auto"/>
              <w:right w:val="single" w:sz="4" w:space="0" w:color="auto"/>
            </w:tcBorders>
            <w:shd w:val="clear" w:color="auto" w:fill="auto"/>
            <w:noWrap/>
            <w:vAlign w:val="center"/>
            <w:hideMark/>
          </w:tcPr>
          <w:p w14:paraId="3E64398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1,900</w:t>
            </w:r>
          </w:p>
        </w:tc>
        <w:tc>
          <w:tcPr>
            <w:tcW w:w="338" w:type="pct"/>
            <w:tcBorders>
              <w:top w:val="nil"/>
              <w:left w:val="nil"/>
              <w:bottom w:val="single" w:sz="4" w:space="0" w:color="auto"/>
              <w:right w:val="single" w:sz="4" w:space="0" w:color="auto"/>
            </w:tcBorders>
            <w:shd w:val="clear" w:color="auto" w:fill="auto"/>
            <w:noWrap/>
            <w:vAlign w:val="bottom"/>
            <w:hideMark/>
          </w:tcPr>
          <w:p w14:paraId="25FEBD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w:t>
            </w:r>
          </w:p>
        </w:tc>
        <w:tc>
          <w:tcPr>
            <w:tcW w:w="486" w:type="pct"/>
            <w:tcBorders>
              <w:top w:val="nil"/>
              <w:left w:val="nil"/>
              <w:bottom w:val="single" w:sz="4" w:space="0" w:color="auto"/>
              <w:right w:val="single" w:sz="4" w:space="0" w:color="auto"/>
            </w:tcBorders>
            <w:shd w:val="clear" w:color="auto" w:fill="auto"/>
            <w:noWrap/>
            <w:vAlign w:val="center"/>
            <w:hideMark/>
          </w:tcPr>
          <w:p w14:paraId="38C6A3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15,377</w:t>
            </w:r>
          </w:p>
        </w:tc>
        <w:tc>
          <w:tcPr>
            <w:tcW w:w="399" w:type="pct"/>
            <w:tcBorders>
              <w:top w:val="nil"/>
              <w:left w:val="nil"/>
              <w:bottom w:val="single" w:sz="4" w:space="0" w:color="auto"/>
              <w:right w:val="single" w:sz="4" w:space="0" w:color="auto"/>
            </w:tcBorders>
            <w:shd w:val="clear" w:color="auto" w:fill="auto"/>
            <w:noWrap/>
            <w:vAlign w:val="center"/>
            <w:hideMark/>
          </w:tcPr>
          <w:p w14:paraId="3776566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1,845</w:t>
            </w:r>
          </w:p>
        </w:tc>
        <w:tc>
          <w:tcPr>
            <w:tcW w:w="480" w:type="pct"/>
            <w:tcBorders>
              <w:top w:val="nil"/>
              <w:left w:val="nil"/>
              <w:bottom w:val="single" w:sz="4" w:space="0" w:color="auto"/>
              <w:right w:val="single" w:sz="4" w:space="0" w:color="auto"/>
            </w:tcBorders>
            <w:shd w:val="clear" w:color="auto" w:fill="auto"/>
            <w:noWrap/>
            <w:vAlign w:val="center"/>
            <w:hideMark/>
          </w:tcPr>
          <w:p w14:paraId="51DE17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445</w:t>
            </w:r>
          </w:p>
        </w:tc>
        <w:tc>
          <w:tcPr>
            <w:tcW w:w="626" w:type="pct"/>
            <w:tcBorders>
              <w:top w:val="nil"/>
              <w:left w:val="nil"/>
              <w:bottom w:val="single" w:sz="4" w:space="0" w:color="auto"/>
              <w:right w:val="single" w:sz="4" w:space="0" w:color="auto"/>
            </w:tcBorders>
            <w:shd w:val="clear" w:color="auto" w:fill="auto"/>
            <w:noWrap/>
            <w:vAlign w:val="center"/>
            <w:hideMark/>
          </w:tcPr>
          <w:p w14:paraId="5040C74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 (2.9%)</w:t>
            </w:r>
          </w:p>
        </w:tc>
        <w:tc>
          <w:tcPr>
            <w:tcW w:w="345" w:type="pct"/>
            <w:tcBorders>
              <w:top w:val="nil"/>
              <w:left w:val="nil"/>
              <w:bottom w:val="single" w:sz="4" w:space="0" w:color="auto"/>
              <w:right w:val="single" w:sz="4" w:space="0" w:color="auto"/>
            </w:tcBorders>
            <w:shd w:val="clear" w:color="auto" w:fill="auto"/>
            <w:noWrap/>
            <w:vAlign w:val="center"/>
            <w:hideMark/>
          </w:tcPr>
          <w:p w14:paraId="602AF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2.9%</w:t>
            </w:r>
          </w:p>
        </w:tc>
      </w:tr>
      <w:tr w:rsidR="00F85A46" w:rsidRPr="006B42D3" w14:paraId="5D9F560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C31490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Montana</w:t>
            </w:r>
          </w:p>
        </w:tc>
        <w:tc>
          <w:tcPr>
            <w:tcW w:w="591" w:type="pct"/>
            <w:tcBorders>
              <w:top w:val="nil"/>
              <w:left w:val="nil"/>
              <w:bottom w:val="single" w:sz="4" w:space="0" w:color="auto"/>
              <w:right w:val="single" w:sz="4" w:space="0" w:color="auto"/>
            </w:tcBorders>
            <w:shd w:val="clear" w:color="auto" w:fill="auto"/>
            <w:noWrap/>
            <w:vAlign w:val="center"/>
            <w:hideMark/>
          </w:tcPr>
          <w:p w14:paraId="49CA88C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223,563</w:t>
            </w:r>
          </w:p>
        </w:tc>
        <w:tc>
          <w:tcPr>
            <w:tcW w:w="625" w:type="pct"/>
            <w:tcBorders>
              <w:top w:val="nil"/>
              <w:left w:val="nil"/>
              <w:bottom w:val="single" w:sz="4" w:space="0" w:color="auto"/>
              <w:right w:val="single" w:sz="4" w:space="0" w:color="auto"/>
            </w:tcBorders>
            <w:shd w:val="clear" w:color="auto" w:fill="auto"/>
            <w:noWrap/>
            <w:vAlign w:val="center"/>
            <w:hideMark/>
          </w:tcPr>
          <w:p w14:paraId="79EEE7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900</w:t>
            </w:r>
          </w:p>
        </w:tc>
        <w:tc>
          <w:tcPr>
            <w:tcW w:w="417" w:type="pct"/>
            <w:tcBorders>
              <w:top w:val="nil"/>
              <w:left w:val="nil"/>
              <w:bottom w:val="single" w:sz="4" w:space="0" w:color="auto"/>
              <w:right w:val="single" w:sz="4" w:space="0" w:color="auto"/>
            </w:tcBorders>
            <w:shd w:val="clear" w:color="auto" w:fill="auto"/>
            <w:noWrap/>
            <w:vAlign w:val="center"/>
            <w:hideMark/>
          </w:tcPr>
          <w:p w14:paraId="5D2E617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70</w:t>
            </w:r>
          </w:p>
        </w:tc>
        <w:tc>
          <w:tcPr>
            <w:tcW w:w="338" w:type="pct"/>
            <w:tcBorders>
              <w:top w:val="nil"/>
              <w:left w:val="nil"/>
              <w:bottom w:val="single" w:sz="4" w:space="0" w:color="auto"/>
              <w:right w:val="single" w:sz="4" w:space="0" w:color="auto"/>
            </w:tcBorders>
            <w:shd w:val="clear" w:color="auto" w:fill="auto"/>
            <w:noWrap/>
            <w:vAlign w:val="bottom"/>
            <w:hideMark/>
          </w:tcPr>
          <w:p w14:paraId="575D7F6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8.0%</w:t>
            </w:r>
          </w:p>
        </w:tc>
        <w:tc>
          <w:tcPr>
            <w:tcW w:w="486" w:type="pct"/>
            <w:tcBorders>
              <w:top w:val="nil"/>
              <w:left w:val="nil"/>
              <w:bottom w:val="single" w:sz="4" w:space="0" w:color="auto"/>
              <w:right w:val="single" w:sz="4" w:space="0" w:color="auto"/>
            </w:tcBorders>
            <w:shd w:val="clear" w:color="auto" w:fill="auto"/>
            <w:noWrap/>
            <w:vAlign w:val="center"/>
            <w:hideMark/>
          </w:tcPr>
          <w:p w14:paraId="38EE3BB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2,412</w:t>
            </w:r>
          </w:p>
        </w:tc>
        <w:tc>
          <w:tcPr>
            <w:tcW w:w="399" w:type="pct"/>
            <w:tcBorders>
              <w:top w:val="nil"/>
              <w:left w:val="nil"/>
              <w:bottom w:val="single" w:sz="4" w:space="0" w:color="auto"/>
              <w:right w:val="single" w:sz="4" w:space="0" w:color="auto"/>
            </w:tcBorders>
            <w:shd w:val="clear" w:color="auto" w:fill="auto"/>
            <w:noWrap/>
            <w:vAlign w:val="center"/>
            <w:hideMark/>
          </w:tcPr>
          <w:p w14:paraId="26766B8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w:t>
            </w:r>
          </w:p>
        </w:tc>
        <w:tc>
          <w:tcPr>
            <w:tcW w:w="480" w:type="pct"/>
            <w:tcBorders>
              <w:top w:val="nil"/>
              <w:left w:val="nil"/>
              <w:bottom w:val="single" w:sz="4" w:space="0" w:color="auto"/>
              <w:right w:val="single" w:sz="4" w:space="0" w:color="auto"/>
            </w:tcBorders>
            <w:shd w:val="clear" w:color="auto" w:fill="auto"/>
            <w:noWrap/>
            <w:vAlign w:val="center"/>
            <w:hideMark/>
          </w:tcPr>
          <w:p w14:paraId="2808A1F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-1,546</w:t>
            </w:r>
          </w:p>
        </w:tc>
        <w:tc>
          <w:tcPr>
            <w:tcW w:w="626" w:type="pct"/>
            <w:tcBorders>
              <w:top w:val="nil"/>
              <w:left w:val="nil"/>
              <w:bottom w:val="single" w:sz="4" w:space="0" w:color="auto"/>
              <w:right w:val="single" w:sz="4" w:space="0" w:color="auto"/>
            </w:tcBorders>
            <w:shd w:val="clear" w:color="auto" w:fill="auto"/>
            <w:noWrap/>
            <w:vAlign w:val="center"/>
            <w:hideMark/>
          </w:tcPr>
          <w:p w14:paraId="6E396A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-123 (-64.1%)</w:t>
            </w:r>
          </w:p>
        </w:tc>
        <w:tc>
          <w:tcPr>
            <w:tcW w:w="345" w:type="pct"/>
            <w:tcBorders>
              <w:top w:val="nil"/>
              <w:left w:val="nil"/>
              <w:bottom w:val="single" w:sz="4" w:space="0" w:color="auto"/>
              <w:right w:val="single" w:sz="4" w:space="0" w:color="auto"/>
            </w:tcBorders>
            <w:shd w:val="clear" w:color="auto" w:fill="auto"/>
            <w:noWrap/>
            <w:vAlign w:val="center"/>
            <w:hideMark/>
          </w:tcPr>
          <w:p w14:paraId="2BB1C3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-64.1%</w:t>
            </w:r>
          </w:p>
        </w:tc>
      </w:tr>
      <w:tr w:rsidR="00F85A46" w:rsidRPr="006B42D3" w14:paraId="5E3F76B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4B4A66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Nebraska</w:t>
            </w:r>
          </w:p>
        </w:tc>
        <w:tc>
          <w:tcPr>
            <w:tcW w:w="591" w:type="pct"/>
            <w:tcBorders>
              <w:top w:val="nil"/>
              <w:left w:val="nil"/>
              <w:bottom w:val="single" w:sz="4" w:space="0" w:color="auto"/>
              <w:right w:val="single" w:sz="4" w:space="0" w:color="auto"/>
            </w:tcBorders>
            <w:shd w:val="clear" w:color="auto" w:fill="auto"/>
            <w:noWrap/>
            <w:vAlign w:val="center"/>
            <w:hideMark/>
          </w:tcPr>
          <w:p w14:paraId="615FD4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459,221</w:t>
            </w:r>
          </w:p>
        </w:tc>
        <w:tc>
          <w:tcPr>
            <w:tcW w:w="625" w:type="pct"/>
            <w:tcBorders>
              <w:top w:val="nil"/>
              <w:left w:val="nil"/>
              <w:bottom w:val="single" w:sz="4" w:space="0" w:color="auto"/>
              <w:right w:val="single" w:sz="4" w:space="0" w:color="auto"/>
            </w:tcBorders>
            <w:shd w:val="clear" w:color="auto" w:fill="auto"/>
            <w:noWrap/>
            <w:vAlign w:val="center"/>
            <w:hideMark/>
          </w:tcPr>
          <w:p w14:paraId="3477201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3,800</w:t>
            </w:r>
          </w:p>
        </w:tc>
        <w:tc>
          <w:tcPr>
            <w:tcW w:w="417" w:type="pct"/>
            <w:tcBorders>
              <w:top w:val="nil"/>
              <w:left w:val="nil"/>
              <w:bottom w:val="single" w:sz="4" w:space="0" w:color="auto"/>
              <w:right w:val="single" w:sz="4" w:space="0" w:color="auto"/>
            </w:tcBorders>
            <w:shd w:val="clear" w:color="auto" w:fill="auto"/>
            <w:noWrap/>
            <w:vAlign w:val="center"/>
            <w:hideMark/>
          </w:tcPr>
          <w:p w14:paraId="5918115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490</w:t>
            </w:r>
          </w:p>
        </w:tc>
        <w:tc>
          <w:tcPr>
            <w:tcW w:w="338" w:type="pct"/>
            <w:tcBorders>
              <w:top w:val="nil"/>
              <w:left w:val="nil"/>
              <w:bottom w:val="single" w:sz="4" w:space="0" w:color="auto"/>
              <w:right w:val="single" w:sz="4" w:space="0" w:color="auto"/>
            </w:tcBorders>
            <w:shd w:val="clear" w:color="auto" w:fill="auto"/>
            <w:noWrap/>
            <w:vAlign w:val="bottom"/>
            <w:hideMark/>
          </w:tcPr>
          <w:p w14:paraId="0B5D11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13.1%</w:t>
            </w:r>
          </w:p>
        </w:tc>
        <w:tc>
          <w:tcPr>
            <w:tcW w:w="486" w:type="pct"/>
            <w:tcBorders>
              <w:top w:val="nil"/>
              <w:left w:val="nil"/>
              <w:bottom w:val="single" w:sz="4" w:space="0" w:color="auto"/>
              <w:right w:val="single" w:sz="4" w:space="0" w:color="auto"/>
            </w:tcBorders>
            <w:shd w:val="clear" w:color="auto" w:fill="auto"/>
            <w:noWrap/>
            <w:vAlign w:val="center"/>
            <w:hideMark/>
          </w:tcPr>
          <w:p w14:paraId="0C850E6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4,954</w:t>
            </w:r>
          </w:p>
        </w:tc>
        <w:tc>
          <w:tcPr>
            <w:tcW w:w="399" w:type="pct"/>
            <w:tcBorders>
              <w:top w:val="nil"/>
              <w:left w:val="nil"/>
              <w:bottom w:val="single" w:sz="4" w:space="0" w:color="auto"/>
              <w:right w:val="single" w:sz="4" w:space="0" w:color="auto"/>
            </w:tcBorders>
            <w:shd w:val="clear" w:color="auto" w:fill="auto"/>
            <w:noWrap/>
            <w:vAlign w:val="center"/>
            <w:hideMark/>
          </w:tcPr>
          <w:p w14:paraId="678681C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648</w:t>
            </w:r>
          </w:p>
        </w:tc>
        <w:tc>
          <w:tcPr>
            <w:tcW w:w="480" w:type="pct"/>
            <w:tcBorders>
              <w:top w:val="nil"/>
              <w:left w:val="nil"/>
              <w:bottom w:val="single" w:sz="4" w:space="0" w:color="auto"/>
              <w:right w:val="single" w:sz="4" w:space="0" w:color="auto"/>
            </w:tcBorders>
            <w:shd w:val="clear" w:color="auto" w:fill="auto"/>
            <w:noWrap/>
            <w:vAlign w:val="center"/>
            <w:hideMark/>
          </w:tcPr>
          <w:p w14:paraId="2E2E5D0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-1,179</w:t>
            </w:r>
          </w:p>
        </w:tc>
        <w:tc>
          <w:tcPr>
            <w:tcW w:w="626" w:type="pct"/>
            <w:tcBorders>
              <w:top w:val="nil"/>
              <w:left w:val="nil"/>
              <w:bottom w:val="single" w:sz="4" w:space="0" w:color="auto"/>
              <w:right w:val="single" w:sz="4" w:space="0" w:color="auto"/>
            </w:tcBorders>
            <w:shd w:val="clear" w:color="auto" w:fill="auto"/>
            <w:noWrap/>
            <w:vAlign w:val="center"/>
            <w:hideMark/>
          </w:tcPr>
          <w:p w14:paraId="43B3C1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 xml:space="preserve">-154 (-23.8%) </w:t>
            </w:r>
          </w:p>
        </w:tc>
        <w:tc>
          <w:tcPr>
            <w:tcW w:w="345" w:type="pct"/>
            <w:tcBorders>
              <w:top w:val="nil"/>
              <w:left w:val="nil"/>
              <w:bottom w:val="single" w:sz="4" w:space="0" w:color="auto"/>
              <w:right w:val="single" w:sz="4" w:space="0" w:color="auto"/>
            </w:tcBorders>
            <w:shd w:val="clear" w:color="auto" w:fill="auto"/>
            <w:noWrap/>
            <w:vAlign w:val="center"/>
            <w:hideMark/>
          </w:tcPr>
          <w:p w14:paraId="620B15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-23.8%</w:t>
            </w:r>
          </w:p>
        </w:tc>
      </w:tr>
      <w:tr w:rsidR="00F85A46" w:rsidRPr="006B42D3" w14:paraId="2780606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3B918F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lastRenderedPageBreak/>
              <w:t>Nevada</w:t>
            </w:r>
          </w:p>
        </w:tc>
        <w:tc>
          <w:tcPr>
            <w:tcW w:w="591" w:type="pct"/>
            <w:tcBorders>
              <w:top w:val="nil"/>
              <w:left w:val="nil"/>
              <w:bottom w:val="single" w:sz="4" w:space="0" w:color="auto"/>
              <w:right w:val="single" w:sz="4" w:space="0" w:color="auto"/>
            </w:tcBorders>
            <w:shd w:val="clear" w:color="auto" w:fill="auto"/>
            <w:noWrap/>
            <w:vAlign w:val="center"/>
            <w:hideMark/>
          </w:tcPr>
          <w:p w14:paraId="2EFFFC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665,008</w:t>
            </w:r>
          </w:p>
        </w:tc>
        <w:tc>
          <w:tcPr>
            <w:tcW w:w="625" w:type="pct"/>
            <w:tcBorders>
              <w:top w:val="nil"/>
              <w:left w:val="nil"/>
              <w:bottom w:val="single" w:sz="4" w:space="0" w:color="auto"/>
              <w:right w:val="single" w:sz="4" w:space="0" w:color="auto"/>
            </w:tcBorders>
            <w:shd w:val="clear" w:color="auto" w:fill="auto"/>
            <w:noWrap/>
            <w:vAlign w:val="center"/>
            <w:hideMark/>
          </w:tcPr>
          <w:p w14:paraId="2D95C1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7,200</w:t>
            </w:r>
          </w:p>
        </w:tc>
        <w:tc>
          <w:tcPr>
            <w:tcW w:w="417" w:type="pct"/>
            <w:tcBorders>
              <w:top w:val="nil"/>
              <w:left w:val="nil"/>
              <w:bottom w:val="single" w:sz="4" w:space="0" w:color="auto"/>
              <w:right w:val="single" w:sz="4" w:space="0" w:color="auto"/>
            </w:tcBorders>
            <w:shd w:val="clear" w:color="auto" w:fill="auto"/>
            <w:noWrap/>
            <w:vAlign w:val="center"/>
            <w:hideMark/>
          </w:tcPr>
          <w:p w14:paraId="65282DB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1,430</w:t>
            </w:r>
          </w:p>
        </w:tc>
        <w:tc>
          <w:tcPr>
            <w:tcW w:w="338" w:type="pct"/>
            <w:tcBorders>
              <w:top w:val="nil"/>
              <w:left w:val="nil"/>
              <w:bottom w:val="single" w:sz="4" w:space="0" w:color="auto"/>
              <w:right w:val="single" w:sz="4" w:space="0" w:color="auto"/>
            </w:tcBorders>
            <w:shd w:val="clear" w:color="auto" w:fill="auto"/>
            <w:noWrap/>
            <w:vAlign w:val="bottom"/>
            <w:hideMark/>
          </w:tcPr>
          <w:p w14:paraId="516F3F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w:t>
            </w:r>
          </w:p>
        </w:tc>
        <w:tc>
          <w:tcPr>
            <w:tcW w:w="486" w:type="pct"/>
            <w:tcBorders>
              <w:top w:val="nil"/>
              <w:left w:val="nil"/>
              <w:bottom w:val="single" w:sz="4" w:space="0" w:color="auto"/>
              <w:right w:val="single" w:sz="4" w:space="0" w:color="auto"/>
            </w:tcBorders>
            <w:shd w:val="clear" w:color="auto" w:fill="auto"/>
            <w:noWrap/>
            <w:vAlign w:val="center"/>
            <w:hideMark/>
          </w:tcPr>
          <w:p w14:paraId="33D34AB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7,174</w:t>
            </w:r>
          </w:p>
        </w:tc>
        <w:tc>
          <w:tcPr>
            <w:tcW w:w="399" w:type="pct"/>
            <w:tcBorders>
              <w:top w:val="nil"/>
              <w:left w:val="nil"/>
              <w:bottom w:val="single" w:sz="4" w:space="0" w:color="auto"/>
              <w:right w:val="single" w:sz="4" w:space="0" w:color="auto"/>
            </w:tcBorders>
            <w:shd w:val="clear" w:color="auto" w:fill="auto"/>
            <w:noWrap/>
            <w:vAlign w:val="center"/>
            <w:hideMark/>
          </w:tcPr>
          <w:p w14:paraId="4BE70D2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1,431</w:t>
            </w:r>
          </w:p>
        </w:tc>
        <w:tc>
          <w:tcPr>
            <w:tcW w:w="480" w:type="pct"/>
            <w:tcBorders>
              <w:top w:val="nil"/>
              <w:left w:val="nil"/>
              <w:bottom w:val="single" w:sz="4" w:space="0" w:color="auto"/>
              <w:right w:val="single" w:sz="4" w:space="0" w:color="auto"/>
            </w:tcBorders>
            <w:shd w:val="clear" w:color="auto" w:fill="auto"/>
            <w:noWrap/>
            <w:vAlign w:val="center"/>
            <w:hideMark/>
          </w:tcPr>
          <w:p w14:paraId="79F0587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w:t>
            </w:r>
          </w:p>
        </w:tc>
        <w:tc>
          <w:tcPr>
            <w:tcW w:w="626" w:type="pct"/>
            <w:tcBorders>
              <w:top w:val="nil"/>
              <w:left w:val="nil"/>
              <w:bottom w:val="single" w:sz="4" w:space="0" w:color="auto"/>
              <w:right w:val="single" w:sz="4" w:space="0" w:color="auto"/>
            </w:tcBorders>
            <w:shd w:val="clear" w:color="auto" w:fill="auto"/>
            <w:noWrap/>
            <w:vAlign w:val="center"/>
            <w:hideMark/>
          </w:tcPr>
          <w:p w14:paraId="147FFD5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 (-0.1%)</w:t>
            </w:r>
          </w:p>
        </w:tc>
        <w:tc>
          <w:tcPr>
            <w:tcW w:w="345" w:type="pct"/>
            <w:tcBorders>
              <w:top w:val="nil"/>
              <w:left w:val="nil"/>
              <w:bottom w:val="single" w:sz="4" w:space="0" w:color="auto"/>
              <w:right w:val="single" w:sz="4" w:space="0" w:color="auto"/>
            </w:tcBorders>
            <w:shd w:val="clear" w:color="auto" w:fill="auto"/>
            <w:noWrap/>
            <w:vAlign w:val="center"/>
            <w:hideMark/>
          </w:tcPr>
          <w:p w14:paraId="0D26E08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-0.1%</w:t>
            </w:r>
          </w:p>
        </w:tc>
      </w:tr>
      <w:tr w:rsidR="00F85A46" w:rsidRPr="006B42D3" w14:paraId="0312C5C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300171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Hampshire</w:t>
            </w:r>
          </w:p>
        </w:tc>
        <w:tc>
          <w:tcPr>
            <w:tcW w:w="591" w:type="pct"/>
            <w:tcBorders>
              <w:top w:val="nil"/>
              <w:left w:val="nil"/>
              <w:bottom w:val="single" w:sz="4" w:space="0" w:color="auto"/>
              <w:right w:val="single" w:sz="4" w:space="0" w:color="auto"/>
            </w:tcBorders>
            <w:shd w:val="clear" w:color="auto" w:fill="auto"/>
            <w:noWrap/>
            <w:vAlign w:val="center"/>
            <w:hideMark/>
          </w:tcPr>
          <w:p w14:paraId="3582402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287,234</w:t>
            </w:r>
          </w:p>
        </w:tc>
        <w:tc>
          <w:tcPr>
            <w:tcW w:w="625" w:type="pct"/>
            <w:tcBorders>
              <w:top w:val="nil"/>
              <w:left w:val="nil"/>
              <w:bottom w:val="single" w:sz="4" w:space="0" w:color="auto"/>
              <w:right w:val="single" w:sz="4" w:space="0" w:color="auto"/>
            </w:tcBorders>
            <w:shd w:val="clear" w:color="auto" w:fill="auto"/>
            <w:noWrap/>
            <w:vAlign w:val="center"/>
            <w:hideMark/>
          </w:tcPr>
          <w:p w14:paraId="60E48CA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3,000</w:t>
            </w:r>
          </w:p>
        </w:tc>
        <w:tc>
          <w:tcPr>
            <w:tcW w:w="417" w:type="pct"/>
            <w:tcBorders>
              <w:top w:val="nil"/>
              <w:left w:val="nil"/>
              <w:bottom w:val="single" w:sz="4" w:space="0" w:color="auto"/>
              <w:right w:val="single" w:sz="4" w:space="0" w:color="auto"/>
            </w:tcBorders>
            <w:shd w:val="clear" w:color="auto" w:fill="auto"/>
            <w:noWrap/>
            <w:vAlign w:val="center"/>
            <w:hideMark/>
          </w:tcPr>
          <w:p w14:paraId="3AF5147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330</w:t>
            </w:r>
          </w:p>
        </w:tc>
        <w:tc>
          <w:tcPr>
            <w:tcW w:w="338" w:type="pct"/>
            <w:tcBorders>
              <w:top w:val="nil"/>
              <w:left w:val="nil"/>
              <w:bottom w:val="single" w:sz="4" w:space="0" w:color="auto"/>
              <w:right w:val="single" w:sz="4" w:space="0" w:color="auto"/>
            </w:tcBorders>
            <w:shd w:val="clear" w:color="auto" w:fill="auto"/>
            <w:noWrap/>
            <w:vAlign w:val="bottom"/>
            <w:hideMark/>
          </w:tcPr>
          <w:p w14:paraId="671F41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10.9%</w:t>
            </w:r>
          </w:p>
        </w:tc>
        <w:tc>
          <w:tcPr>
            <w:tcW w:w="486" w:type="pct"/>
            <w:tcBorders>
              <w:top w:val="nil"/>
              <w:left w:val="nil"/>
              <w:bottom w:val="single" w:sz="4" w:space="0" w:color="auto"/>
              <w:right w:val="single" w:sz="4" w:space="0" w:color="auto"/>
            </w:tcBorders>
            <w:shd w:val="clear" w:color="auto" w:fill="auto"/>
            <w:noWrap/>
            <w:vAlign w:val="center"/>
            <w:hideMark/>
          </w:tcPr>
          <w:p w14:paraId="351024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3,099</w:t>
            </w:r>
          </w:p>
        </w:tc>
        <w:tc>
          <w:tcPr>
            <w:tcW w:w="399" w:type="pct"/>
            <w:tcBorders>
              <w:top w:val="nil"/>
              <w:left w:val="nil"/>
              <w:bottom w:val="single" w:sz="4" w:space="0" w:color="auto"/>
              <w:right w:val="single" w:sz="4" w:space="0" w:color="auto"/>
            </w:tcBorders>
            <w:shd w:val="clear" w:color="auto" w:fill="auto"/>
            <w:noWrap/>
            <w:vAlign w:val="center"/>
            <w:hideMark/>
          </w:tcPr>
          <w:p w14:paraId="4758483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338</w:t>
            </w:r>
          </w:p>
        </w:tc>
        <w:tc>
          <w:tcPr>
            <w:tcW w:w="480" w:type="pct"/>
            <w:tcBorders>
              <w:top w:val="nil"/>
              <w:left w:val="nil"/>
              <w:bottom w:val="single" w:sz="4" w:space="0" w:color="auto"/>
              <w:right w:val="single" w:sz="4" w:space="0" w:color="auto"/>
            </w:tcBorders>
            <w:shd w:val="clear" w:color="auto" w:fill="auto"/>
            <w:noWrap/>
            <w:vAlign w:val="center"/>
            <w:hideMark/>
          </w:tcPr>
          <w:p w14:paraId="20D62E0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w:t>
            </w:r>
          </w:p>
        </w:tc>
        <w:tc>
          <w:tcPr>
            <w:tcW w:w="626" w:type="pct"/>
            <w:tcBorders>
              <w:top w:val="nil"/>
              <w:left w:val="nil"/>
              <w:bottom w:val="single" w:sz="4" w:space="0" w:color="auto"/>
              <w:right w:val="single" w:sz="4" w:space="0" w:color="auto"/>
            </w:tcBorders>
            <w:shd w:val="clear" w:color="auto" w:fill="auto"/>
            <w:noWrap/>
            <w:vAlign w:val="center"/>
            <w:hideMark/>
          </w:tcPr>
          <w:p w14:paraId="53B0C58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 (-2.6%)</w:t>
            </w:r>
          </w:p>
        </w:tc>
        <w:tc>
          <w:tcPr>
            <w:tcW w:w="345" w:type="pct"/>
            <w:tcBorders>
              <w:top w:val="nil"/>
              <w:left w:val="nil"/>
              <w:bottom w:val="single" w:sz="4" w:space="0" w:color="auto"/>
              <w:right w:val="single" w:sz="4" w:space="0" w:color="auto"/>
            </w:tcBorders>
            <w:shd w:val="clear" w:color="auto" w:fill="auto"/>
            <w:noWrap/>
            <w:vAlign w:val="center"/>
            <w:hideMark/>
          </w:tcPr>
          <w:p w14:paraId="3F96464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066DB3D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23AD8D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Jersey</w:t>
            </w:r>
          </w:p>
        </w:tc>
        <w:tc>
          <w:tcPr>
            <w:tcW w:w="591" w:type="pct"/>
            <w:tcBorders>
              <w:top w:val="nil"/>
              <w:left w:val="nil"/>
              <w:bottom w:val="single" w:sz="4" w:space="0" w:color="auto"/>
              <w:right w:val="single" w:sz="4" w:space="0" w:color="auto"/>
            </w:tcBorders>
            <w:shd w:val="clear" w:color="auto" w:fill="auto"/>
            <w:noWrap/>
            <w:vAlign w:val="center"/>
            <w:hideMark/>
          </w:tcPr>
          <w:p w14:paraId="269D46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2,065,214</w:t>
            </w:r>
          </w:p>
        </w:tc>
        <w:tc>
          <w:tcPr>
            <w:tcW w:w="625" w:type="pct"/>
            <w:tcBorders>
              <w:top w:val="nil"/>
              <w:left w:val="nil"/>
              <w:bottom w:val="single" w:sz="4" w:space="0" w:color="auto"/>
              <w:right w:val="single" w:sz="4" w:space="0" w:color="auto"/>
            </w:tcBorders>
            <w:shd w:val="clear" w:color="auto" w:fill="auto"/>
            <w:noWrap/>
            <w:vAlign w:val="center"/>
            <w:hideMark/>
          </w:tcPr>
          <w:p w14:paraId="7A9E46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17,300</w:t>
            </w:r>
          </w:p>
        </w:tc>
        <w:tc>
          <w:tcPr>
            <w:tcW w:w="417" w:type="pct"/>
            <w:tcBorders>
              <w:top w:val="nil"/>
              <w:left w:val="nil"/>
              <w:bottom w:val="single" w:sz="4" w:space="0" w:color="auto"/>
              <w:right w:val="single" w:sz="4" w:space="0" w:color="auto"/>
            </w:tcBorders>
            <w:shd w:val="clear" w:color="auto" w:fill="auto"/>
            <w:noWrap/>
            <w:vAlign w:val="center"/>
            <w:hideMark/>
          </w:tcPr>
          <w:p w14:paraId="24FE4C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4,160</w:t>
            </w:r>
          </w:p>
        </w:tc>
        <w:tc>
          <w:tcPr>
            <w:tcW w:w="338" w:type="pct"/>
            <w:tcBorders>
              <w:top w:val="nil"/>
              <w:left w:val="nil"/>
              <w:bottom w:val="single" w:sz="4" w:space="0" w:color="auto"/>
              <w:right w:val="single" w:sz="4" w:space="0" w:color="auto"/>
            </w:tcBorders>
            <w:shd w:val="clear" w:color="auto" w:fill="auto"/>
            <w:noWrap/>
            <w:vAlign w:val="bottom"/>
            <w:hideMark/>
          </w:tcPr>
          <w:p w14:paraId="4AD922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24.0%</w:t>
            </w:r>
          </w:p>
        </w:tc>
        <w:tc>
          <w:tcPr>
            <w:tcW w:w="486" w:type="pct"/>
            <w:tcBorders>
              <w:top w:val="nil"/>
              <w:left w:val="nil"/>
              <w:bottom w:val="single" w:sz="4" w:space="0" w:color="auto"/>
              <w:right w:val="single" w:sz="4" w:space="0" w:color="auto"/>
            </w:tcBorders>
            <w:shd w:val="clear" w:color="auto" w:fill="auto"/>
            <w:noWrap/>
            <w:vAlign w:val="center"/>
            <w:hideMark/>
          </w:tcPr>
          <w:p w14:paraId="06FFB2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22,278</w:t>
            </w:r>
          </w:p>
        </w:tc>
        <w:tc>
          <w:tcPr>
            <w:tcW w:w="399" w:type="pct"/>
            <w:tcBorders>
              <w:top w:val="nil"/>
              <w:left w:val="nil"/>
              <w:bottom w:val="single" w:sz="4" w:space="0" w:color="auto"/>
              <w:right w:val="single" w:sz="4" w:space="0" w:color="auto"/>
            </w:tcBorders>
            <w:shd w:val="clear" w:color="auto" w:fill="auto"/>
            <w:noWrap/>
            <w:vAlign w:val="center"/>
            <w:hideMark/>
          </w:tcPr>
          <w:p w14:paraId="1A68B53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5,357</w:t>
            </w:r>
          </w:p>
        </w:tc>
        <w:tc>
          <w:tcPr>
            <w:tcW w:w="480" w:type="pct"/>
            <w:tcBorders>
              <w:top w:val="nil"/>
              <w:left w:val="nil"/>
              <w:bottom w:val="single" w:sz="4" w:space="0" w:color="auto"/>
              <w:right w:val="single" w:sz="4" w:space="0" w:color="auto"/>
            </w:tcBorders>
            <w:shd w:val="clear" w:color="auto" w:fill="auto"/>
            <w:noWrap/>
            <w:vAlign w:val="center"/>
            <w:hideMark/>
          </w:tcPr>
          <w:p w14:paraId="3DFC55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-4,997</w:t>
            </w:r>
          </w:p>
        </w:tc>
        <w:tc>
          <w:tcPr>
            <w:tcW w:w="626" w:type="pct"/>
            <w:tcBorders>
              <w:top w:val="nil"/>
              <w:left w:val="nil"/>
              <w:bottom w:val="single" w:sz="4" w:space="0" w:color="auto"/>
              <w:right w:val="single" w:sz="4" w:space="0" w:color="auto"/>
            </w:tcBorders>
            <w:shd w:val="clear" w:color="auto" w:fill="auto"/>
            <w:noWrap/>
            <w:vAlign w:val="center"/>
            <w:hideMark/>
          </w:tcPr>
          <w:p w14:paraId="146204E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-1,202 (-22.4%)</w:t>
            </w:r>
          </w:p>
        </w:tc>
        <w:tc>
          <w:tcPr>
            <w:tcW w:w="345" w:type="pct"/>
            <w:tcBorders>
              <w:top w:val="nil"/>
              <w:left w:val="nil"/>
              <w:bottom w:val="single" w:sz="4" w:space="0" w:color="auto"/>
              <w:right w:val="single" w:sz="4" w:space="0" w:color="auto"/>
            </w:tcBorders>
            <w:shd w:val="clear" w:color="auto" w:fill="auto"/>
            <w:noWrap/>
            <w:vAlign w:val="center"/>
            <w:hideMark/>
          </w:tcPr>
          <w:p w14:paraId="0F63E5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-22.4%</w:t>
            </w:r>
          </w:p>
        </w:tc>
      </w:tr>
      <w:tr w:rsidR="00F85A46" w:rsidRPr="006B42D3" w14:paraId="44B4F2F6"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9995B8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Mexico</w:t>
            </w:r>
          </w:p>
        </w:tc>
        <w:tc>
          <w:tcPr>
            <w:tcW w:w="591" w:type="pct"/>
            <w:tcBorders>
              <w:top w:val="nil"/>
              <w:left w:val="nil"/>
              <w:bottom w:val="single" w:sz="4" w:space="0" w:color="auto"/>
              <w:right w:val="single" w:sz="4" w:space="0" w:color="auto"/>
            </w:tcBorders>
            <w:shd w:val="clear" w:color="auto" w:fill="auto"/>
            <w:noWrap/>
            <w:vAlign w:val="center"/>
            <w:hideMark/>
          </w:tcPr>
          <w:p w14:paraId="4B5A3A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518,672</w:t>
            </w:r>
          </w:p>
        </w:tc>
        <w:tc>
          <w:tcPr>
            <w:tcW w:w="625" w:type="pct"/>
            <w:tcBorders>
              <w:top w:val="nil"/>
              <w:left w:val="nil"/>
              <w:bottom w:val="single" w:sz="4" w:space="0" w:color="auto"/>
              <w:right w:val="single" w:sz="4" w:space="0" w:color="auto"/>
            </w:tcBorders>
            <w:shd w:val="clear" w:color="auto" w:fill="auto"/>
            <w:noWrap/>
            <w:vAlign w:val="center"/>
            <w:hideMark/>
          </w:tcPr>
          <w:p w14:paraId="5F8785A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3,000</w:t>
            </w:r>
          </w:p>
        </w:tc>
        <w:tc>
          <w:tcPr>
            <w:tcW w:w="417" w:type="pct"/>
            <w:tcBorders>
              <w:top w:val="nil"/>
              <w:left w:val="nil"/>
              <w:bottom w:val="single" w:sz="4" w:space="0" w:color="auto"/>
              <w:right w:val="single" w:sz="4" w:space="0" w:color="auto"/>
            </w:tcBorders>
            <w:shd w:val="clear" w:color="auto" w:fill="auto"/>
            <w:noWrap/>
            <w:vAlign w:val="center"/>
            <w:hideMark/>
          </w:tcPr>
          <w:p w14:paraId="6D204C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470</w:t>
            </w:r>
          </w:p>
        </w:tc>
        <w:tc>
          <w:tcPr>
            <w:tcW w:w="338" w:type="pct"/>
            <w:tcBorders>
              <w:top w:val="nil"/>
              <w:left w:val="nil"/>
              <w:bottom w:val="single" w:sz="4" w:space="0" w:color="auto"/>
              <w:right w:val="single" w:sz="4" w:space="0" w:color="auto"/>
            </w:tcBorders>
            <w:shd w:val="clear" w:color="auto" w:fill="auto"/>
            <w:noWrap/>
            <w:vAlign w:val="bottom"/>
            <w:hideMark/>
          </w:tcPr>
          <w:p w14:paraId="0B26F14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w:t>
            </w:r>
          </w:p>
        </w:tc>
        <w:tc>
          <w:tcPr>
            <w:tcW w:w="486" w:type="pct"/>
            <w:tcBorders>
              <w:top w:val="nil"/>
              <w:left w:val="nil"/>
              <w:bottom w:val="single" w:sz="4" w:space="0" w:color="auto"/>
              <w:right w:val="single" w:sz="4" w:space="0" w:color="auto"/>
            </w:tcBorders>
            <w:shd w:val="clear" w:color="auto" w:fill="auto"/>
            <w:noWrap/>
            <w:vAlign w:val="center"/>
            <w:hideMark/>
          </w:tcPr>
          <w:p w14:paraId="70041C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5,595</w:t>
            </w:r>
          </w:p>
        </w:tc>
        <w:tc>
          <w:tcPr>
            <w:tcW w:w="399" w:type="pct"/>
            <w:tcBorders>
              <w:top w:val="nil"/>
              <w:left w:val="nil"/>
              <w:bottom w:val="single" w:sz="4" w:space="0" w:color="auto"/>
              <w:right w:val="single" w:sz="4" w:space="0" w:color="auto"/>
            </w:tcBorders>
            <w:shd w:val="clear" w:color="auto" w:fill="auto"/>
            <w:noWrap/>
            <w:vAlign w:val="center"/>
            <w:hideMark/>
          </w:tcPr>
          <w:p w14:paraId="68D4613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864</w:t>
            </w:r>
          </w:p>
        </w:tc>
        <w:tc>
          <w:tcPr>
            <w:tcW w:w="480" w:type="pct"/>
            <w:tcBorders>
              <w:top w:val="nil"/>
              <w:left w:val="nil"/>
              <w:bottom w:val="single" w:sz="4" w:space="0" w:color="auto"/>
              <w:right w:val="single" w:sz="4" w:space="0" w:color="auto"/>
            </w:tcBorders>
            <w:shd w:val="clear" w:color="auto" w:fill="auto"/>
            <w:noWrap/>
            <w:vAlign w:val="center"/>
            <w:hideMark/>
          </w:tcPr>
          <w:p w14:paraId="36A1680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-2,548</w:t>
            </w:r>
          </w:p>
        </w:tc>
        <w:tc>
          <w:tcPr>
            <w:tcW w:w="626" w:type="pct"/>
            <w:tcBorders>
              <w:top w:val="nil"/>
              <w:left w:val="nil"/>
              <w:bottom w:val="single" w:sz="4" w:space="0" w:color="auto"/>
              <w:right w:val="single" w:sz="4" w:space="0" w:color="auto"/>
            </w:tcBorders>
            <w:shd w:val="clear" w:color="auto" w:fill="auto"/>
            <w:noWrap/>
            <w:vAlign w:val="center"/>
            <w:hideMark/>
          </w:tcPr>
          <w:p w14:paraId="692166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-394 (-45.5%)</w:t>
            </w:r>
          </w:p>
        </w:tc>
        <w:tc>
          <w:tcPr>
            <w:tcW w:w="345" w:type="pct"/>
            <w:tcBorders>
              <w:top w:val="nil"/>
              <w:left w:val="nil"/>
              <w:bottom w:val="single" w:sz="4" w:space="0" w:color="auto"/>
              <w:right w:val="single" w:sz="4" w:space="0" w:color="auto"/>
            </w:tcBorders>
            <w:shd w:val="clear" w:color="auto" w:fill="auto"/>
            <w:noWrap/>
            <w:vAlign w:val="center"/>
            <w:hideMark/>
          </w:tcPr>
          <w:p w14:paraId="416B19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-45.5%</w:t>
            </w:r>
          </w:p>
        </w:tc>
      </w:tr>
      <w:tr w:rsidR="00F85A46" w:rsidRPr="006B42D3" w14:paraId="134A420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CD9961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York</w:t>
            </w:r>
          </w:p>
        </w:tc>
        <w:tc>
          <w:tcPr>
            <w:tcW w:w="591" w:type="pct"/>
            <w:tcBorders>
              <w:top w:val="nil"/>
              <w:left w:val="nil"/>
              <w:bottom w:val="single" w:sz="4" w:space="0" w:color="auto"/>
              <w:right w:val="single" w:sz="4" w:space="0" w:color="auto"/>
            </w:tcBorders>
            <w:shd w:val="clear" w:color="auto" w:fill="auto"/>
            <w:noWrap/>
            <w:vAlign w:val="center"/>
            <w:hideMark/>
          </w:tcPr>
          <w:p w14:paraId="7260D31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4,324,929</w:t>
            </w:r>
          </w:p>
        </w:tc>
        <w:tc>
          <w:tcPr>
            <w:tcW w:w="625" w:type="pct"/>
            <w:tcBorders>
              <w:top w:val="nil"/>
              <w:left w:val="nil"/>
              <w:bottom w:val="single" w:sz="4" w:space="0" w:color="auto"/>
              <w:right w:val="single" w:sz="4" w:space="0" w:color="auto"/>
            </w:tcBorders>
            <w:shd w:val="clear" w:color="auto" w:fill="auto"/>
            <w:noWrap/>
            <w:vAlign w:val="center"/>
            <w:hideMark/>
          </w:tcPr>
          <w:p w14:paraId="078E08D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53,600</w:t>
            </w:r>
          </w:p>
        </w:tc>
        <w:tc>
          <w:tcPr>
            <w:tcW w:w="417" w:type="pct"/>
            <w:tcBorders>
              <w:top w:val="nil"/>
              <w:left w:val="nil"/>
              <w:bottom w:val="single" w:sz="4" w:space="0" w:color="auto"/>
              <w:right w:val="single" w:sz="4" w:space="0" w:color="auto"/>
            </w:tcBorders>
            <w:shd w:val="clear" w:color="auto" w:fill="auto"/>
            <w:noWrap/>
            <w:vAlign w:val="center"/>
            <w:hideMark/>
          </w:tcPr>
          <w:p w14:paraId="6EF52B7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13,500</w:t>
            </w:r>
          </w:p>
        </w:tc>
        <w:tc>
          <w:tcPr>
            <w:tcW w:w="338" w:type="pct"/>
            <w:tcBorders>
              <w:top w:val="nil"/>
              <w:left w:val="nil"/>
              <w:bottom w:val="single" w:sz="4" w:space="0" w:color="auto"/>
              <w:right w:val="single" w:sz="4" w:space="0" w:color="auto"/>
            </w:tcBorders>
            <w:shd w:val="clear" w:color="auto" w:fill="auto"/>
            <w:noWrap/>
            <w:vAlign w:val="bottom"/>
            <w:hideMark/>
          </w:tcPr>
          <w:p w14:paraId="4E906F0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25.2%</w:t>
            </w:r>
          </w:p>
        </w:tc>
        <w:tc>
          <w:tcPr>
            <w:tcW w:w="486" w:type="pct"/>
            <w:tcBorders>
              <w:top w:val="nil"/>
              <w:left w:val="nil"/>
              <w:bottom w:val="single" w:sz="4" w:space="0" w:color="auto"/>
              <w:right w:val="single" w:sz="4" w:space="0" w:color="auto"/>
            </w:tcBorders>
            <w:shd w:val="clear" w:color="auto" w:fill="auto"/>
            <w:noWrap/>
            <w:vAlign w:val="center"/>
            <w:hideMark/>
          </w:tcPr>
          <w:p w14:paraId="15FF7B5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46,655</w:t>
            </w:r>
          </w:p>
        </w:tc>
        <w:tc>
          <w:tcPr>
            <w:tcW w:w="399" w:type="pct"/>
            <w:tcBorders>
              <w:top w:val="nil"/>
              <w:left w:val="nil"/>
              <w:bottom w:val="single" w:sz="4" w:space="0" w:color="auto"/>
              <w:right w:val="single" w:sz="4" w:space="0" w:color="auto"/>
            </w:tcBorders>
            <w:shd w:val="clear" w:color="auto" w:fill="auto"/>
            <w:noWrap/>
            <w:vAlign w:val="center"/>
            <w:hideMark/>
          </w:tcPr>
          <w:p w14:paraId="052C7E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11,754</w:t>
            </w:r>
          </w:p>
        </w:tc>
        <w:tc>
          <w:tcPr>
            <w:tcW w:w="480" w:type="pct"/>
            <w:tcBorders>
              <w:top w:val="nil"/>
              <w:left w:val="nil"/>
              <w:bottom w:val="single" w:sz="4" w:space="0" w:color="auto"/>
              <w:right w:val="single" w:sz="4" w:space="0" w:color="auto"/>
            </w:tcBorders>
            <w:shd w:val="clear" w:color="auto" w:fill="auto"/>
            <w:noWrap/>
            <w:vAlign w:val="center"/>
            <w:hideMark/>
          </w:tcPr>
          <w:p w14:paraId="16F3FA1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6,945</w:t>
            </w:r>
          </w:p>
        </w:tc>
        <w:tc>
          <w:tcPr>
            <w:tcW w:w="626" w:type="pct"/>
            <w:tcBorders>
              <w:top w:val="nil"/>
              <w:left w:val="nil"/>
              <w:bottom w:val="single" w:sz="4" w:space="0" w:color="auto"/>
              <w:right w:val="single" w:sz="4" w:space="0" w:color="auto"/>
            </w:tcBorders>
            <w:shd w:val="clear" w:color="auto" w:fill="auto"/>
            <w:noWrap/>
            <w:vAlign w:val="center"/>
            <w:hideMark/>
          </w:tcPr>
          <w:p w14:paraId="28CE68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1,750 (14.9%)</w:t>
            </w:r>
          </w:p>
        </w:tc>
        <w:tc>
          <w:tcPr>
            <w:tcW w:w="345" w:type="pct"/>
            <w:tcBorders>
              <w:top w:val="nil"/>
              <w:left w:val="nil"/>
              <w:bottom w:val="single" w:sz="4" w:space="0" w:color="auto"/>
              <w:right w:val="single" w:sz="4" w:space="0" w:color="auto"/>
            </w:tcBorders>
            <w:shd w:val="clear" w:color="auto" w:fill="auto"/>
            <w:noWrap/>
            <w:vAlign w:val="center"/>
            <w:hideMark/>
          </w:tcPr>
          <w:p w14:paraId="118415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14.9%</w:t>
            </w:r>
          </w:p>
        </w:tc>
      </w:tr>
      <w:tr w:rsidR="00F85A46" w:rsidRPr="006B42D3" w14:paraId="2AD2074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2D2BB1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North Carolina</w:t>
            </w:r>
          </w:p>
        </w:tc>
        <w:tc>
          <w:tcPr>
            <w:tcW w:w="591" w:type="pct"/>
            <w:tcBorders>
              <w:top w:val="nil"/>
              <w:left w:val="nil"/>
              <w:bottom w:val="single" w:sz="4" w:space="0" w:color="auto"/>
              <w:right w:val="single" w:sz="4" w:space="0" w:color="auto"/>
            </w:tcBorders>
            <w:shd w:val="clear" w:color="auto" w:fill="auto"/>
            <w:noWrap/>
            <w:vAlign w:val="center"/>
            <w:hideMark/>
          </w:tcPr>
          <w:p w14:paraId="09611B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2,281,635</w:t>
            </w:r>
          </w:p>
        </w:tc>
        <w:tc>
          <w:tcPr>
            <w:tcW w:w="625" w:type="pct"/>
            <w:tcBorders>
              <w:top w:val="nil"/>
              <w:left w:val="nil"/>
              <w:bottom w:val="single" w:sz="4" w:space="0" w:color="auto"/>
              <w:right w:val="single" w:sz="4" w:space="0" w:color="auto"/>
            </w:tcBorders>
            <w:shd w:val="clear" w:color="auto" w:fill="auto"/>
            <w:noWrap/>
            <w:vAlign w:val="center"/>
            <w:hideMark/>
          </w:tcPr>
          <w:p w14:paraId="6D671BC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24,000</w:t>
            </w:r>
          </w:p>
        </w:tc>
        <w:tc>
          <w:tcPr>
            <w:tcW w:w="417" w:type="pct"/>
            <w:tcBorders>
              <w:top w:val="nil"/>
              <w:left w:val="nil"/>
              <w:bottom w:val="single" w:sz="4" w:space="0" w:color="auto"/>
              <w:right w:val="single" w:sz="4" w:space="0" w:color="auto"/>
            </w:tcBorders>
            <w:shd w:val="clear" w:color="auto" w:fill="auto"/>
            <w:noWrap/>
            <w:vAlign w:val="center"/>
            <w:hideMark/>
          </w:tcPr>
          <w:p w14:paraId="27A0F3E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3,100</w:t>
            </w:r>
          </w:p>
        </w:tc>
        <w:tc>
          <w:tcPr>
            <w:tcW w:w="338" w:type="pct"/>
            <w:tcBorders>
              <w:top w:val="nil"/>
              <w:left w:val="nil"/>
              <w:bottom w:val="single" w:sz="4" w:space="0" w:color="auto"/>
              <w:right w:val="single" w:sz="4" w:space="0" w:color="auto"/>
            </w:tcBorders>
            <w:shd w:val="clear" w:color="auto" w:fill="auto"/>
            <w:noWrap/>
            <w:vAlign w:val="bottom"/>
            <w:hideMark/>
          </w:tcPr>
          <w:p w14:paraId="64B922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w:t>
            </w:r>
          </w:p>
        </w:tc>
        <w:tc>
          <w:tcPr>
            <w:tcW w:w="486" w:type="pct"/>
            <w:tcBorders>
              <w:top w:val="nil"/>
              <w:left w:val="nil"/>
              <w:bottom w:val="single" w:sz="4" w:space="0" w:color="auto"/>
              <w:right w:val="single" w:sz="4" w:space="0" w:color="auto"/>
            </w:tcBorders>
            <w:shd w:val="clear" w:color="auto" w:fill="auto"/>
            <w:noWrap/>
            <w:vAlign w:val="center"/>
            <w:hideMark/>
          </w:tcPr>
          <w:p w14:paraId="2D7177A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24,613</w:t>
            </w:r>
          </w:p>
        </w:tc>
        <w:tc>
          <w:tcPr>
            <w:tcW w:w="399" w:type="pct"/>
            <w:tcBorders>
              <w:top w:val="nil"/>
              <w:left w:val="nil"/>
              <w:bottom w:val="single" w:sz="4" w:space="0" w:color="auto"/>
              <w:right w:val="single" w:sz="4" w:space="0" w:color="auto"/>
            </w:tcBorders>
            <w:shd w:val="clear" w:color="auto" w:fill="auto"/>
            <w:noWrap/>
            <w:vAlign w:val="center"/>
            <w:hideMark/>
          </w:tcPr>
          <w:p w14:paraId="7508890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3,182</w:t>
            </w:r>
          </w:p>
        </w:tc>
        <w:tc>
          <w:tcPr>
            <w:tcW w:w="480" w:type="pct"/>
            <w:tcBorders>
              <w:top w:val="nil"/>
              <w:left w:val="nil"/>
              <w:bottom w:val="single" w:sz="4" w:space="0" w:color="auto"/>
              <w:right w:val="single" w:sz="4" w:space="0" w:color="auto"/>
            </w:tcBorders>
            <w:shd w:val="clear" w:color="auto" w:fill="auto"/>
            <w:noWrap/>
            <w:vAlign w:val="center"/>
            <w:hideMark/>
          </w:tcPr>
          <w:p w14:paraId="637E9E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-637</w:t>
            </w:r>
          </w:p>
        </w:tc>
        <w:tc>
          <w:tcPr>
            <w:tcW w:w="626" w:type="pct"/>
            <w:tcBorders>
              <w:top w:val="nil"/>
              <w:left w:val="nil"/>
              <w:bottom w:val="single" w:sz="4" w:space="0" w:color="auto"/>
              <w:right w:val="single" w:sz="4" w:space="0" w:color="auto"/>
            </w:tcBorders>
            <w:shd w:val="clear" w:color="auto" w:fill="auto"/>
            <w:noWrap/>
            <w:vAlign w:val="center"/>
            <w:hideMark/>
          </w:tcPr>
          <w:p w14:paraId="0B9FDC1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 (-2.6%)</w:t>
            </w:r>
          </w:p>
        </w:tc>
        <w:tc>
          <w:tcPr>
            <w:tcW w:w="345" w:type="pct"/>
            <w:tcBorders>
              <w:top w:val="nil"/>
              <w:left w:val="nil"/>
              <w:bottom w:val="single" w:sz="4" w:space="0" w:color="auto"/>
              <w:right w:val="single" w:sz="4" w:space="0" w:color="auto"/>
            </w:tcBorders>
            <w:shd w:val="clear" w:color="auto" w:fill="auto"/>
            <w:noWrap/>
            <w:vAlign w:val="center"/>
            <w:hideMark/>
          </w:tcPr>
          <w:p w14:paraId="0ECB5D9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8F5863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66EFD9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North Dakota</w:t>
            </w:r>
          </w:p>
        </w:tc>
        <w:tc>
          <w:tcPr>
            <w:tcW w:w="591" w:type="pct"/>
            <w:tcBorders>
              <w:top w:val="nil"/>
              <w:left w:val="nil"/>
              <w:bottom w:val="single" w:sz="4" w:space="0" w:color="auto"/>
              <w:right w:val="single" w:sz="4" w:space="0" w:color="auto"/>
            </w:tcBorders>
            <w:shd w:val="clear" w:color="auto" w:fill="auto"/>
            <w:noWrap/>
            <w:vAlign w:val="center"/>
            <w:hideMark/>
          </w:tcPr>
          <w:p w14:paraId="7B02B9C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149,871</w:t>
            </w:r>
          </w:p>
        </w:tc>
        <w:tc>
          <w:tcPr>
            <w:tcW w:w="625" w:type="pct"/>
            <w:tcBorders>
              <w:top w:val="nil"/>
              <w:left w:val="nil"/>
              <w:bottom w:val="single" w:sz="4" w:space="0" w:color="auto"/>
              <w:right w:val="single" w:sz="4" w:space="0" w:color="auto"/>
            </w:tcBorders>
            <w:shd w:val="clear" w:color="auto" w:fill="auto"/>
            <w:noWrap/>
            <w:vAlign w:val="center"/>
            <w:hideMark/>
          </w:tcPr>
          <w:p w14:paraId="329D1AA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1,700</w:t>
            </w:r>
          </w:p>
        </w:tc>
        <w:tc>
          <w:tcPr>
            <w:tcW w:w="417" w:type="pct"/>
            <w:tcBorders>
              <w:top w:val="nil"/>
              <w:left w:val="nil"/>
              <w:bottom w:val="single" w:sz="4" w:space="0" w:color="auto"/>
              <w:right w:val="single" w:sz="4" w:space="0" w:color="auto"/>
            </w:tcBorders>
            <w:shd w:val="clear" w:color="auto" w:fill="auto"/>
            <w:noWrap/>
            <w:vAlign w:val="center"/>
            <w:hideMark/>
          </w:tcPr>
          <w:p w14:paraId="50141D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w:t>
            </w:r>
          </w:p>
        </w:tc>
        <w:tc>
          <w:tcPr>
            <w:tcW w:w="338" w:type="pct"/>
            <w:tcBorders>
              <w:top w:val="nil"/>
              <w:left w:val="nil"/>
              <w:bottom w:val="single" w:sz="4" w:space="0" w:color="auto"/>
              <w:right w:val="single" w:sz="4" w:space="0" w:color="auto"/>
            </w:tcBorders>
            <w:shd w:val="clear" w:color="auto" w:fill="auto"/>
            <w:noWrap/>
            <w:vAlign w:val="bottom"/>
            <w:hideMark/>
          </w:tcPr>
          <w:p w14:paraId="2EC671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w:t>
            </w:r>
          </w:p>
        </w:tc>
        <w:tc>
          <w:tcPr>
            <w:tcW w:w="486" w:type="pct"/>
            <w:tcBorders>
              <w:top w:val="nil"/>
              <w:left w:val="nil"/>
              <w:bottom w:val="single" w:sz="4" w:space="0" w:color="auto"/>
              <w:right w:val="single" w:sz="4" w:space="0" w:color="auto"/>
            </w:tcBorders>
            <w:shd w:val="clear" w:color="auto" w:fill="auto"/>
            <w:noWrap/>
            <w:vAlign w:val="center"/>
            <w:hideMark/>
          </w:tcPr>
          <w:p w14:paraId="0E0E1BE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1,617</w:t>
            </w:r>
          </w:p>
        </w:tc>
        <w:tc>
          <w:tcPr>
            <w:tcW w:w="399" w:type="pct"/>
            <w:tcBorders>
              <w:top w:val="nil"/>
              <w:left w:val="nil"/>
              <w:bottom w:val="single" w:sz="4" w:space="0" w:color="auto"/>
              <w:right w:val="single" w:sz="4" w:space="0" w:color="auto"/>
            </w:tcBorders>
            <w:shd w:val="clear" w:color="auto" w:fill="auto"/>
            <w:noWrap/>
            <w:vAlign w:val="center"/>
            <w:hideMark/>
          </w:tcPr>
          <w:p w14:paraId="4E51D9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w:t>
            </w:r>
          </w:p>
        </w:tc>
        <w:tc>
          <w:tcPr>
            <w:tcW w:w="480" w:type="pct"/>
            <w:tcBorders>
              <w:top w:val="nil"/>
              <w:left w:val="nil"/>
              <w:bottom w:val="single" w:sz="4" w:space="0" w:color="auto"/>
              <w:right w:val="single" w:sz="4" w:space="0" w:color="auto"/>
            </w:tcBorders>
            <w:shd w:val="clear" w:color="auto" w:fill="auto"/>
            <w:noWrap/>
            <w:vAlign w:val="center"/>
            <w:hideMark/>
          </w:tcPr>
          <w:p w14:paraId="350DB5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w:t>
            </w:r>
          </w:p>
        </w:tc>
        <w:tc>
          <w:tcPr>
            <w:tcW w:w="626" w:type="pct"/>
            <w:tcBorders>
              <w:top w:val="nil"/>
              <w:left w:val="nil"/>
              <w:bottom w:val="single" w:sz="4" w:space="0" w:color="auto"/>
              <w:right w:val="single" w:sz="4" w:space="0" w:color="auto"/>
            </w:tcBorders>
            <w:shd w:val="clear" w:color="auto" w:fill="auto"/>
            <w:noWrap/>
            <w:vAlign w:val="center"/>
            <w:hideMark/>
          </w:tcPr>
          <w:p w14:paraId="69E7D13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 (2.2%)</w:t>
            </w:r>
          </w:p>
        </w:tc>
        <w:tc>
          <w:tcPr>
            <w:tcW w:w="345" w:type="pct"/>
            <w:tcBorders>
              <w:top w:val="nil"/>
              <w:left w:val="nil"/>
              <w:bottom w:val="single" w:sz="4" w:space="0" w:color="auto"/>
              <w:right w:val="single" w:sz="4" w:space="0" w:color="auto"/>
            </w:tcBorders>
            <w:shd w:val="clear" w:color="auto" w:fill="auto"/>
            <w:noWrap/>
            <w:vAlign w:val="center"/>
            <w:hideMark/>
          </w:tcPr>
          <w:p w14:paraId="7D524A3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w:t>
            </w:r>
          </w:p>
        </w:tc>
      </w:tr>
      <w:tr w:rsidR="00F85A46" w:rsidRPr="006B42D3" w14:paraId="64CED45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E2A668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Ohio</w:t>
            </w:r>
          </w:p>
        </w:tc>
        <w:tc>
          <w:tcPr>
            <w:tcW w:w="591" w:type="pct"/>
            <w:tcBorders>
              <w:top w:val="nil"/>
              <w:left w:val="nil"/>
              <w:bottom w:val="single" w:sz="4" w:space="0" w:color="auto"/>
              <w:right w:val="single" w:sz="4" w:space="0" w:color="auto"/>
            </w:tcBorders>
            <w:shd w:val="clear" w:color="auto" w:fill="auto"/>
            <w:noWrap/>
            <w:vAlign w:val="center"/>
            <w:hideMark/>
          </w:tcPr>
          <w:p w14:paraId="1BAB7F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2,730,751</w:t>
            </w:r>
          </w:p>
        </w:tc>
        <w:tc>
          <w:tcPr>
            <w:tcW w:w="625" w:type="pct"/>
            <w:tcBorders>
              <w:top w:val="nil"/>
              <w:left w:val="nil"/>
              <w:bottom w:val="single" w:sz="4" w:space="0" w:color="auto"/>
              <w:right w:val="single" w:sz="4" w:space="0" w:color="auto"/>
            </w:tcBorders>
            <w:shd w:val="clear" w:color="auto" w:fill="auto"/>
            <w:noWrap/>
            <w:vAlign w:val="center"/>
            <w:hideMark/>
          </w:tcPr>
          <w:p w14:paraId="1D45C3D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36,100</w:t>
            </w:r>
          </w:p>
        </w:tc>
        <w:tc>
          <w:tcPr>
            <w:tcW w:w="417" w:type="pct"/>
            <w:tcBorders>
              <w:top w:val="nil"/>
              <w:left w:val="nil"/>
              <w:bottom w:val="single" w:sz="4" w:space="0" w:color="auto"/>
              <w:right w:val="single" w:sz="4" w:space="0" w:color="auto"/>
            </w:tcBorders>
            <w:shd w:val="clear" w:color="auto" w:fill="auto"/>
            <w:noWrap/>
            <w:vAlign w:val="center"/>
            <w:hideMark/>
          </w:tcPr>
          <w:p w14:paraId="1876A6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6,160</w:t>
            </w:r>
          </w:p>
        </w:tc>
        <w:tc>
          <w:tcPr>
            <w:tcW w:w="338" w:type="pct"/>
            <w:tcBorders>
              <w:top w:val="nil"/>
              <w:left w:val="nil"/>
              <w:bottom w:val="single" w:sz="4" w:space="0" w:color="auto"/>
              <w:right w:val="single" w:sz="4" w:space="0" w:color="auto"/>
            </w:tcBorders>
            <w:shd w:val="clear" w:color="auto" w:fill="auto"/>
            <w:noWrap/>
            <w:vAlign w:val="bottom"/>
            <w:hideMark/>
          </w:tcPr>
          <w:p w14:paraId="1AE92F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17.1%</w:t>
            </w:r>
          </w:p>
        </w:tc>
        <w:tc>
          <w:tcPr>
            <w:tcW w:w="486" w:type="pct"/>
            <w:tcBorders>
              <w:top w:val="nil"/>
              <w:left w:val="nil"/>
              <w:bottom w:val="single" w:sz="4" w:space="0" w:color="auto"/>
              <w:right w:val="single" w:sz="4" w:space="0" w:color="auto"/>
            </w:tcBorders>
            <w:shd w:val="clear" w:color="auto" w:fill="auto"/>
            <w:noWrap/>
            <w:vAlign w:val="center"/>
            <w:hideMark/>
          </w:tcPr>
          <w:p w14:paraId="7EDADF6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29,458</w:t>
            </w:r>
          </w:p>
        </w:tc>
        <w:tc>
          <w:tcPr>
            <w:tcW w:w="399" w:type="pct"/>
            <w:tcBorders>
              <w:top w:val="nil"/>
              <w:left w:val="nil"/>
              <w:bottom w:val="single" w:sz="4" w:space="0" w:color="auto"/>
              <w:right w:val="single" w:sz="4" w:space="0" w:color="auto"/>
            </w:tcBorders>
            <w:shd w:val="clear" w:color="auto" w:fill="auto"/>
            <w:noWrap/>
            <w:vAlign w:val="center"/>
            <w:hideMark/>
          </w:tcPr>
          <w:p w14:paraId="2DBA354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5,036</w:t>
            </w:r>
          </w:p>
        </w:tc>
        <w:tc>
          <w:tcPr>
            <w:tcW w:w="480" w:type="pct"/>
            <w:tcBorders>
              <w:top w:val="nil"/>
              <w:left w:val="nil"/>
              <w:bottom w:val="single" w:sz="4" w:space="0" w:color="auto"/>
              <w:right w:val="single" w:sz="4" w:space="0" w:color="auto"/>
            </w:tcBorders>
            <w:shd w:val="clear" w:color="auto" w:fill="auto"/>
            <w:noWrap/>
            <w:vAlign w:val="center"/>
            <w:hideMark/>
          </w:tcPr>
          <w:p w14:paraId="5B9AFF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6,602</w:t>
            </w:r>
          </w:p>
        </w:tc>
        <w:tc>
          <w:tcPr>
            <w:tcW w:w="626" w:type="pct"/>
            <w:tcBorders>
              <w:top w:val="nil"/>
              <w:left w:val="nil"/>
              <w:bottom w:val="single" w:sz="4" w:space="0" w:color="auto"/>
              <w:right w:val="single" w:sz="4" w:space="0" w:color="auto"/>
            </w:tcBorders>
            <w:shd w:val="clear" w:color="auto" w:fill="auto"/>
            <w:noWrap/>
            <w:vAlign w:val="center"/>
            <w:hideMark/>
          </w:tcPr>
          <w:p w14:paraId="64496E8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1,129 (22.4%)</w:t>
            </w:r>
          </w:p>
        </w:tc>
        <w:tc>
          <w:tcPr>
            <w:tcW w:w="345" w:type="pct"/>
            <w:tcBorders>
              <w:top w:val="nil"/>
              <w:left w:val="nil"/>
              <w:bottom w:val="single" w:sz="4" w:space="0" w:color="auto"/>
              <w:right w:val="single" w:sz="4" w:space="0" w:color="auto"/>
            </w:tcBorders>
            <w:shd w:val="clear" w:color="auto" w:fill="auto"/>
            <w:noWrap/>
            <w:vAlign w:val="center"/>
            <w:hideMark/>
          </w:tcPr>
          <w:p w14:paraId="702209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22.4%</w:t>
            </w:r>
          </w:p>
        </w:tc>
      </w:tr>
      <w:tr w:rsidR="00F85A46" w:rsidRPr="006B42D3" w14:paraId="6F354909"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DB5ACA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Oklahoma</w:t>
            </w:r>
          </w:p>
        </w:tc>
        <w:tc>
          <w:tcPr>
            <w:tcW w:w="591" w:type="pct"/>
            <w:tcBorders>
              <w:top w:val="nil"/>
              <w:left w:val="nil"/>
              <w:bottom w:val="single" w:sz="4" w:space="0" w:color="auto"/>
              <w:right w:val="single" w:sz="4" w:space="0" w:color="auto"/>
            </w:tcBorders>
            <w:shd w:val="clear" w:color="auto" w:fill="auto"/>
            <w:noWrap/>
            <w:vAlign w:val="center"/>
            <w:hideMark/>
          </w:tcPr>
          <w:p w14:paraId="6DAD7D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929,666</w:t>
            </w:r>
          </w:p>
        </w:tc>
        <w:tc>
          <w:tcPr>
            <w:tcW w:w="625" w:type="pct"/>
            <w:tcBorders>
              <w:top w:val="nil"/>
              <w:left w:val="nil"/>
              <w:bottom w:val="single" w:sz="4" w:space="0" w:color="auto"/>
              <w:right w:val="single" w:sz="4" w:space="0" w:color="auto"/>
            </w:tcBorders>
            <w:shd w:val="clear" w:color="auto" w:fill="auto"/>
            <w:noWrap/>
            <w:vAlign w:val="center"/>
            <w:hideMark/>
          </w:tcPr>
          <w:p w14:paraId="33BC1F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8,600</w:t>
            </w:r>
          </w:p>
        </w:tc>
        <w:tc>
          <w:tcPr>
            <w:tcW w:w="417" w:type="pct"/>
            <w:tcBorders>
              <w:top w:val="nil"/>
              <w:left w:val="nil"/>
              <w:bottom w:val="single" w:sz="4" w:space="0" w:color="auto"/>
              <w:right w:val="single" w:sz="4" w:space="0" w:color="auto"/>
            </w:tcBorders>
            <w:shd w:val="clear" w:color="auto" w:fill="auto"/>
            <w:noWrap/>
            <w:vAlign w:val="center"/>
            <w:hideMark/>
          </w:tcPr>
          <w:p w14:paraId="531B265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1,150</w:t>
            </w:r>
          </w:p>
        </w:tc>
        <w:tc>
          <w:tcPr>
            <w:tcW w:w="338" w:type="pct"/>
            <w:tcBorders>
              <w:top w:val="nil"/>
              <w:left w:val="nil"/>
              <w:bottom w:val="single" w:sz="4" w:space="0" w:color="auto"/>
              <w:right w:val="single" w:sz="4" w:space="0" w:color="auto"/>
            </w:tcBorders>
            <w:shd w:val="clear" w:color="auto" w:fill="auto"/>
            <w:noWrap/>
            <w:vAlign w:val="bottom"/>
            <w:hideMark/>
          </w:tcPr>
          <w:p w14:paraId="539A179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13.4%</w:t>
            </w:r>
          </w:p>
        </w:tc>
        <w:tc>
          <w:tcPr>
            <w:tcW w:w="486" w:type="pct"/>
            <w:tcBorders>
              <w:top w:val="nil"/>
              <w:left w:val="nil"/>
              <w:bottom w:val="single" w:sz="4" w:space="0" w:color="auto"/>
              <w:right w:val="single" w:sz="4" w:space="0" w:color="auto"/>
            </w:tcBorders>
            <w:shd w:val="clear" w:color="auto" w:fill="auto"/>
            <w:noWrap/>
            <w:vAlign w:val="center"/>
            <w:hideMark/>
          </w:tcPr>
          <w:p w14:paraId="5988DD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10,029</w:t>
            </w:r>
          </w:p>
        </w:tc>
        <w:tc>
          <w:tcPr>
            <w:tcW w:w="399" w:type="pct"/>
            <w:tcBorders>
              <w:top w:val="nil"/>
              <w:left w:val="nil"/>
              <w:bottom w:val="single" w:sz="4" w:space="0" w:color="auto"/>
              <w:right w:val="single" w:sz="4" w:space="0" w:color="auto"/>
            </w:tcBorders>
            <w:shd w:val="clear" w:color="auto" w:fill="auto"/>
            <w:noWrap/>
            <w:vAlign w:val="center"/>
            <w:hideMark/>
          </w:tcPr>
          <w:p w14:paraId="72A9D7D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1,342</w:t>
            </w:r>
          </w:p>
        </w:tc>
        <w:tc>
          <w:tcPr>
            <w:tcW w:w="480" w:type="pct"/>
            <w:tcBorders>
              <w:top w:val="nil"/>
              <w:left w:val="nil"/>
              <w:bottom w:val="single" w:sz="4" w:space="0" w:color="auto"/>
              <w:right w:val="single" w:sz="4" w:space="0" w:color="auto"/>
            </w:tcBorders>
            <w:shd w:val="clear" w:color="auto" w:fill="auto"/>
            <w:noWrap/>
            <w:vAlign w:val="center"/>
            <w:hideMark/>
          </w:tcPr>
          <w:p w14:paraId="78CA928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-1,410</w:t>
            </w:r>
          </w:p>
        </w:tc>
        <w:tc>
          <w:tcPr>
            <w:tcW w:w="626" w:type="pct"/>
            <w:tcBorders>
              <w:top w:val="nil"/>
              <w:left w:val="nil"/>
              <w:bottom w:val="single" w:sz="4" w:space="0" w:color="auto"/>
              <w:right w:val="single" w:sz="4" w:space="0" w:color="auto"/>
            </w:tcBorders>
            <w:shd w:val="clear" w:color="auto" w:fill="auto"/>
            <w:noWrap/>
            <w:vAlign w:val="center"/>
            <w:hideMark/>
          </w:tcPr>
          <w:p w14:paraId="0E64E24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-189 (-14.1%)</w:t>
            </w:r>
          </w:p>
        </w:tc>
        <w:tc>
          <w:tcPr>
            <w:tcW w:w="345" w:type="pct"/>
            <w:tcBorders>
              <w:top w:val="nil"/>
              <w:left w:val="nil"/>
              <w:bottom w:val="single" w:sz="4" w:space="0" w:color="auto"/>
              <w:right w:val="single" w:sz="4" w:space="0" w:color="auto"/>
            </w:tcBorders>
            <w:shd w:val="clear" w:color="auto" w:fill="auto"/>
            <w:noWrap/>
            <w:vAlign w:val="center"/>
            <w:hideMark/>
          </w:tcPr>
          <w:p w14:paraId="4F4A44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-14.1%</w:t>
            </w:r>
          </w:p>
        </w:tc>
      </w:tr>
      <w:tr w:rsidR="00F85A46" w:rsidRPr="006B42D3" w14:paraId="63BAA02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A3FE0B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Oregon</w:t>
            </w:r>
          </w:p>
        </w:tc>
        <w:tc>
          <w:tcPr>
            <w:tcW w:w="591" w:type="pct"/>
            <w:tcBorders>
              <w:top w:val="nil"/>
              <w:left w:val="nil"/>
              <w:bottom w:val="single" w:sz="4" w:space="0" w:color="auto"/>
              <w:right w:val="single" w:sz="4" w:space="0" w:color="auto"/>
            </w:tcBorders>
            <w:shd w:val="clear" w:color="auto" w:fill="auto"/>
            <w:noWrap/>
            <w:vAlign w:val="center"/>
            <w:hideMark/>
          </w:tcPr>
          <w:p w14:paraId="2F9CD5D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866,453</w:t>
            </w:r>
          </w:p>
        </w:tc>
        <w:tc>
          <w:tcPr>
            <w:tcW w:w="625" w:type="pct"/>
            <w:tcBorders>
              <w:top w:val="nil"/>
              <w:left w:val="nil"/>
              <w:bottom w:val="single" w:sz="4" w:space="0" w:color="auto"/>
              <w:right w:val="single" w:sz="4" w:space="0" w:color="auto"/>
            </w:tcBorders>
            <w:shd w:val="clear" w:color="auto" w:fill="auto"/>
            <w:noWrap/>
            <w:vAlign w:val="center"/>
            <w:hideMark/>
          </w:tcPr>
          <w:p w14:paraId="2EC3D7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8,500</w:t>
            </w:r>
          </w:p>
        </w:tc>
        <w:tc>
          <w:tcPr>
            <w:tcW w:w="417" w:type="pct"/>
            <w:tcBorders>
              <w:top w:val="nil"/>
              <w:left w:val="nil"/>
              <w:bottom w:val="single" w:sz="4" w:space="0" w:color="auto"/>
              <w:right w:val="single" w:sz="4" w:space="0" w:color="auto"/>
            </w:tcBorders>
            <w:shd w:val="clear" w:color="auto" w:fill="auto"/>
            <w:noWrap/>
            <w:vAlign w:val="center"/>
            <w:hideMark/>
          </w:tcPr>
          <w:p w14:paraId="2A2DEB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1,180</w:t>
            </w:r>
          </w:p>
        </w:tc>
        <w:tc>
          <w:tcPr>
            <w:tcW w:w="338" w:type="pct"/>
            <w:tcBorders>
              <w:top w:val="nil"/>
              <w:left w:val="nil"/>
              <w:bottom w:val="single" w:sz="4" w:space="0" w:color="auto"/>
              <w:right w:val="single" w:sz="4" w:space="0" w:color="auto"/>
            </w:tcBorders>
            <w:shd w:val="clear" w:color="auto" w:fill="auto"/>
            <w:noWrap/>
            <w:vAlign w:val="bottom"/>
            <w:hideMark/>
          </w:tcPr>
          <w:p w14:paraId="3EC12B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w:t>
            </w:r>
          </w:p>
        </w:tc>
        <w:tc>
          <w:tcPr>
            <w:tcW w:w="486" w:type="pct"/>
            <w:tcBorders>
              <w:top w:val="nil"/>
              <w:left w:val="nil"/>
              <w:bottom w:val="single" w:sz="4" w:space="0" w:color="auto"/>
              <w:right w:val="single" w:sz="4" w:space="0" w:color="auto"/>
            </w:tcBorders>
            <w:shd w:val="clear" w:color="auto" w:fill="auto"/>
            <w:noWrap/>
            <w:vAlign w:val="center"/>
            <w:hideMark/>
          </w:tcPr>
          <w:p w14:paraId="13B875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9,347</w:t>
            </w:r>
          </w:p>
        </w:tc>
        <w:tc>
          <w:tcPr>
            <w:tcW w:w="399" w:type="pct"/>
            <w:tcBorders>
              <w:top w:val="nil"/>
              <w:left w:val="nil"/>
              <w:bottom w:val="single" w:sz="4" w:space="0" w:color="auto"/>
              <w:right w:val="single" w:sz="4" w:space="0" w:color="auto"/>
            </w:tcBorders>
            <w:shd w:val="clear" w:color="auto" w:fill="auto"/>
            <w:noWrap/>
            <w:vAlign w:val="center"/>
            <w:hideMark/>
          </w:tcPr>
          <w:p w14:paraId="2683D9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1,295</w:t>
            </w:r>
          </w:p>
        </w:tc>
        <w:tc>
          <w:tcPr>
            <w:tcW w:w="480" w:type="pct"/>
            <w:tcBorders>
              <w:top w:val="nil"/>
              <w:left w:val="nil"/>
              <w:bottom w:val="single" w:sz="4" w:space="0" w:color="auto"/>
              <w:right w:val="single" w:sz="4" w:space="0" w:color="auto"/>
            </w:tcBorders>
            <w:shd w:val="clear" w:color="auto" w:fill="auto"/>
            <w:noWrap/>
            <w:vAlign w:val="center"/>
            <w:hideMark/>
          </w:tcPr>
          <w:p w14:paraId="2B3FC8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-829</w:t>
            </w:r>
          </w:p>
        </w:tc>
        <w:tc>
          <w:tcPr>
            <w:tcW w:w="626" w:type="pct"/>
            <w:tcBorders>
              <w:top w:val="nil"/>
              <w:left w:val="nil"/>
              <w:bottom w:val="single" w:sz="4" w:space="0" w:color="auto"/>
              <w:right w:val="single" w:sz="4" w:space="0" w:color="auto"/>
            </w:tcBorders>
            <w:shd w:val="clear" w:color="auto" w:fill="auto"/>
            <w:noWrap/>
            <w:vAlign w:val="center"/>
            <w:hideMark/>
          </w:tcPr>
          <w:p w14:paraId="48EF61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-115 (-8.9%)</w:t>
            </w:r>
          </w:p>
        </w:tc>
        <w:tc>
          <w:tcPr>
            <w:tcW w:w="345" w:type="pct"/>
            <w:tcBorders>
              <w:top w:val="nil"/>
              <w:left w:val="nil"/>
              <w:bottom w:val="single" w:sz="4" w:space="0" w:color="auto"/>
              <w:right w:val="single" w:sz="4" w:space="0" w:color="auto"/>
            </w:tcBorders>
            <w:shd w:val="clear" w:color="auto" w:fill="auto"/>
            <w:noWrap/>
            <w:vAlign w:val="center"/>
            <w:hideMark/>
          </w:tcPr>
          <w:p w14:paraId="2277A9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-8.9%</w:t>
            </w:r>
          </w:p>
        </w:tc>
      </w:tr>
      <w:tr w:rsidR="00F85A46" w:rsidRPr="006B42D3" w14:paraId="286C23D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99DC65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Pennsylvania</w:t>
            </w:r>
          </w:p>
        </w:tc>
        <w:tc>
          <w:tcPr>
            <w:tcW w:w="591" w:type="pct"/>
            <w:tcBorders>
              <w:top w:val="nil"/>
              <w:left w:val="nil"/>
              <w:bottom w:val="single" w:sz="4" w:space="0" w:color="auto"/>
              <w:right w:val="single" w:sz="4" w:space="0" w:color="auto"/>
            </w:tcBorders>
            <w:shd w:val="clear" w:color="auto" w:fill="auto"/>
            <w:noWrap/>
            <w:vAlign w:val="center"/>
            <w:hideMark/>
          </w:tcPr>
          <w:p w14:paraId="04CFB6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2,792,155</w:t>
            </w:r>
          </w:p>
        </w:tc>
        <w:tc>
          <w:tcPr>
            <w:tcW w:w="625" w:type="pct"/>
            <w:tcBorders>
              <w:top w:val="nil"/>
              <w:left w:val="nil"/>
              <w:bottom w:val="single" w:sz="4" w:space="0" w:color="auto"/>
              <w:right w:val="single" w:sz="4" w:space="0" w:color="auto"/>
            </w:tcBorders>
            <w:shd w:val="clear" w:color="auto" w:fill="auto"/>
            <w:noWrap/>
            <w:vAlign w:val="center"/>
            <w:hideMark/>
          </w:tcPr>
          <w:p w14:paraId="2F9368F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31,600</w:t>
            </w:r>
          </w:p>
        </w:tc>
        <w:tc>
          <w:tcPr>
            <w:tcW w:w="417" w:type="pct"/>
            <w:tcBorders>
              <w:top w:val="nil"/>
              <w:left w:val="nil"/>
              <w:bottom w:val="single" w:sz="4" w:space="0" w:color="auto"/>
              <w:right w:val="single" w:sz="4" w:space="0" w:color="auto"/>
            </w:tcBorders>
            <w:shd w:val="clear" w:color="auto" w:fill="auto"/>
            <w:noWrap/>
            <w:vAlign w:val="center"/>
            <w:hideMark/>
          </w:tcPr>
          <w:p w14:paraId="452FD15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6,310</w:t>
            </w:r>
          </w:p>
        </w:tc>
        <w:tc>
          <w:tcPr>
            <w:tcW w:w="338" w:type="pct"/>
            <w:tcBorders>
              <w:top w:val="nil"/>
              <w:left w:val="nil"/>
              <w:bottom w:val="single" w:sz="4" w:space="0" w:color="auto"/>
              <w:right w:val="single" w:sz="4" w:space="0" w:color="auto"/>
            </w:tcBorders>
            <w:shd w:val="clear" w:color="auto" w:fill="auto"/>
            <w:noWrap/>
            <w:vAlign w:val="bottom"/>
            <w:hideMark/>
          </w:tcPr>
          <w:p w14:paraId="567F7E4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20.0%</w:t>
            </w:r>
          </w:p>
        </w:tc>
        <w:tc>
          <w:tcPr>
            <w:tcW w:w="486" w:type="pct"/>
            <w:tcBorders>
              <w:top w:val="nil"/>
              <w:left w:val="nil"/>
              <w:bottom w:val="single" w:sz="4" w:space="0" w:color="auto"/>
              <w:right w:val="single" w:sz="4" w:space="0" w:color="auto"/>
            </w:tcBorders>
            <w:shd w:val="clear" w:color="auto" w:fill="auto"/>
            <w:noWrap/>
            <w:vAlign w:val="center"/>
            <w:hideMark/>
          </w:tcPr>
          <w:p w14:paraId="741C4B0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30,120</w:t>
            </w:r>
          </w:p>
        </w:tc>
        <w:tc>
          <w:tcPr>
            <w:tcW w:w="399" w:type="pct"/>
            <w:tcBorders>
              <w:top w:val="nil"/>
              <w:left w:val="nil"/>
              <w:bottom w:val="single" w:sz="4" w:space="0" w:color="auto"/>
              <w:right w:val="single" w:sz="4" w:space="0" w:color="auto"/>
            </w:tcBorders>
            <w:shd w:val="clear" w:color="auto" w:fill="auto"/>
            <w:noWrap/>
            <w:vAlign w:val="center"/>
            <w:hideMark/>
          </w:tcPr>
          <w:p w14:paraId="7C7802B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6,011</w:t>
            </w:r>
          </w:p>
        </w:tc>
        <w:tc>
          <w:tcPr>
            <w:tcW w:w="480" w:type="pct"/>
            <w:tcBorders>
              <w:top w:val="nil"/>
              <w:left w:val="nil"/>
              <w:bottom w:val="single" w:sz="4" w:space="0" w:color="auto"/>
              <w:right w:val="single" w:sz="4" w:space="0" w:color="auto"/>
            </w:tcBorders>
            <w:shd w:val="clear" w:color="auto" w:fill="auto"/>
            <w:noWrap/>
            <w:vAlign w:val="center"/>
            <w:hideMark/>
          </w:tcPr>
          <w:p w14:paraId="230D34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1,499</w:t>
            </w:r>
          </w:p>
        </w:tc>
        <w:tc>
          <w:tcPr>
            <w:tcW w:w="626" w:type="pct"/>
            <w:tcBorders>
              <w:top w:val="nil"/>
              <w:left w:val="nil"/>
              <w:bottom w:val="single" w:sz="4" w:space="0" w:color="auto"/>
              <w:right w:val="single" w:sz="4" w:space="0" w:color="auto"/>
            </w:tcBorders>
            <w:shd w:val="clear" w:color="auto" w:fill="auto"/>
            <w:noWrap/>
            <w:vAlign w:val="center"/>
            <w:hideMark/>
          </w:tcPr>
          <w:p w14:paraId="4C9D01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299 (5.0%)</w:t>
            </w:r>
          </w:p>
        </w:tc>
        <w:tc>
          <w:tcPr>
            <w:tcW w:w="345" w:type="pct"/>
            <w:tcBorders>
              <w:top w:val="nil"/>
              <w:left w:val="nil"/>
              <w:bottom w:val="single" w:sz="4" w:space="0" w:color="auto"/>
              <w:right w:val="single" w:sz="4" w:space="0" w:color="auto"/>
            </w:tcBorders>
            <w:shd w:val="clear" w:color="auto" w:fill="auto"/>
            <w:noWrap/>
            <w:vAlign w:val="center"/>
            <w:hideMark/>
          </w:tcPr>
          <w:p w14:paraId="3E5A47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5.0%</w:t>
            </w:r>
          </w:p>
        </w:tc>
      </w:tr>
      <w:tr w:rsidR="00F85A46" w:rsidRPr="006B42D3" w14:paraId="163262B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7A6B9E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Rhode Island</w:t>
            </w:r>
          </w:p>
        </w:tc>
        <w:tc>
          <w:tcPr>
            <w:tcW w:w="591" w:type="pct"/>
            <w:tcBorders>
              <w:top w:val="nil"/>
              <w:left w:val="nil"/>
              <w:bottom w:val="single" w:sz="4" w:space="0" w:color="auto"/>
              <w:right w:val="single" w:sz="4" w:space="0" w:color="auto"/>
            </w:tcBorders>
            <w:shd w:val="clear" w:color="auto" w:fill="auto"/>
            <w:noWrap/>
            <w:vAlign w:val="center"/>
            <w:hideMark/>
          </w:tcPr>
          <w:p w14:paraId="3237B15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223,956</w:t>
            </w:r>
          </w:p>
        </w:tc>
        <w:tc>
          <w:tcPr>
            <w:tcW w:w="625" w:type="pct"/>
            <w:tcBorders>
              <w:top w:val="nil"/>
              <w:left w:val="nil"/>
              <w:bottom w:val="single" w:sz="4" w:space="0" w:color="auto"/>
              <w:right w:val="single" w:sz="4" w:space="0" w:color="auto"/>
            </w:tcBorders>
            <w:shd w:val="clear" w:color="auto" w:fill="auto"/>
            <w:noWrap/>
            <w:vAlign w:val="center"/>
            <w:hideMark/>
          </w:tcPr>
          <w:p w14:paraId="1D9BDE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2,700</w:t>
            </w:r>
          </w:p>
        </w:tc>
        <w:tc>
          <w:tcPr>
            <w:tcW w:w="417" w:type="pct"/>
            <w:tcBorders>
              <w:top w:val="nil"/>
              <w:left w:val="nil"/>
              <w:bottom w:val="single" w:sz="4" w:space="0" w:color="auto"/>
              <w:right w:val="single" w:sz="4" w:space="0" w:color="auto"/>
            </w:tcBorders>
            <w:shd w:val="clear" w:color="auto" w:fill="auto"/>
            <w:noWrap/>
            <w:vAlign w:val="center"/>
            <w:hideMark/>
          </w:tcPr>
          <w:p w14:paraId="7FAE0A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420</w:t>
            </w:r>
          </w:p>
        </w:tc>
        <w:tc>
          <w:tcPr>
            <w:tcW w:w="338" w:type="pct"/>
            <w:tcBorders>
              <w:top w:val="nil"/>
              <w:left w:val="nil"/>
              <w:bottom w:val="single" w:sz="4" w:space="0" w:color="auto"/>
              <w:right w:val="single" w:sz="4" w:space="0" w:color="auto"/>
            </w:tcBorders>
            <w:shd w:val="clear" w:color="auto" w:fill="auto"/>
            <w:noWrap/>
            <w:vAlign w:val="bottom"/>
            <w:hideMark/>
          </w:tcPr>
          <w:p w14:paraId="52E5CC9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15.7%</w:t>
            </w:r>
          </w:p>
        </w:tc>
        <w:tc>
          <w:tcPr>
            <w:tcW w:w="486" w:type="pct"/>
            <w:tcBorders>
              <w:top w:val="nil"/>
              <w:left w:val="nil"/>
              <w:bottom w:val="single" w:sz="4" w:space="0" w:color="auto"/>
              <w:right w:val="single" w:sz="4" w:space="0" w:color="auto"/>
            </w:tcBorders>
            <w:shd w:val="clear" w:color="auto" w:fill="auto"/>
            <w:noWrap/>
            <w:vAlign w:val="center"/>
            <w:hideMark/>
          </w:tcPr>
          <w:p w14:paraId="54E7649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2,416</w:t>
            </w:r>
          </w:p>
        </w:tc>
        <w:tc>
          <w:tcPr>
            <w:tcW w:w="399" w:type="pct"/>
            <w:tcBorders>
              <w:top w:val="nil"/>
              <w:left w:val="nil"/>
              <w:bottom w:val="single" w:sz="4" w:space="0" w:color="auto"/>
              <w:right w:val="single" w:sz="4" w:space="0" w:color="auto"/>
            </w:tcBorders>
            <w:shd w:val="clear" w:color="auto" w:fill="auto"/>
            <w:noWrap/>
            <w:vAlign w:val="center"/>
            <w:hideMark/>
          </w:tcPr>
          <w:p w14:paraId="4C0B18F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380</w:t>
            </w:r>
          </w:p>
        </w:tc>
        <w:tc>
          <w:tcPr>
            <w:tcW w:w="480" w:type="pct"/>
            <w:tcBorders>
              <w:top w:val="nil"/>
              <w:left w:val="nil"/>
              <w:bottom w:val="single" w:sz="4" w:space="0" w:color="auto"/>
              <w:right w:val="single" w:sz="4" w:space="0" w:color="auto"/>
            </w:tcBorders>
            <w:shd w:val="clear" w:color="auto" w:fill="auto"/>
            <w:noWrap/>
            <w:vAlign w:val="center"/>
            <w:hideMark/>
          </w:tcPr>
          <w:p w14:paraId="60C8F42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263</w:t>
            </w:r>
          </w:p>
        </w:tc>
        <w:tc>
          <w:tcPr>
            <w:tcW w:w="626" w:type="pct"/>
            <w:tcBorders>
              <w:top w:val="nil"/>
              <w:left w:val="nil"/>
              <w:bottom w:val="single" w:sz="4" w:space="0" w:color="auto"/>
              <w:right w:val="single" w:sz="4" w:space="0" w:color="auto"/>
            </w:tcBorders>
            <w:shd w:val="clear" w:color="auto" w:fill="auto"/>
            <w:noWrap/>
            <w:vAlign w:val="center"/>
            <w:hideMark/>
          </w:tcPr>
          <w:p w14:paraId="184C2A4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 (10.9%)</w:t>
            </w:r>
          </w:p>
        </w:tc>
        <w:tc>
          <w:tcPr>
            <w:tcW w:w="345" w:type="pct"/>
            <w:tcBorders>
              <w:top w:val="nil"/>
              <w:left w:val="nil"/>
              <w:bottom w:val="single" w:sz="4" w:space="0" w:color="auto"/>
              <w:right w:val="single" w:sz="4" w:space="0" w:color="auto"/>
            </w:tcBorders>
            <w:shd w:val="clear" w:color="auto" w:fill="auto"/>
            <w:noWrap/>
            <w:vAlign w:val="center"/>
            <w:hideMark/>
          </w:tcPr>
          <w:p w14:paraId="3CFECE0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10.9%</w:t>
            </w:r>
          </w:p>
        </w:tc>
      </w:tr>
      <w:tr w:rsidR="00F85A46" w:rsidRPr="006B42D3" w14:paraId="1D28BAB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01081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South Carolina</w:t>
            </w:r>
          </w:p>
        </w:tc>
        <w:tc>
          <w:tcPr>
            <w:tcW w:w="591" w:type="pct"/>
            <w:tcBorders>
              <w:top w:val="nil"/>
              <w:left w:val="nil"/>
              <w:bottom w:val="single" w:sz="4" w:space="0" w:color="auto"/>
              <w:right w:val="single" w:sz="4" w:space="0" w:color="auto"/>
            </w:tcBorders>
            <w:shd w:val="clear" w:color="auto" w:fill="auto"/>
            <w:noWrap/>
            <w:vAlign w:val="center"/>
            <w:hideMark/>
          </w:tcPr>
          <w:p w14:paraId="109FB0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1,080,474</w:t>
            </w:r>
          </w:p>
        </w:tc>
        <w:tc>
          <w:tcPr>
            <w:tcW w:w="625" w:type="pct"/>
            <w:tcBorders>
              <w:top w:val="nil"/>
              <w:left w:val="nil"/>
              <w:bottom w:val="single" w:sz="4" w:space="0" w:color="auto"/>
              <w:right w:val="single" w:sz="4" w:space="0" w:color="auto"/>
            </w:tcBorders>
            <w:shd w:val="clear" w:color="auto" w:fill="auto"/>
            <w:noWrap/>
            <w:vAlign w:val="center"/>
            <w:hideMark/>
          </w:tcPr>
          <w:p w14:paraId="594A76C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11,400</w:t>
            </w:r>
          </w:p>
        </w:tc>
        <w:tc>
          <w:tcPr>
            <w:tcW w:w="417" w:type="pct"/>
            <w:tcBorders>
              <w:top w:val="nil"/>
              <w:left w:val="nil"/>
              <w:bottom w:val="single" w:sz="4" w:space="0" w:color="auto"/>
              <w:right w:val="single" w:sz="4" w:space="0" w:color="auto"/>
            </w:tcBorders>
            <w:shd w:val="clear" w:color="auto" w:fill="auto"/>
            <w:noWrap/>
            <w:vAlign w:val="center"/>
            <w:hideMark/>
          </w:tcPr>
          <w:p w14:paraId="18BC840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1,250</w:t>
            </w:r>
          </w:p>
        </w:tc>
        <w:tc>
          <w:tcPr>
            <w:tcW w:w="338" w:type="pct"/>
            <w:tcBorders>
              <w:top w:val="nil"/>
              <w:left w:val="nil"/>
              <w:bottom w:val="single" w:sz="4" w:space="0" w:color="auto"/>
              <w:right w:val="single" w:sz="4" w:space="0" w:color="auto"/>
            </w:tcBorders>
            <w:shd w:val="clear" w:color="auto" w:fill="auto"/>
            <w:noWrap/>
            <w:vAlign w:val="bottom"/>
            <w:hideMark/>
          </w:tcPr>
          <w:p w14:paraId="13217CB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w:t>
            </w:r>
          </w:p>
        </w:tc>
        <w:tc>
          <w:tcPr>
            <w:tcW w:w="486" w:type="pct"/>
            <w:tcBorders>
              <w:top w:val="nil"/>
              <w:left w:val="nil"/>
              <w:bottom w:val="single" w:sz="4" w:space="0" w:color="auto"/>
              <w:right w:val="single" w:sz="4" w:space="0" w:color="auto"/>
            </w:tcBorders>
            <w:shd w:val="clear" w:color="auto" w:fill="auto"/>
            <w:noWrap/>
            <w:vAlign w:val="center"/>
            <w:hideMark/>
          </w:tcPr>
          <w:p w14:paraId="06BA94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11,656</w:t>
            </w:r>
          </w:p>
        </w:tc>
        <w:tc>
          <w:tcPr>
            <w:tcW w:w="399" w:type="pct"/>
            <w:tcBorders>
              <w:top w:val="nil"/>
              <w:left w:val="nil"/>
              <w:bottom w:val="single" w:sz="4" w:space="0" w:color="auto"/>
              <w:right w:val="single" w:sz="4" w:space="0" w:color="auto"/>
            </w:tcBorders>
            <w:shd w:val="clear" w:color="auto" w:fill="auto"/>
            <w:noWrap/>
            <w:vAlign w:val="center"/>
            <w:hideMark/>
          </w:tcPr>
          <w:p w14:paraId="3EF0527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1,287</w:t>
            </w:r>
          </w:p>
        </w:tc>
        <w:tc>
          <w:tcPr>
            <w:tcW w:w="480" w:type="pct"/>
            <w:tcBorders>
              <w:top w:val="nil"/>
              <w:left w:val="nil"/>
              <w:bottom w:val="single" w:sz="4" w:space="0" w:color="auto"/>
              <w:right w:val="single" w:sz="4" w:space="0" w:color="auto"/>
            </w:tcBorders>
            <w:shd w:val="clear" w:color="auto" w:fill="auto"/>
            <w:noWrap/>
            <w:vAlign w:val="center"/>
            <w:hideMark/>
          </w:tcPr>
          <w:p w14:paraId="249972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-302</w:t>
            </w:r>
          </w:p>
        </w:tc>
        <w:tc>
          <w:tcPr>
            <w:tcW w:w="626" w:type="pct"/>
            <w:tcBorders>
              <w:top w:val="nil"/>
              <w:left w:val="nil"/>
              <w:bottom w:val="single" w:sz="4" w:space="0" w:color="auto"/>
              <w:right w:val="single" w:sz="4" w:space="0" w:color="auto"/>
            </w:tcBorders>
            <w:shd w:val="clear" w:color="auto" w:fill="auto"/>
            <w:noWrap/>
            <w:vAlign w:val="center"/>
            <w:hideMark/>
          </w:tcPr>
          <w:p w14:paraId="2DB96B7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 (-2.6%)</w:t>
            </w:r>
          </w:p>
        </w:tc>
        <w:tc>
          <w:tcPr>
            <w:tcW w:w="345" w:type="pct"/>
            <w:tcBorders>
              <w:top w:val="nil"/>
              <w:left w:val="nil"/>
              <w:bottom w:val="single" w:sz="4" w:space="0" w:color="auto"/>
              <w:right w:val="single" w:sz="4" w:space="0" w:color="auto"/>
            </w:tcBorders>
            <w:shd w:val="clear" w:color="auto" w:fill="auto"/>
            <w:noWrap/>
            <w:vAlign w:val="center"/>
            <w:hideMark/>
          </w:tcPr>
          <w:p w14:paraId="3D5C68A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34D4957"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E90FB9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South Dakota</w:t>
            </w:r>
          </w:p>
        </w:tc>
        <w:tc>
          <w:tcPr>
            <w:tcW w:w="591" w:type="pct"/>
            <w:tcBorders>
              <w:top w:val="nil"/>
              <w:left w:val="nil"/>
              <w:bottom w:val="single" w:sz="4" w:space="0" w:color="auto"/>
              <w:right w:val="single" w:sz="4" w:space="0" w:color="auto"/>
            </w:tcBorders>
            <w:shd w:val="clear" w:color="auto" w:fill="auto"/>
            <w:noWrap/>
            <w:vAlign w:val="center"/>
            <w:hideMark/>
          </w:tcPr>
          <w:p w14:paraId="5B0FBCC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202,797</w:t>
            </w:r>
          </w:p>
        </w:tc>
        <w:tc>
          <w:tcPr>
            <w:tcW w:w="625" w:type="pct"/>
            <w:tcBorders>
              <w:top w:val="nil"/>
              <w:left w:val="nil"/>
              <w:bottom w:val="single" w:sz="4" w:space="0" w:color="auto"/>
              <w:right w:val="single" w:sz="4" w:space="0" w:color="auto"/>
            </w:tcBorders>
            <w:shd w:val="clear" w:color="auto" w:fill="auto"/>
            <w:noWrap/>
            <w:vAlign w:val="center"/>
            <w:hideMark/>
          </w:tcPr>
          <w:p w14:paraId="05C9BC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2,100</w:t>
            </w:r>
          </w:p>
        </w:tc>
        <w:tc>
          <w:tcPr>
            <w:tcW w:w="417" w:type="pct"/>
            <w:tcBorders>
              <w:top w:val="nil"/>
              <w:left w:val="nil"/>
              <w:bottom w:val="single" w:sz="4" w:space="0" w:color="auto"/>
              <w:right w:val="single" w:sz="4" w:space="0" w:color="auto"/>
            </w:tcBorders>
            <w:shd w:val="clear" w:color="auto" w:fill="auto"/>
            <w:noWrap/>
            <w:vAlign w:val="center"/>
            <w:hideMark/>
          </w:tcPr>
          <w:p w14:paraId="274849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w:t>
            </w:r>
          </w:p>
        </w:tc>
        <w:tc>
          <w:tcPr>
            <w:tcW w:w="338" w:type="pct"/>
            <w:tcBorders>
              <w:top w:val="nil"/>
              <w:left w:val="nil"/>
              <w:bottom w:val="single" w:sz="4" w:space="0" w:color="auto"/>
              <w:right w:val="single" w:sz="4" w:space="0" w:color="auto"/>
            </w:tcBorders>
            <w:shd w:val="clear" w:color="auto" w:fill="auto"/>
            <w:noWrap/>
            <w:vAlign w:val="bottom"/>
            <w:hideMark/>
          </w:tcPr>
          <w:p w14:paraId="1B32FA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w:t>
            </w:r>
          </w:p>
        </w:tc>
        <w:tc>
          <w:tcPr>
            <w:tcW w:w="486" w:type="pct"/>
            <w:tcBorders>
              <w:top w:val="nil"/>
              <w:left w:val="nil"/>
              <w:bottom w:val="single" w:sz="4" w:space="0" w:color="auto"/>
              <w:right w:val="single" w:sz="4" w:space="0" w:color="auto"/>
            </w:tcBorders>
            <w:shd w:val="clear" w:color="auto" w:fill="auto"/>
            <w:noWrap/>
            <w:vAlign w:val="center"/>
            <w:hideMark/>
          </w:tcPr>
          <w:p w14:paraId="0DD1524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2,188</w:t>
            </w:r>
          </w:p>
        </w:tc>
        <w:tc>
          <w:tcPr>
            <w:tcW w:w="399" w:type="pct"/>
            <w:tcBorders>
              <w:top w:val="nil"/>
              <w:left w:val="nil"/>
              <w:bottom w:val="single" w:sz="4" w:space="0" w:color="auto"/>
              <w:right w:val="single" w:sz="4" w:space="0" w:color="auto"/>
            </w:tcBorders>
            <w:shd w:val="clear" w:color="auto" w:fill="auto"/>
            <w:noWrap/>
            <w:vAlign w:val="center"/>
            <w:hideMark/>
          </w:tcPr>
          <w:p w14:paraId="324D60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165</w:t>
            </w:r>
          </w:p>
        </w:tc>
        <w:tc>
          <w:tcPr>
            <w:tcW w:w="480" w:type="pct"/>
            <w:tcBorders>
              <w:top w:val="nil"/>
              <w:left w:val="nil"/>
              <w:bottom w:val="single" w:sz="4" w:space="0" w:color="auto"/>
              <w:right w:val="single" w:sz="4" w:space="0" w:color="auto"/>
            </w:tcBorders>
            <w:shd w:val="clear" w:color="auto" w:fill="auto"/>
            <w:noWrap/>
            <w:vAlign w:val="center"/>
            <w:hideMark/>
          </w:tcPr>
          <w:p w14:paraId="5D80D23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-57</w:t>
            </w:r>
          </w:p>
        </w:tc>
        <w:tc>
          <w:tcPr>
            <w:tcW w:w="626" w:type="pct"/>
            <w:tcBorders>
              <w:top w:val="nil"/>
              <w:left w:val="nil"/>
              <w:bottom w:val="single" w:sz="4" w:space="0" w:color="auto"/>
              <w:right w:val="single" w:sz="4" w:space="0" w:color="auto"/>
            </w:tcBorders>
            <w:shd w:val="clear" w:color="auto" w:fill="auto"/>
            <w:noWrap/>
            <w:vAlign w:val="center"/>
            <w:hideMark/>
          </w:tcPr>
          <w:p w14:paraId="320E28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 (-2.6%)</w:t>
            </w:r>
          </w:p>
        </w:tc>
        <w:tc>
          <w:tcPr>
            <w:tcW w:w="345" w:type="pct"/>
            <w:tcBorders>
              <w:top w:val="nil"/>
              <w:left w:val="nil"/>
              <w:bottom w:val="single" w:sz="4" w:space="0" w:color="auto"/>
              <w:right w:val="single" w:sz="4" w:space="0" w:color="auto"/>
            </w:tcBorders>
            <w:shd w:val="clear" w:color="auto" w:fill="auto"/>
            <w:noWrap/>
            <w:vAlign w:val="center"/>
            <w:hideMark/>
          </w:tcPr>
          <w:p w14:paraId="642750A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2B06B151"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7037D6C"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Tennessee</w:t>
            </w:r>
          </w:p>
        </w:tc>
        <w:tc>
          <w:tcPr>
            <w:tcW w:w="591" w:type="pct"/>
            <w:tcBorders>
              <w:top w:val="nil"/>
              <w:left w:val="nil"/>
              <w:bottom w:val="single" w:sz="4" w:space="0" w:color="auto"/>
              <w:right w:val="single" w:sz="4" w:space="0" w:color="auto"/>
            </w:tcBorders>
            <w:shd w:val="clear" w:color="auto" w:fill="auto"/>
            <w:noWrap/>
            <w:vAlign w:val="center"/>
            <w:hideMark/>
          </w:tcPr>
          <w:p w14:paraId="3BEF8AE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1,496,001</w:t>
            </w:r>
          </w:p>
        </w:tc>
        <w:tc>
          <w:tcPr>
            <w:tcW w:w="625" w:type="pct"/>
            <w:tcBorders>
              <w:top w:val="nil"/>
              <w:left w:val="nil"/>
              <w:bottom w:val="single" w:sz="4" w:space="0" w:color="auto"/>
              <w:right w:val="single" w:sz="4" w:space="0" w:color="auto"/>
            </w:tcBorders>
            <w:shd w:val="clear" w:color="auto" w:fill="auto"/>
            <w:noWrap/>
            <w:vAlign w:val="center"/>
            <w:hideMark/>
          </w:tcPr>
          <w:p w14:paraId="6FAF89C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15,700</w:t>
            </w:r>
          </w:p>
        </w:tc>
        <w:tc>
          <w:tcPr>
            <w:tcW w:w="417" w:type="pct"/>
            <w:tcBorders>
              <w:top w:val="nil"/>
              <w:left w:val="nil"/>
              <w:bottom w:val="single" w:sz="4" w:space="0" w:color="auto"/>
              <w:right w:val="single" w:sz="4" w:space="0" w:color="auto"/>
            </w:tcBorders>
            <w:shd w:val="clear" w:color="auto" w:fill="auto"/>
            <w:noWrap/>
            <w:vAlign w:val="center"/>
            <w:hideMark/>
          </w:tcPr>
          <w:p w14:paraId="3C450E9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2,440</w:t>
            </w:r>
          </w:p>
        </w:tc>
        <w:tc>
          <w:tcPr>
            <w:tcW w:w="338" w:type="pct"/>
            <w:tcBorders>
              <w:top w:val="nil"/>
              <w:left w:val="nil"/>
              <w:bottom w:val="single" w:sz="4" w:space="0" w:color="auto"/>
              <w:right w:val="single" w:sz="4" w:space="0" w:color="auto"/>
            </w:tcBorders>
            <w:shd w:val="clear" w:color="auto" w:fill="auto"/>
            <w:noWrap/>
            <w:vAlign w:val="bottom"/>
            <w:hideMark/>
          </w:tcPr>
          <w:p w14:paraId="404E011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15.5%</w:t>
            </w:r>
          </w:p>
        </w:tc>
        <w:tc>
          <w:tcPr>
            <w:tcW w:w="486" w:type="pct"/>
            <w:tcBorders>
              <w:top w:val="nil"/>
              <w:left w:val="nil"/>
              <w:bottom w:val="single" w:sz="4" w:space="0" w:color="auto"/>
              <w:right w:val="single" w:sz="4" w:space="0" w:color="auto"/>
            </w:tcBorders>
            <w:shd w:val="clear" w:color="auto" w:fill="auto"/>
            <w:noWrap/>
            <w:vAlign w:val="center"/>
            <w:hideMark/>
          </w:tcPr>
          <w:p w14:paraId="0B8C8C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16,138</w:t>
            </w:r>
          </w:p>
        </w:tc>
        <w:tc>
          <w:tcPr>
            <w:tcW w:w="399" w:type="pct"/>
            <w:tcBorders>
              <w:top w:val="nil"/>
              <w:left w:val="nil"/>
              <w:bottom w:val="single" w:sz="4" w:space="0" w:color="auto"/>
              <w:right w:val="single" w:sz="4" w:space="0" w:color="auto"/>
            </w:tcBorders>
            <w:shd w:val="clear" w:color="auto" w:fill="auto"/>
            <w:noWrap/>
            <w:vAlign w:val="center"/>
            <w:hideMark/>
          </w:tcPr>
          <w:p w14:paraId="29F106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2,503</w:t>
            </w:r>
          </w:p>
        </w:tc>
        <w:tc>
          <w:tcPr>
            <w:tcW w:w="480" w:type="pct"/>
            <w:tcBorders>
              <w:top w:val="nil"/>
              <w:left w:val="nil"/>
              <w:bottom w:val="single" w:sz="4" w:space="0" w:color="auto"/>
              <w:right w:val="single" w:sz="4" w:space="0" w:color="auto"/>
            </w:tcBorders>
            <w:shd w:val="clear" w:color="auto" w:fill="auto"/>
            <w:noWrap/>
            <w:vAlign w:val="center"/>
            <w:hideMark/>
          </w:tcPr>
          <w:p w14:paraId="1E980F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-418</w:t>
            </w:r>
          </w:p>
        </w:tc>
        <w:tc>
          <w:tcPr>
            <w:tcW w:w="626" w:type="pct"/>
            <w:tcBorders>
              <w:top w:val="nil"/>
              <w:left w:val="nil"/>
              <w:bottom w:val="single" w:sz="4" w:space="0" w:color="auto"/>
              <w:right w:val="single" w:sz="4" w:space="0" w:color="auto"/>
            </w:tcBorders>
            <w:shd w:val="clear" w:color="auto" w:fill="auto"/>
            <w:noWrap/>
            <w:vAlign w:val="center"/>
            <w:hideMark/>
          </w:tcPr>
          <w:p w14:paraId="4A8CFB8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-65 (-2.6%)</w:t>
            </w:r>
          </w:p>
        </w:tc>
        <w:tc>
          <w:tcPr>
            <w:tcW w:w="345" w:type="pct"/>
            <w:tcBorders>
              <w:top w:val="nil"/>
              <w:left w:val="nil"/>
              <w:bottom w:val="single" w:sz="4" w:space="0" w:color="auto"/>
              <w:right w:val="single" w:sz="4" w:space="0" w:color="auto"/>
            </w:tcBorders>
            <w:shd w:val="clear" w:color="auto" w:fill="auto"/>
            <w:noWrap/>
            <w:vAlign w:val="center"/>
            <w:hideMark/>
          </w:tcPr>
          <w:p w14:paraId="1D99A9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66A621A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ACD32A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Texas</w:t>
            </w:r>
          </w:p>
        </w:tc>
        <w:tc>
          <w:tcPr>
            <w:tcW w:w="591" w:type="pct"/>
            <w:tcBorders>
              <w:top w:val="nil"/>
              <w:left w:val="nil"/>
              <w:bottom w:val="single" w:sz="4" w:space="0" w:color="auto"/>
              <w:right w:val="single" w:sz="4" w:space="0" w:color="auto"/>
            </w:tcBorders>
            <w:shd w:val="clear" w:color="auto" w:fill="auto"/>
            <w:noWrap/>
            <w:vAlign w:val="center"/>
            <w:hideMark/>
          </w:tcPr>
          <w:p w14:paraId="6D1D6D1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6,865,824</w:t>
            </w:r>
          </w:p>
        </w:tc>
        <w:tc>
          <w:tcPr>
            <w:tcW w:w="625" w:type="pct"/>
            <w:tcBorders>
              <w:top w:val="nil"/>
              <w:left w:val="nil"/>
              <w:bottom w:val="single" w:sz="4" w:space="0" w:color="auto"/>
              <w:right w:val="single" w:sz="4" w:space="0" w:color="auto"/>
            </w:tcBorders>
            <w:shd w:val="clear" w:color="auto" w:fill="auto"/>
            <w:noWrap/>
            <w:vAlign w:val="center"/>
            <w:hideMark/>
          </w:tcPr>
          <w:p w14:paraId="1CEFC4B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99,100</w:t>
            </w:r>
          </w:p>
        </w:tc>
        <w:tc>
          <w:tcPr>
            <w:tcW w:w="417" w:type="pct"/>
            <w:tcBorders>
              <w:top w:val="nil"/>
              <w:left w:val="nil"/>
              <w:bottom w:val="single" w:sz="4" w:space="0" w:color="auto"/>
              <w:right w:val="single" w:sz="4" w:space="0" w:color="auto"/>
            </w:tcBorders>
            <w:shd w:val="clear" w:color="auto" w:fill="auto"/>
            <w:noWrap/>
            <w:vAlign w:val="center"/>
            <w:hideMark/>
          </w:tcPr>
          <w:p w14:paraId="355A1F3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14,320</w:t>
            </w:r>
          </w:p>
        </w:tc>
        <w:tc>
          <w:tcPr>
            <w:tcW w:w="338" w:type="pct"/>
            <w:tcBorders>
              <w:top w:val="nil"/>
              <w:left w:val="nil"/>
              <w:bottom w:val="single" w:sz="4" w:space="0" w:color="auto"/>
              <w:right w:val="single" w:sz="4" w:space="0" w:color="auto"/>
            </w:tcBorders>
            <w:shd w:val="clear" w:color="auto" w:fill="auto"/>
            <w:noWrap/>
            <w:vAlign w:val="bottom"/>
            <w:hideMark/>
          </w:tcPr>
          <w:p w14:paraId="5D6C0A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w:t>
            </w:r>
          </w:p>
        </w:tc>
        <w:tc>
          <w:tcPr>
            <w:tcW w:w="486" w:type="pct"/>
            <w:tcBorders>
              <w:top w:val="nil"/>
              <w:left w:val="nil"/>
              <w:bottom w:val="single" w:sz="4" w:space="0" w:color="auto"/>
              <w:right w:val="single" w:sz="4" w:space="0" w:color="auto"/>
            </w:tcBorders>
            <w:shd w:val="clear" w:color="auto" w:fill="auto"/>
            <w:noWrap/>
            <w:vAlign w:val="center"/>
            <w:hideMark/>
          </w:tcPr>
          <w:p w14:paraId="14E426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74,065</w:t>
            </w:r>
          </w:p>
        </w:tc>
        <w:tc>
          <w:tcPr>
            <w:tcW w:w="399" w:type="pct"/>
            <w:tcBorders>
              <w:top w:val="nil"/>
              <w:left w:val="nil"/>
              <w:bottom w:val="single" w:sz="4" w:space="0" w:color="auto"/>
              <w:right w:val="single" w:sz="4" w:space="0" w:color="auto"/>
            </w:tcBorders>
            <w:shd w:val="clear" w:color="auto" w:fill="auto"/>
            <w:noWrap/>
            <w:vAlign w:val="center"/>
            <w:hideMark/>
          </w:tcPr>
          <w:p w14:paraId="0F9AB8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10,701</w:t>
            </w:r>
          </w:p>
        </w:tc>
        <w:tc>
          <w:tcPr>
            <w:tcW w:w="480" w:type="pct"/>
            <w:tcBorders>
              <w:top w:val="nil"/>
              <w:left w:val="nil"/>
              <w:bottom w:val="single" w:sz="4" w:space="0" w:color="auto"/>
              <w:right w:val="single" w:sz="4" w:space="0" w:color="auto"/>
            </w:tcBorders>
            <w:shd w:val="clear" w:color="auto" w:fill="auto"/>
            <w:noWrap/>
            <w:vAlign w:val="center"/>
            <w:hideMark/>
          </w:tcPr>
          <w:p w14:paraId="3DAA28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25,019</w:t>
            </w:r>
          </w:p>
        </w:tc>
        <w:tc>
          <w:tcPr>
            <w:tcW w:w="626" w:type="pct"/>
            <w:tcBorders>
              <w:top w:val="nil"/>
              <w:left w:val="nil"/>
              <w:bottom w:val="single" w:sz="4" w:space="0" w:color="auto"/>
              <w:right w:val="single" w:sz="4" w:space="0" w:color="auto"/>
            </w:tcBorders>
            <w:shd w:val="clear" w:color="auto" w:fill="auto"/>
            <w:noWrap/>
            <w:vAlign w:val="center"/>
            <w:hideMark/>
          </w:tcPr>
          <w:p w14:paraId="43F19CB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3,615 (33.8%)</w:t>
            </w:r>
          </w:p>
        </w:tc>
        <w:tc>
          <w:tcPr>
            <w:tcW w:w="345" w:type="pct"/>
            <w:tcBorders>
              <w:top w:val="nil"/>
              <w:left w:val="nil"/>
              <w:bottom w:val="single" w:sz="4" w:space="0" w:color="auto"/>
              <w:right w:val="single" w:sz="4" w:space="0" w:color="auto"/>
            </w:tcBorders>
            <w:shd w:val="clear" w:color="auto" w:fill="auto"/>
            <w:noWrap/>
            <w:vAlign w:val="center"/>
            <w:hideMark/>
          </w:tcPr>
          <w:p w14:paraId="2714DE6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33.8%</w:t>
            </w:r>
          </w:p>
        </w:tc>
      </w:tr>
      <w:tr w:rsidR="00F85A46" w:rsidRPr="006B42D3" w14:paraId="3B0C281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E6557D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Utah</w:t>
            </w:r>
          </w:p>
        </w:tc>
        <w:tc>
          <w:tcPr>
            <w:tcW w:w="591" w:type="pct"/>
            <w:tcBorders>
              <w:top w:val="nil"/>
              <w:left w:val="nil"/>
              <w:bottom w:val="single" w:sz="4" w:space="0" w:color="auto"/>
              <w:right w:val="single" w:sz="4" w:space="0" w:color="auto"/>
            </w:tcBorders>
            <w:shd w:val="clear" w:color="auto" w:fill="auto"/>
            <w:noWrap/>
            <w:vAlign w:val="center"/>
            <w:hideMark/>
          </w:tcPr>
          <w:p w14:paraId="60E77C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871,027</w:t>
            </w:r>
          </w:p>
        </w:tc>
        <w:tc>
          <w:tcPr>
            <w:tcW w:w="625" w:type="pct"/>
            <w:tcBorders>
              <w:top w:val="nil"/>
              <w:left w:val="nil"/>
              <w:bottom w:val="single" w:sz="4" w:space="0" w:color="auto"/>
              <w:right w:val="single" w:sz="4" w:space="0" w:color="auto"/>
            </w:tcBorders>
            <w:shd w:val="clear" w:color="auto" w:fill="auto"/>
            <w:noWrap/>
            <w:vAlign w:val="center"/>
            <w:hideMark/>
          </w:tcPr>
          <w:p w14:paraId="2BA4850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8,100</w:t>
            </w:r>
          </w:p>
        </w:tc>
        <w:tc>
          <w:tcPr>
            <w:tcW w:w="417" w:type="pct"/>
            <w:tcBorders>
              <w:top w:val="nil"/>
              <w:left w:val="nil"/>
              <w:bottom w:val="single" w:sz="4" w:space="0" w:color="auto"/>
              <w:right w:val="single" w:sz="4" w:space="0" w:color="auto"/>
            </w:tcBorders>
            <w:shd w:val="clear" w:color="auto" w:fill="auto"/>
            <w:noWrap/>
            <w:vAlign w:val="center"/>
            <w:hideMark/>
          </w:tcPr>
          <w:p w14:paraId="618F356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1,670</w:t>
            </w:r>
          </w:p>
        </w:tc>
        <w:tc>
          <w:tcPr>
            <w:tcW w:w="338" w:type="pct"/>
            <w:tcBorders>
              <w:top w:val="nil"/>
              <w:left w:val="nil"/>
              <w:bottom w:val="single" w:sz="4" w:space="0" w:color="auto"/>
              <w:right w:val="single" w:sz="4" w:space="0" w:color="auto"/>
            </w:tcBorders>
            <w:shd w:val="clear" w:color="auto" w:fill="auto"/>
            <w:noWrap/>
            <w:vAlign w:val="bottom"/>
            <w:hideMark/>
          </w:tcPr>
          <w:p w14:paraId="4E00998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20.5%</w:t>
            </w:r>
          </w:p>
        </w:tc>
        <w:tc>
          <w:tcPr>
            <w:tcW w:w="486" w:type="pct"/>
            <w:tcBorders>
              <w:top w:val="nil"/>
              <w:left w:val="nil"/>
              <w:bottom w:val="single" w:sz="4" w:space="0" w:color="auto"/>
              <w:right w:val="single" w:sz="4" w:space="0" w:color="auto"/>
            </w:tcBorders>
            <w:shd w:val="clear" w:color="auto" w:fill="auto"/>
            <w:noWrap/>
            <w:vAlign w:val="center"/>
            <w:hideMark/>
          </w:tcPr>
          <w:p w14:paraId="080F3D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9,396</w:t>
            </w:r>
          </w:p>
        </w:tc>
        <w:tc>
          <w:tcPr>
            <w:tcW w:w="399" w:type="pct"/>
            <w:tcBorders>
              <w:top w:val="nil"/>
              <w:left w:val="nil"/>
              <w:bottom w:val="single" w:sz="4" w:space="0" w:color="auto"/>
              <w:right w:val="single" w:sz="4" w:space="0" w:color="auto"/>
            </w:tcBorders>
            <w:shd w:val="clear" w:color="auto" w:fill="auto"/>
            <w:noWrap/>
            <w:vAlign w:val="center"/>
            <w:hideMark/>
          </w:tcPr>
          <w:p w14:paraId="4BAE36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1,929</w:t>
            </w:r>
          </w:p>
        </w:tc>
        <w:tc>
          <w:tcPr>
            <w:tcW w:w="480" w:type="pct"/>
            <w:tcBorders>
              <w:top w:val="nil"/>
              <w:left w:val="nil"/>
              <w:bottom w:val="single" w:sz="4" w:space="0" w:color="auto"/>
              <w:right w:val="single" w:sz="4" w:space="0" w:color="auto"/>
            </w:tcBorders>
            <w:shd w:val="clear" w:color="auto" w:fill="auto"/>
            <w:noWrap/>
            <w:vAlign w:val="center"/>
            <w:hideMark/>
          </w:tcPr>
          <w:p w14:paraId="756968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-1,254</w:t>
            </w:r>
          </w:p>
        </w:tc>
        <w:tc>
          <w:tcPr>
            <w:tcW w:w="626" w:type="pct"/>
            <w:tcBorders>
              <w:top w:val="nil"/>
              <w:left w:val="nil"/>
              <w:bottom w:val="single" w:sz="4" w:space="0" w:color="auto"/>
              <w:right w:val="single" w:sz="4" w:space="0" w:color="auto"/>
            </w:tcBorders>
            <w:shd w:val="clear" w:color="auto" w:fill="auto"/>
            <w:noWrap/>
            <w:vAlign w:val="center"/>
            <w:hideMark/>
          </w:tcPr>
          <w:p w14:paraId="67D15BD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-258 (-13.3%)</w:t>
            </w:r>
          </w:p>
        </w:tc>
        <w:tc>
          <w:tcPr>
            <w:tcW w:w="345" w:type="pct"/>
            <w:tcBorders>
              <w:top w:val="nil"/>
              <w:left w:val="nil"/>
              <w:bottom w:val="single" w:sz="4" w:space="0" w:color="auto"/>
              <w:right w:val="single" w:sz="4" w:space="0" w:color="auto"/>
            </w:tcBorders>
            <w:shd w:val="clear" w:color="auto" w:fill="auto"/>
            <w:noWrap/>
            <w:vAlign w:val="center"/>
            <w:hideMark/>
          </w:tcPr>
          <w:p w14:paraId="65BDBD1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-13.3%</w:t>
            </w:r>
          </w:p>
        </w:tc>
      </w:tr>
      <w:tr w:rsidR="00F85A46" w:rsidRPr="006B42D3" w14:paraId="2F94F4ED"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C6A190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Vermont</w:t>
            </w:r>
          </w:p>
        </w:tc>
        <w:tc>
          <w:tcPr>
            <w:tcW w:w="591" w:type="pct"/>
            <w:tcBorders>
              <w:top w:val="nil"/>
              <w:left w:val="nil"/>
              <w:bottom w:val="single" w:sz="4" w:space="0" w:color="auto"/>
              <w:right w:val="single" w:sz="4" w:space="0" w:color="auto"/>
            </w:tcBorders>
            <w:shd w:val="clear" w:color="auto" w:fill="auto"/>
            <w:noWrap/>
            <w:vAlign w:val="center"/>
            <w:hideMark/>
          </w:tcPr>
          <w:p w14:paraId="6D4ED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129,233</w:t>
            </w:r>
          </w:p>
        </w:tc>
        <w:tc>
          <w:tcPr>
            <w:tcW w:w="625" w:type="pct"/>
            <w:tcBorders>
              <w:top w:val="nil"/>
              <w:left w:val="nil"/>
              <w:bottom w:val="single" w:sz="4" w:space="0" w:color="auto"/>
              <w:right w:val="single" w:sz="4" w:space="0" w:color="auto"/>
            </w:tcBorders>
            <w:shd w:val="clear" w:color="auto" w:fill="auto"/>
            <w:noWrap/>
            <w:vAlign w:val="center"/>
            <w:hideMark/>
          </w:tcPr>
          <w:p w14:paraId="0496CF4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1,300</w:t>
            </w:r>
          </w:p>
        </w:tc>
        <w:tc>
          <w:tcPr>
            <w:tcW w:w="417" w:type="pct"/>
            <w:tcBorders>
              <w:top w:val="nil"/>
              <w:left w:val="nil"/>
              <w:bottom w:val="single" w:sz="4" w:space="0" w:color="auto"/>
              <w:right w:val="single" w:sz="4" w:space="0" w:color="auto"/>
            </w:tcBorders>
            <w:shd w:val="clear" w:color="auto" w:fill="auto"/>
            <w:noWrap/>
            <w:vAlign w:val="center"/>
            <w:hideMark/>
          </w:tcPr>
          <w:p w14:paraId="2899D6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130</w:t>
            </w:r>
          </w:p>
        </w:tc>
        <w:tc>
          <w:tcPr>
            <w:tcW w:w="338" w:type="pct"/>
            <w:tcBorders>
              <w:top w:val="nil"/>
              <w:left w:val="nil"/>
              <w:bottom w:val="single" w:sz="4" w:space="0" w:color="auto"/>
              <w:right w:val="single" w:sz="4" w:space="0" w:color="auto"/>
            </w:tcBorders>
            <w:shd w:val="clear" w:color="auto" w:fill="auto"/>
            <w:noWrap/>
            <w:vAlign w:val="bottom"/>
            <w:hideMark/>
          </w:tcPr>
          <w:p w14:paraId="30B901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9.8%</w:t>
            </w:r>
          </w:p>
        </w:tc>
        <w:tc>
          <w:tcPr>
            <w:tcW w:w="486" w:type="pct"/>
            <w:tcBorders>
              <w:top w:val="nil"/>
              <w:left w:val="nil"/>
              <w:bottom w:val="single" w:sz="4" w:space="0" w:color="auto"/>
              <w:right w:val="single" w:sz="4" w:space="0" w:color="auto"/>
            </w:tcBorders>
            <w:shd w:val="clear" w:color="auto" w:fill="auto"/>
            <w:noWrap/>
            <w:vAlign w:val="center"/>
            <w:hideMark/>
          </w:tcPr>
          <w:p w14:paraId="4480ACE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1,394</w:t>
            </w:r>
          </w:p>
        </w:tc>
        <w:tc>
          <w:tcPr>
            <w:tcW w:w="399" w:type="pct"/>
            <w:tcBorders>
              <w:top w:val="nil"/>
              <w:left w:val="nil"/>
              <w:bottom w:val="single" w:sz="4" w:space="0" w:color="auto"/>
              <w:right w:val="single" w:sz="4" w:space="0" w:color="auto"/>
            </w:tcBorders>
            <w:shd w:val="clear" w:color="auto" w:fill="auto"/>
            <w:noWrap/>
            <w:vAlign w:val="center"/>
            <w:hideMark/>
          </w:tcPr>
          <w:p w14:paraId="1775AF8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136</w:t>
            </w:r>
          </w:p>
        </w:tc>
        <w:tc>
          <w:tcPr>
            <w:tcW w:w="480" w:type="pct"/>
            <w:tcBorders>
              <w:top w:val="nil"/>
              <w:left w:val="nil"/>
              <w:bottom w:val="single" w:sz="4" w:space="0" w:color="auto"/>
              <w:right w:val="single" w:sz="4" w:space="0" w:color="auto"/>
            </w:tcBorders>
            <w:shd w:val="clear" w:color="auto" w:fill="auto"/>
            <w:noWrap/>
            <w:vAlign w:val="center"/>
            <w:hideMark/>
          </w:tcPr>
          <w:p w14:paraId="18DA80F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w:t>
            </w:r>
          </w:p>
        </w:tc>
        <w:tc>
          <w:tcPr>
            <w:tcW w:w="626" w:type="pct"/>
            <w:tcBorders>
              <w:top w:val="nil"/>
              <w:left w:val="nil"/>
              <w:bottom w:val="single" w:sz="4" w:space="0" w:color="auto"/>
              <w:right w:val="single" w:sz="4" w:space="0" w:color="auto"/>
            </w:tcBorders>
            <w:shd w:val="clear" w:color="auto" w:fill="auto"/>
            <w:noWrap/>
            <w:vAlign w:val="center"/>
            <w:hideMark/>
          </w:tcPr>
          <w:p w14:paraId="119257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 (-7.9%)</w:t>
            </w:r>
          </w:p>
        </w:tc>
        <w:tc>
          <w:tcPr>
            <w:tcW w:w="345" w:type="pct"/>
            <w:tcBorders>
              <w:top w:val="nil"/>
              <w:left w:val="nil"/>
              <w:bottom w:val="single" w:sz="4" w:space="0" w:color="auto"/>
              <w:right w:val="single" w:sz="4" w:space="0" w:color="auto"/>
            </w:tcBorders>
            <w:shd w:val="clear" w:color="auto" w:fill="auto"/>
            <w:noWrap/>
            <w:vAlign w:val="center"/>
            <w:hideMark/>
          </w:tcPr>
          <w:p w14:paraId="363F25A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-7.9%</w:t>
            </w:r>
          </w:p>
        </w:tc>
      </w:tr>
      <w:tr w:rsidR="00F85A46" w:rsidRPr="006B42D3" w14:paraId="348BC4D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084FFD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Virginia</w:t>
            </w:r>
          </w:p>
        </w:tc>
        <w:tc>
          <w:tcPr>
            <w:tcW w:w="591" w:type="pct"/>
            <w:tcBorders>
              <w:top w:val="nil"/>
              <w:left w:val="nil"/>
              <w:bottom w:val="single" w:sz="4" w:space="0" w:color="auto"/>
              <w:right w:val="single" w:sz="4" w:space="0" w:color="auto"/>
            </w:tcBorders>
            <w:shd w:val="clear" w:color="auto" w:fill="auto"/>
            <w:noWrap/>
            <w:vAlign w:val="center"/>
            <w:hideMark/>
          </w:tcPr>
          <w:p w14:paraId="0957A97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1,853,677</w:t>
            </w:r>
          </w:p>
        </w:tc>
        <w:tc>
          <w:tcPr>
            <w:tcW w:w="625" w:type="pct"/>
            <w:tcBorders>
              <w:top w:val="nil"/>
              <w:left w:val="nil"/>
              <w:bottom w:val="single" w:sz="4" w:space="0" w:color="auto"/>
              <w:right w:val="single" w:sz="4" w:space="0" w:color="auto"/>
            </w:tcBorders>
            <w:shd w:val="clear" w:color="auto" w:fill="auto"/>
            <w:noWrap/>
            <w:vAlign w:val="center"/>
            <w:hideMark/>
          </w:tcPr>
          <w:p w14:paraId="030DAD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19,400</w:t>
            </w:r>
          </w:p>
        </w:tc>
        <w:tc>
          <w:tcPr>
            <w:tcW w:w="417" w:type="pct"/>
            <w:tcBorders>
              <w:top w:val="nil"/>
              <w:left w:val="nil"/>
              <w:bottom w:val="single" w:sz="4" w:space="0" w:color="auto"/>
              <w:right w:val="single" w:sz="4" w:space="0" w:color="auto"/>
            </w:tcBorders>
            <w:shd w:val="clear" w:color="auto" w:fill="auto"/>
            <w:noWrap/>
            <w:vAlign w:val="center"/>
            <w:hideMark/>
          </w:tcPr>
          <w:p w14:paraId="3EC10B1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3,320</w:t>
            </w:r>
          </w:p>
        </w:tc>
        <w:tc>
          <w:tcPr>
            <w:tcW w:w="338" w:type="pct"/>
            <w:tcBorders>
              <w:top w:val="nil"/>
              <w:left w:val="nil"/>
              <w:bottom w:val="single" w:sz="4" w:space="0" w:color="auto"/>
              <w:right w:val="single" w:sz="4" w:space="0" w:color="auto"/>
            </w:tcBorders>
            <w:shd w:val="clear" w:color="auto" w:fill="auto"/>
            <w:noWrap/>
            <w:vAlign w:val="bottom"/>
            <w:hideMark/>
          </w:tcPr>
          <w:p w14:paraId="0ED421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17.2%</w:t>
            </w:r>
          </w:p>
        </w:tc>
        <w:tc>
          <w:tcPr>
            <w:tcW w:w="486" w:type="pct"/>
            <w:tcBorders>
              <w:top w:val="nil"/>
              <w:left w:val="nil"/>
              <w:bottom w:val="single" w:sz="4" w:space="0" w:color="auto"/>
              <w:right w:val="single" w:sz="4" w:space="0" w:color="auto"/>
            </w:tcBorders>
            <w:shd w:val="clear" w:color="auto" w:fill="auto"/>
            <w:noWrap/>
            <w:vAlign w:val="center"/>
            <w:hideMark/>
          </w:tcPr>
          <w:p w14:paraId="7B1443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19,997</w:t>
            </w:r>
          </w:p>
        </w:tc>
        <w:tc>
          <w:tcPr>
            <w:tcW w:w="399" w:type="pct"/>
            <w:tcBorders>
              <w:top w:val="nil"/>
              <w:left w:val="nil"/>
              <w:bottom w:val="single" w:sz="4" w:space="0" w:color="auto"/>
              <w:right w:val="single" w:sz="4" w:space="0" w:color="auto"/>
            </w:tcBorders>
            <w:shd w:val="clear" w:color="auto" w:fill="auto"/>
            <w:noWrap/>
            <w:vAlign w:val="center"/>
            <w:hideMark/>
          </w:tcPr>
          <w:p w14:paraId="538153D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3,430</w:t>
            </w:r>
          </w:p>
        </w:tc>
        <w:tc>
          <w:tcPr>
            <w:tcW w:w="480" w:type="pct"/>
            <w:tcBorders>
              <w:top w:val="nil"/>
              <w:left w:val="nil"/>
              <w:bottom w:val="single" w:sz="4" w:space="0" w:color="auto"/>
              <w:right w:val="single" w:sz="4" w:space="0" w:color="auto"/>
            </w:tcBorders>
            <w:shd w:val="clear" w:color="auto" w:fill="auto"/>
            <w:noWrap/>
            <w:vAlign w:val="center"/>
            <w:hideMark/>
          </w:tcPr>
          <w:p w14:paraId="237A66F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-622</w:t>
            </w:r>
          </w:p>
        </w:tc>
        <w:tc>
          <w:tcPr>
            <w:tcW w:w="626" w:type="pct"/>
            <w:tcBorders>
              <w:top w:val="nil"/>
              <w:left w:val="nil"/>
              <w:bottom w:val="single" w:sz="4" w:space="0" w:color="auto"/>
              <w:right w:val="single" w:sz="4" w:space="0" w:color="auto"/>
            </w:tcBorders>
            <w:shd w:val="clear" w:color="auto" w:fill="auto"/>
            <w:noWrap/>
            <w:vAlign w:val="center"/>
            <w:hideMark/>
          </w:tcPr>
          <w:p w14:paraId="29CC5E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 (-3.1%)</w:t>
            </w:r>
          </w:p>
        </w:tc>
        <w:tc>
          <w:tcPr>
            <w:tcW w:w="345" w:type="pct"/>
            <w:tcBorders>
              <w:top w:val="nil"/>
              <w:left w:val="nil"/>
              <w:bottom w:val="single" w:sz="4" w:space="0" w:color="auto"/>
              <w:right w:val="single" w:sz="4" w:space="0" w:color="auto"/>
            </w:tcBorders>
            <w:shd w:val="clear" w:color="auto" w:fill="auto"/>
            <w:noWrap/>
            <w:vAlign w:val="center"/>
            <w:hideMark/>
          </w:tcPr>
          <w:p w14:paraId="2045E5C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-3.1%</w:t>
            </w:r>
          </w:p>
        </w:tc>
      </w:tr>
      <w:tr w:rsidR="00F85A46" w:rsidRPr="006B42D3" w14:paraId="7A3D9F5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10AB6D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Washington</w:t>
            </w:r>
          </w:p>
        </w:tc>
        <w:tc>
          <w:tcPr>
            <w:tcW w:w="591" w:type="pct"/>
            <w:tcBorders>
              <w:top w:val="nil"/>
              <w:left w:val="nil"/>
              <w:bottom w:val="single" w:sz="4" w:space="0" w:color="auto"/>
              <w:right w:val="single" w:sz="4" w:space="0" w:color="auto"/>
            </w:tcBorders>
            <w:shd w:val="clear" w:color="auto" w:fill="auto"/>
            <w:noWrap/>
            <w:vAlign w:val="center"/>
            <w:hideMark/>
          </w:tcPr>
          <w:p w14:paraId="4314DD9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1,581,354</w:t>
            </w:r>
          </w:p>
        </w:tc>
        <w:tc>
          <w:tcPr>
            <w:tcW w:w="625" w:type="pct"/>
            <w:tcBorders>
              <w:top w:val="nil"/>
              <w:left w:val="nil"/>
              <w:bottom w:val="single" w:sz="4" w:space="0" w:color="auto"/>
              <w:right w:val="single" w:sz="4" w:space="0" w:color="auto"/>
            </w:tcBorders>
            <w:shd w:val="clear" w:color="auto" w:fill="auto"/>
            <w:noWrap/>
            <w:vAlign w:val="center"/>
            <w:hideMark/>
          </w:tcPr>
          <w:p w14:paraId="128616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9,600</w:t>
            </w:r>
          </w:p>
        </w:tc>
        <w:tc>
          <w:tcPr>
            <w:tcW w:w="417" w:type="pct"/>
            <w:tcBorders>
              <w:top w:val="nil"/>
              <w:left w:val="nil"/>
              <w:bottom w:val="single" w:sz="4" w:space="0" w:color="auto"/>
              <w:right w:val="single" w:sz="4" w:space="0" w:color="auto"/>
            </w:tcBorders>
            <w:shd w:val="clear" w:color="auto" w:fill="auto"/>
            <w:noWrap/>
            <w:vAlign w:val="center"/>
            <w:hideMark/>
          </w:tcPr>
          <w:p w14:paraId="3D2246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1,700</w:t>
            </w:r>
          </w:p>
        </w:tc>
        <w:tc>
          <w:tcPr>
            <w:tcW w:w="338" w:type="pct"/>
            <w:tcBorders>
              <w:top w:val="nil"/>
              <w:left w:val="nil"/>
              <w:bottom w:val="single" w:sz="4" w:space="0" w:color="auto"/>
              <w:right w:val="single" w:sz="4" w:space="0" w:color="auto"/>
            </w:tcBorders>
            <w:shd w:val="clear" w:color="auto" w:fill="auto"/>
            <w:noWrap/>
            <w:vAlign w:val="bottom"/>
            <w:hideMark/>
          </w:tcPr>
          <w:p w14:paraId="66E5EC7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17.8%</w:t>
            </w:r>
          </w:p>
        </w:tc>
        <w:tc>
          <w:tcPr>
            <w:tcW w:w="486" w:type="pct"/>
            <w:tcBorders>
              <w:top w:val="nil"/>
              <w:left w:val="nil"/>
              <w:bottom w:val="single" w:sz="4" w:space="0" w:color="auto"/>
              <w:right w:val="single" w:sz="4" w:space="0" w:color="auto"/>
            </w:tcBorders>
            <w:shd w:val="clear" w:color="auto" w:fill="auto"/>
            <w:noWrap/>
            <w:vAlign w:val="center"/>
            <w:hideMark/>
          </w:tcPr>
          <w:p w14:paraId="1DAE3EB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17,059</w:t>
            </w:r>
          </w:p>
        </w:tc>
        <w:tc>
          <w:tcPr>
            <w:tcW w:w="399" w:type="pct"/>
            <w:tcBorders>
              <w:top w:val="nil"/>
              <w:left w:val="nil"/>
              <w:bottom w:val="single" w:sz="4" w:space="0" w:color="auto"/>
              <w:right w:val="single" w:sz="4" w:space="0" w:color="auto"/>
            </w:tcBorders>
            <w:shd w:val="clear" w:color="auto" w:fill="auto"/>
            <w:noWrap/>
            <w:vAlign w:val="center"/>
            <w:hideMark/>
          </w:tcPr>
          <w:p w14:paraId="40A9D5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3,039</w:t>
            </w:r>
          </w:p>
        </w:tc>
        <w:tc>
          <w:tcPr>
            <w:tcW w:w="480" w:type="pct"/>
            <w:tcBorders>
              <w:top w:val="nil"/>
              <w:left w:val="nil"/>
              <w:bottom w:val="single" w:sz="4" w:space="0" w:color="auto"/>
              <w:right w:val="single" w:sz="4" w:space="0" w:color="auto"/>
            </w:tcBorders>
            <w:shd w:val="clear" w:color="auto" w:fill="auto"/>
            <w:noWrap/>
            <w:vAlign w:val="center"/>
            <w:hideMark/>
          </w:tcPr>
          <w:p w14:paraId="4E7E6D2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-7,500</w:t>
            </w:r>
          </w:p>
        </w:tc>
        <w:tc>
          <w:tcPr>
            <w:tcW w:w="626" w:type="pct"/>
            <w:tcBorders>
              <w:top w:val="nil"/>
              <w:left w:val="nil"/>
              <w:bottom w:val="single" w:sz="4" w:space="0" w:color="auto"/>
              <w:right w:val="single" w:sz="4" w:space="0" w:color="auto"/>
            </w:tcBorders>
            <w:shd w:val="clear" w:color="auto" w:fill="auto"/>
            <w:noWrap/>
            <w:vAlign w:val="center"/>
            <w:hideMark/>
          </w:tcPr>
          <w:p w14:paraId="632D6FC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-1,336 (-44.0%)</w:t>
            </w:r>
          </w:p>
        </w:tc>
        <w:tc>
          <w:tcPr>
            <w:tcW w:w="345" w:type="pct"/>
            <w:tcBorders>
              <w:top w:val="nil"/>
              <w:left w:val="nil"/>
              <w:bottom w:val="single" w:sz="4" w:space="0" w:color="auto"/>
              <w:right w:val="single" w:sz="4" w:space="0" w:color="auto"/>
            </w:tcBorders>
            <w:shd w:val="clear" w:color="auto" w:fill="auto"/>
            <w:noWrap/>
            <w:vAlign w:val="center"/>
            <w:hideMark/>
          </w:tcPr>
          <w:p w14:paraId="612597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-44.0%</w:t>
            </w:r>
          </w:p>
        </w:tc>
      </w:tr>
      <w:tr w:rsidR="00F85A46" w:rsidRPr="006B42D3" w14:paraId="5E2258D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9179159"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West Virginia</w:t>
            </w:r>
          </w:p>
        </w:tc>
        <w:tc>
          <w:tcPr>
            <w:tcW w:w="591" w:type="pct"/>
            <w:tcBorders>
              <w:top w:val="nil"/>
              <w:left w:val="nil"/>
              <w:bottom w:val="single" w:sz="4" w:space="0" w:color="auto"/>
              <w:right w:val="single" w:sz="4" w:space="0" w:color="auto"/>
            </w:tcBorders>
            <w:shd w:val="clear" w:color="auto" w:fill="auto"/>
            <w:noWrap/>
            <w:vAlign w:val="center"/>
            <w:hideMark/>
          </w:tcPr>
          <w:p w14:paraId="082FBF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387,418</w:t>
            </w:r>
          </w:p>
        </w:tc>
        <w:tc>
          <w:tcPr>
            <w:tcW w:w="625" w:type="pct"/>
            <w:tcBorders>
              <w:top w:val="nil"/>
              <w:left w:val="nil"/>
              <w:bottom w:val="single" w:sz="4" w:space="0" w:color="auto"/>
              <w:right w:val="single" w:sz="4" w:space="0" w:color="auto"/>
            </w:tcBorders>
            <w:shd w:val="clear" w:color="auto" w:fill="auto"/>
            <w:noWrap/>
            <w:vAlign w:val="center"/>
            <w:hideMark/>
          </w:tcPr>
          <w:p w14:paraId="2ADDE5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4,000</w:t>
            </w:r>
          </w:p>
        </w:tc>
        <w:tc>
          <w:tcPr>
            <w:tcW w:w="417" w:type="pct"/>
            <w:tcBorders>
              <w:top w:val="nil"/>
              <w:left w:val="nil"/>
              <w:bottom w:val="single" w:sz="4" w:space="0" w:color="auto"/>
              <w:right w:val="single" w:sz="4" w:space="0" w:color="auto"/>
            </w:tcBorders>
            <w:shd w:val="clear" w:color="auto" w:fill="auto"/>
            <w:noWrap/>
            <w:vAlign w:val="center"/>
            <w:hideMark/>
          </w:tcPr>
          <w:p w14:paraId="1DB48B4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580</w:t>
            </w:r>
          </w:p>
        </w:tc>
        <w:tc>
          <w:tcPr>
            <w:tcW w:w="338" w:type="pct"/>
            <w:tcBorders>
              <w:top w:val="nil"/>
              <w:left w:val="nil"/>
              <w:bottom w:val="single" w:sz="4" w:space="0" w:color="auto"/>
              <w:right w:val="single" w:sz="4" w:space="0" w:color="auto"/>
            </w:tcBorders>
            <w:shd w:val="clear" w:color="auto" w:fill="auto"/>
            <w:noWrap/>
            <w:vAlign w:val="bottom"/>
            <w:hideMark/>
          </w:tcPr>
          <w:p w14:paraId="32501DF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w:t>
            </w:r>
          </w:p>
        </w:tc>
        <w:tc>
          <w:tcPr>
            <w:tcW w:w="486" w:type="pct"/>
            <w:tcBorders>
              <w:top w:val="nil"/>
              <w:left w:val="nil"/>
              <w:bottom w:val="single" w:sz="4" w:space="0" w:color="auto"/>
              <w:right w:val="single" w:sz="4" w:space="0" w:color="auto"/>
            </w:tcBorders>
            <w:shd w:val="clear" w:color="auto" w:fill="auto"/>
            <w:noWrap/>
            <w:vAlign w:val="center"/>
            <w:hideMark/>
          </w:tcPr>
          <w:p w14:paraId="469ACA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4,179</w:t>
            </w:r>
          </w:p>
        </w:tc>
        <w:tc>
          <w:tcPr>
            <w:tcW w:w="399" w:type="pct"/>
            <w:tcBorders>
              <w:top w:val="nil"/>
              <w:left w:val="nil"/>
              <w:bottom w:val="single" w:sz="4" w:space="0" w:color="auto"/>
              <w:right w:val="single" w:sz="4" w:space="0" w:color="auto"/>
            </w:tcBorders>
            <w:shd w:val="clear" w:color="auto" w:fill="auto"/>
            <w:noWrap/>
            <w:vAlign w:val="center"/>
            <w:hideMark/>
          </w:tcPr>
          <w:p w14:paraId="3B69936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603</w:t>
            </w:r>
          </w:p>
        </w:tc>
        <w:tc>
          <w:tcPr>
            <w:tcW w:w="480" w:type="pct"/>
            <w:tcBorders>
              <w:top w:val="nil"/>
              <w:left w:val="nil"/>
              <w:bottom w:val="single" w:sz="4" w:space="0" w:color="auto"/>
              <w:right w:val="single" w:sz="4" w:space="0" w:color="auto"/>
            </w:tcBorders>
            <w:shd w:val="clear" w:color="auto" w:fill="auto"/>
            <w:noWrap/>
            <w:vAlign w:val="center"/>
            <w:hideMark/>
          </w:tcPr>
          <w:p w14:paraId="5C4924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-176</w:t>
            </w:r>
          </w:p>
        </w:tc>
        <w:tc>
          <w:tcPr>
            <w:tcW w:w="626" w:type="pct"/>
            <w:tcBorders>
              <w:top w:val="nil"/>
              <w:left w:val="nil"/>
              <w:bottom w:val="single" w:sz="4" w:space="0" w:color="auto"/>
              <w:right w:val="single" w:sz="4" w:space="0" w:color="auto"/>
            </w:tcBorders>
            <w:shd w:val="clear" w:color="auto" w:fill="auto"/>
            <w:noWrap/>
            <w:vAlign w:val="center"/>
            <w:hideMark/>
          </w:tcPr>
          <w:p w14:paraId="7D1D1C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 (-4.2%)</w:t>
            </w:r>
          </w:p>
        </w:tc>
        <w:tc>
          <w:tcPr>
            <w:tcW w:w="345" w:type="pct"/>
            <w:tcBorders>
              <w:top w:val="nil"/>
              <w:left w:val="nil"/>
              <w:bottom w:val="single" w:sz="4" w:space="0" w:color="auto"/>
              <w:right w:val="single" w:sz="4" w:space="0" w:color="auto"/>
            </w:tcBorders>
            <w:shd w:val="clear" w:color="auto" w:fill="auto"/>
            <w:noWrap/>
            <w:vAlign w:val="center"/>
            <w:hideMark/>
          </w:tcPr>
          <w:p w14:paraId="60CE1C5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-4.2%</w:t>
            </w:r>
          </w:p>
        </w:tc>
      </w:tr>
      <w:tr w:rsidR="00F85A46" w:rsidRPr="006B42D3" w14:paraId="251E6FE8"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6B85B5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Wisconsin</w:t>
            </w:r>
          </w:p>
        </w:tc>
        <w:tc>
          <w:tcPr>
            <w:tcW w:w="591" w:type="pct"/>
            <w:tcBorders>
              <w:top w:val="nil"/>
              <w:left w:val="nil"/>
              <w:bottom w:val="single" w:sz="4" w:space="0" w:color="auto"/>
              <w:right w:val="single" w:sz="4" w:space="0" w:color="auto"/>
            </w:tcBorders>
            <w:shd w:val="clear" w:color="auto" w:fill="auto"/>
            <w:noWrap/>
            <w:vAlign w:val="center"/>
            <w:hideMark/>
          </w:tcPr>
          <w:p w14:paraId="499534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1,339,492</w:t>
            </w:r>
          </w:p>
        </w:tc>
        <w:tc>
          <w:tcPr>
            <w:tcW w:w="625" w:type="pct"/>
            <w:tcBorders>
              <w:top w:val="nil"/>
              <w:left w:val="nil"/>
              <w:bottom w:val="single" w:sz="4" w:space="0" w:color="auto"/>
              <w:right w:val="single" w:sz="4" w:space="0" w:color="auto"/>
            </w:tcBorders>
            <w:shd w:val="clear" w:color="auto" w:fill="auto"/>
            <w:noWrap/>
            <w:vAlign w:val="center"/>
            <w:hideMark/>
          </w:tcPr>
          <w:p w14:paraId="7C019F8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14,700</w:t>
            </w:r>
          </w:p>
        </w:tc>
        <w:tc>
          <w:tcPr>
            <w:tcW w:w="417" w:type="pct"/>
            <w:tcBorders>
              <w:top w:val="nil"/>
              <w:left w:val="nil"/>
              <w:bottom w:val="single" w:sz="4" w:space="0" w:color="auto"/>
              <w:right w:val="single" w:sz="4" w:space="0" w:color="auto"/>
            </w:tcBorders>
            <w:shd w:val="clear" w:color="auto" w:fill="auto"/>
            <w:noWrap/>
            <w:vAlign w:val="center"/>
            <w:hideMark/>
          </w:tcPr>
          <w:p w14:paraId="65523E6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2,150</w:t>
            </w:r>
          </w:p>
        </w:tc>
        <w:tc>
          <w:tcPr>
            <w:tcW w:w="338" w:type="pct"/>
            <w:tcBorders>
              <w:top w:val="nil"/>
              <w:left w:val="nil"/>
              <w:bottom w:val="single" w:sz="4" w:space="0" w:color="auto"/>
              <w:right w:val="single" w:sz="4" w:space="0" w:color="auto"/>
            </w:tcBorders>
            <w:shd w:val="clear" w:color="auto" w:fill="auto"/>
            <w:noWrap/>
            <w:vAlign w:val="bottom"/>
            <w:hideMark/>
          </w:tcPr>
          <w:p w14:paraId="1F3019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14.7%</w:t>
            </w:r>
          </w:p>
        </w:tc>
        <w:tc>
          <w:tcPr>
            <w:tcW w:w="486" w:type="pct"/>
            <w:tcBorders>
              <w:top w:val="nil"/>
              <w:left w:val="nil"/>
              <w:bottom w:val="single" w:sz="4" w:space="0" w:color="auto"/>
              <w:right w:val="single" w:sz="4" w:space="0" w:color="auto"/>
            </w:tcBorders>
            <w:shd w:val="clear" w:color="auto" w:fill="auto"/>
            <w:noWrap/>
            <w:vAlign w:val="center"/>
            <w:hideMark/>
          </w:tcPr>
          <w:p w14:paraId="135FA1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14,450</w:t>
            </w:r>
          </w:p>
        </w:tc>
        <w:tc>
          <w:tcPr>
            <w:tcW w:w="399" w:type="pct"/>
            <w:tcBorders>
              <w:top w:val="nil"/>
              <w:left w:val="nil"/>
              <w:bottom w:val="single" w:sz="4" w:space="0" w:color="auto"/>
              <w:right w:val="single" w:sz="4" w:space="0" w:color="auto"/>
            </w:tcBorders>
            <w:shd w:val="clear" w:color="auto" w:fill="auto"/>
            <w:noWrap/>
            <w:vAlign w:val="center"/>
            <w:hideMark/>
          </w:tcPr>
          <w:p w14:paraId="56C802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2,118</w:t>
            </w:r>
          </w:p>
        </w:tc>
        <w:tc>
          <w:tcPr>
            <w:tcW w:w="480" w:type="pct"/>
            <w:tcBorders>
              <w:top w:val="nil"/>
              <w:left w:val="nil"/>
              <w:bottom w:val="single" w:sz="4" w:space="0" w:color="auto"/>
              <w:right w:val="single" w:sz="4" w:space="0" w:color="auto"/>
            </w:tcBorders>
            <w:shd w:val="clear" w:color="auto" w:fill="auto"/>
            <w:noWrap/>
            <w:vAlign w:val="center"/>
            <w:hideMark/>
          </w:tcPr>
          <w:p w14:paraId="520CAD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w:t>
            </w:r>
          </w:p>
        </w:tc>
        <w:tc>
          <w:tcPr>
            <w:tcW w:w="626" w:type="pct"/>
            <w:tcBorders>
              <w:top w:val="nil"/>
              <w:left w:val="nil"/>
              <w:bottom w:val="single" w:sz="4" w:space="0" w:color="auto"/>
              <w:right w:val="single" w:sz="4" w:space="0" w:color="auto"/>
            </w:tcBorders>
            <w:shd w:val="clear" w:color="auto" w:fill="auto"/>
            <w:noWrap/>
            <w:vAlign w:val="center"/>
            <w:hideMark/>
          </w:tcPr>
          <w:p w14:paraId="4B5D289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 (1.7%)</w:t>
            </w:r>
          </w:p>
        </w:tc>
        <w:tc>
          <w:tcPr>
            <w:tcW w:w="345" w:type="pct"/>
            <w:tcBorders>
              <w:top w:val="nil"/>
              <w:left w:val="nil"/>
              <w:bottom w:val="single" w:sz="4" w:space="0" w:color="auto"/>
              <w:right w:val="single" w:sz="4" w:space="0" w:color="auto"/>
            </w:tcBorders>
            <w:shd w:val="clear" w:color="auto" w:fill="auto"/>
            <w:noWrap/>
            <w:vAlign w:val="center"/>
            <w:hideMark/>
          </w:tcPr>
          <w:p w14:paraId="4FEBD3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1.7%</w:t>
            </w:r>
          </w:p>
        </w:tc>
      </w:tr>
      <w:tr w:rsidR="00F85A46" w:rsidRPr="006B42D3" w14:paraId="23DD032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1BB7E1E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Wyoming</w:t>
            </w:r>
          </w:p>
        </w:tc>
        <w:tc>
          <w:tcPr>
            <w:tcW w:w="591" w:type="pct"/>
            <w:tcBorders>
              <w:top w:val="nil"/>
              <w:left w:val="nil"/>
              <w:bottom w:val="single" w:sz="4" w:space="0" w:color="auto"/>
              <w:right w:val="single" w:sz="4" w:space="0" w:color="auto"/>
            </w:tcBorders>
            <w:shd w:val="clear" w:color="auto" w:fill="auto"/>
            <w:noWrap/>
            <w:vAlign w:val="center"/>
            <w:hideMark/>
          </w:tcPr>
          <w:p w14:paraId="78627E2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135,402</w:t>
            </w:r>
          </w:p>
        </w:tc>
        <w:tc>
          <w:tcPr>
            <w:tcW w:w="625" w:type="pct"/>
            <w:tcBorders>
              <w:top w:val="nil"/>
              <w:left w:val="nil"/>
              <w:bottom w:val="single" w:sz="4" w:space="0" w:color="auto"/>
              <w:right w:val="single" w:sz="4" w:space="0" w:color="auto"/>
            </w:tcBorders>
            <w:shd w:val="clear" w:color="auto" w:fill="auto"/>
            <w:noWrap/>
            <w:vAlign w:val="center"/>
            <w:hideMark/>
          </w:tcPr>
          <w:p w14:paraId="758FC96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1,500</w:t>
            </w:r>
          </w:p>
        </w:tc>
        <w:tc>
          <w:tcPr>
            <w:tcW w:w="417" w:type="pct"/>
            <w:tcBorders>
              <w:top w:val="nil"/>
              <w:left w:val="nil"/>
              <w:bottom w:val="single" w:sz="4" w:space="0" w:color="auto"/>
              <w:right w:val="single" w:sz="4" w:space="0" w:color="auto"/>
            </w:tcBorders>
            <w:shd w:val="clear" w:color="auto" w:fill="auto"/>
            <w:noWrap/>
            <w:vAlign w:val="center"/>
            <w:hideMark/>
          </w:tcPr>
          <w:p w14:paraId="282E90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w:t>
            </w:r>
          </w:p>
        </w:tc>
        <w:tc>
          <w:tcPr>
            <w:tcW w:w="338" w:type="pct"/>
            <w:tcBorders>
              <w:top w:val="nil"/>
              <w:left w:val="nil"/>
              <w:bottom w:val="single" w:sz="4" w:space="0" w:color="auto"/>
              <w:right w:val="single" w:sz="4" w:space="0" w:color="auto"/>
            </w:tcBorders>
            <w:shd w:val="clear" w:color="auto" w:fill="auto"/>
            <w:noWrap/>
            <w:vAlign w:val="bottom"/>
            <w:hideMark/>
          </w:tcPr>
          <w:p w14:paraId="1D5E99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w:t>
            </w:r>
          </w:p>
        </w:tc>
        <w:tc>
          <w:tcPr>
            <w:tcW w:w="486" w:type="pct"/>
            <w:tcBorders>
              <w:top w:val="nil"/>
              <w:left w:val="nil"/>
              <w:bottom w:val="single" w:sz="4" w:space="0" w:color="auto"/>
              <w:right w:val="single" w:sz="4" w:space="0" w:color="auto"/>
            </w:tcBorders>
            <w:shd w:val="clear" w:color="auto" w:fill="auto"/>
            <w:noWrap/>
            <w:vAlign w:val="center"/>
            <w:hideMark/>
          </w:tcPr>
          <w:p w14:paraId="514398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1,461</w:t>
            </w:r>
          </w:p>
        </w:tc>
        <w:tc>
          <w:tcPr>
            <w:tcW w:w="399" w:type="pct"/>
            <w:tcBorders>
              <w:top w:val="nil"/>
              <w:left w:val="nil"/>
              <w:bottom w:val="single" w:sz="4" w:space="0" w:color="auto"/>
              <w:right w:val="single" w:sz="4" w:space="0" w:color="auto"/>
            </w:tcBorders>
            <w:shd w:val="clear" w:color="auto" w:fill="auto"/>
            <w:noWrap/>
            <w:vAlign w:val="center"/>
            <w:hideMark/>
          </w:tcPr>
          <w:p w14:paraId="29386F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w:t>
            </w:r>
          </w:p>
        </w:tc>
        <w:tc>
          <w:tcPr>
            <w:tcW w:w="480" w:type="pct"/>
            <w:tcBorders>
              <w:top w:val="nil"/>
              <w:left w:val="nil"/>
              <w:bottom w:val="single" w:sz="4" w:space="0" w:color="auto"/>
              <w:right w:val="single" w:sz="4" w:space="0" w:color="auto"/>
            </w:tcBorders>
            <w:shd w:val="clear" w:color="auto" w:fill="auto"/>
            <w:noWrap/>
            <w:vAlign w:val="center"/>
            <w:hideMark/>
          </w:tcPr>
          <w:p w14:paraId="750F657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w:t>
            </w:r>
          </w:p>
        </w:tc>
        <w:tc>
          <w:tcPr>
            <w:tcW w:w="626" w:type="pct"/>
            <w:tcBorders>
              <w:top w:val="nil"/>
              <w:left w:val="nil"/>
              <w:bottom w:val="single" w:sz="4" w:space="0" w:color="auto"/>
              <w:right w:val="single" w:sz="4" w:space="0" w:color="auto"/>
            </w:tcBorders>
            <w:shd w:val="clear" w:color="auto" w:fill="auto"/>
            <w:noWrap/>
            <w:vAlign w:val="center"/>
            <w:hideMark/>
          </w:tcPr>
          <w:p w14:paraId="6AB5B52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 (1.5%)</w:t>
            </w:r>
          </w:p>
        </w:tc>
        <w:tc>
          <w:tcPr>
            <w:tcW w:w="345" w:type="pct"/>
            <w:tcBorders>
              <w:top w:val="nil"/>
              <w:left w:val="nil"/>
              <w:bottom w:val="single" w:sz="4" w:space="0" w:color="auto"/>
              <w:right w:val="single" w:sz="4" w:space="0" w:color="auto"/>
            </w:tcBorders>
            <w:shd w:val="clear" w:color="auto" w:fill="auto"/>
            <w:noWrap/>
            <w:vAlign w:val="center"/>
            <w:hideMark/>
          </w:tcPr>
          <w:p w14:paraId="57F3179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1.5%</w:t>
            </w:r>
          </w:p>
        </w:tc>
      </w:tr>
    </w:tbl>
    <w:p w14:paraId="70CFB0D5" w14:textId="7F9368BE" w:rsidR="006B42D3" w:rsidRDefault="004E4D3F" w:rsidP="004E4D3F">
      <w:pPr>
        <w:rPr>
          <w:b/>
          <w:bCs/>
        </w:rPr>
      </w:pPr>
      <w:r w:rsidRPr="00EC1FA9">
        <w:rPr>
          <w:b/>
          <w:bCs/>
        </w:rPr>
        <w:t xml:space="preserve"> </w:t>
      </w:r>
    </w:p>
    <w:p w14:paraId="46A69448" w14:textId="06E946FB" w:rsidR="004E4D3F" w:rsidRPr="00EC1FA9" w:rsidRDefault="006B42D3" w:rsidP="006B42D3">
      <w:pPr>
        <w:rPr>
          <w:b/>
          <w:bCs/>
        </w:rPr>
      </w:pPr>
      <w:r>
        <w:rPr>
          <w:b/>
          <w:bCs/>
        </w:rPr>
        <w:br w:type="page"/>
      </w:r>
    </w:p>
    <w:p w14:paraId="6ABFD343" w14:textId="507A1234" w:rsidR="004E4D3F" w:rsidRPr="00EC1FA9" w:rsidRDefault="004E4D3F" w:rsidP="004E4D3F">
      <w:pPr>
        <w:pStyle w:val="Caption"/>
        <w:keepNext/>
      </w:pPr>
      <w:bookmarkStart w:id="2931" w:name="_Toc9940849"/>
      <w:bookmarkStart w:id="2932" w:name="_Toc12192580"/>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933" w:author="Alotaibi, Raed" w:date="2019-06-19T11:56:00Z">
        <w:r w:rsidR="008A69EE">
          <w:rPr>
            <w:noProof/>
          </w:rPr>
          <w:t>5</w:t>
        </w:r>
      </w:ins>
      <w:del w:id="2934" w:author="Alotaibi, Raed" w:date="2019-06-19T11:56:00Z">
        <w:r w:rsidR="00781CA0" w:rsidDel="008A69EE">
          <w:rPr>
            <w:noProof/>
          </w:rPr>
          <w:delText>4</w:delText>
        </w:r>
      </w:del>
      <w:r w:rsidR="003A36B2">
        <w:rPr>
          <w:noProof/>
        </w:rPr>
        <w:fldChar w:fldCharType="end"/>
      </w:r>
      <w:r w:rsidRPr="00EC1FA9">
        <w:t>: Comparing results by state</w:t>
      </w:r>
      <w:bookmarkEnd w:id="2931"/>
      <w:bookmarkEnd w:id="2932"/>
    </w:p>
    <w:tbl>
      <w:tblPr>
        <w:tblStyle w:val="TableGrid"/>
        <w:tblW w:w="5000" w:type="pct"/>
        <w:tblLayout w:type="fixed"/>
        <w:tblLook w:val="04A0" w:firstRow="1" w:lastRow="0" w:firstColumn="1" w:lastColumn="0" w:noHBand="0" w:noVBand="1"/>
      </w:tblPr>
      <w:tblGrid>
        <w:gridCol w:w="2621"/>
        <w:gridCol w:w="1582"/>
        <w:gridCol w:w="1399"/>
        <w:gridCol w:w="1370"/>
        <w:gridCol w:w="1189"/>
        <w:gridCol w:w="1181"/>
        <w:gridCol w:w="1246"/>
        <w:gridCol w:w="1121"/>
        <w:gridCol w:w="1241"/>
      </w:tblGrid>
      <w:tr w:rsidR="004E4D3F" w:rsidRPr="00EC1FA9" w14:paraId="15407C0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vAlign w:val="center"/>
            <w:hideMark/>
          </w:tcPr>
          <w:p w14:paraId="5C18A328" w14:textId="77777777" w:rsidR="004E4D3F" w:rsidRPr="00EC1FA9" w:rsidRDefault="004E4D3F" w:rsidP="00376EFA">
            <w:pPr>
              <w:jc w:val="center"/>
              <w:rPr>
                <w:b/>
                <w:bCs/>
              </w:rPr>
            </w:pPr>
            <w:r w:rsidRPr="00EC1FA9">
              <w:rPr>
                <w:b/>
                <w:bCs/>
              </w:rPr>
              <w:t>State</w:t>
            </w:r>
          </w:p>
        </w:tc>
        <w:tc>
          <w:tcPr>
            <w:tcW w:w="611" w:type="pct"/>
            <w:tcBorders>
              <w:top w:val="single" w:sz="4" w:space="0" w:color="auto"/>
              <w:left w:val="single" w:sz="4" w:space="0" w:color="auto"/>
              <w:bottom w:val="single" w:sz="4" w:space="0" w:color="auto"/>
              <w:right w:val="single" w:sz="4" w:space="0" w:color="auto"/>
            </w:tcBorders>
            <w:noWrap/>
            <w:vAlign w:val="center"/>
            <w:hideMark/>
          </w:tcPr>
          <w:p w14:paraId="38380C00" w14:textId="77777777" w:rsidR="004E4D3F" w:rsidRPr="00EC1FA9" w:rsidRDefault="004E4D3F" w:rsidP="00376EFA">
            <w:pPr>
              <w:jc w:val="center"/>
              <w:rPr>
                <w:b/>
                <w:bCs/>
              </w:rPr>
            </w:pPr>
            <w:r w:rsidRPr="00EC1FA9">
              <w:rPr>
                <w:b/>
                <w:bCs/>
              </w:rPr>
              <w:t>State cases</w:t>
            </w:r>
          </w:p>
        </w:tc>
        <w:tc>
          <w:tcPr>
            <w:tcW w:w="540" w:type="pct"/>
            <w:tcBorders>
              <w:top w:val="single" w:sz="4" w:space="0" w:color="auto"/>
              <w:left w:val="single" w:sz="4" w:space="0" w:color="auto"/>
              <w:bottom w:val="single" w:sz="4" w:space="0" w:color="auto"/>
              <w:right w:val="single" w:sz="4" w:space="0" w:color="auto"/>
            </w:tcBorders>
            <w:noWrap/>
            <w:vAlign w:val="center"/>
            <w:hideMark/>
          </w:tcPr>
          <w:p w14:paraId="59312701" w14:textId="77777777" w:rsidR="004E4D3F" w:rsidRPr="00EC1FA9" w:rsidRDefault="004E4D3F" w:rsidP="00376EFA">
            <w:pPr>
              <w:jc w:val="center"/>
              <w:rPr>
                <w:b/>
                <w:bCs/>
              </w:rPr>
            </w:pPr>
            <w:r w:rsidRPr="00EC1FA9">
              <w:rPr>
                <w:b/>
                <w:bCs/>
              </w:rPr>
              <w:t>Origin cases</w:t>
            </w:r>
          </w:p>
        </w:tc>
        <w:tc>
          <w:tcPr>
            <w:tcW w:w="529" w:type="pct"/>
            <w:tcBorders>
              <w:top w:val="single" w:sz="4" w:space="0" w:color="auto"/>
              <w:left w:val="single" w:sz="4" w:space="0" w:color="auto"/>
              <w:bottom w:val="single" w:sz="4" w:space="0" w:color="auto"/>
              <w:right w:val="single" w:sz="4" w:space="0" w:color="auto"/>
            </w:tcBorders>
            <w:noWrap/>
            <w:vAlign w:val="center"/>
            <w:hideMark/>
          </w:tcPr>
          <w:p w14:paraId="4DB22462" w14:textId="77777777" w:rsidR="004E4D3F" w:rsidRPr="00EC1FA9" w:rsidRDefault="004E4D3F" w:rsidP="00376EFA">
            <w:pPr>
              <w:jc w:val="center"/>
              <w:rPr>
                <w:b/>
                <w:bCs/>
              </w:rPr>
            </w:pPr>
            <w:r w:rsidRPr="00EC1FA9">
              <w:rPr>
                <w:b/>
                <w:bCs/>
              </w:rPr>
              <w:t>Diff</w:t>
            </w:r>
          </w:p>
        </w:tc>
        <w:tc>
          <w:tcPr>
            <w:tcW w:w="459" w:type="pct"/>
            <w:tcBorders>
              <w:top w:val="single" w:sz="4" w:space="0" w:color="auto"/>
              <w:left w:val="single" w:sz="4" w:space="0" w:color="auto"/>
              <w:bottom w:val="single" w:sz="4" w:space="0" w:color="auto"/>
              <w:right w:val="single" w:sz="4" w:space="0" w:color="auto"/>
            </w:tcBorders>
            <w:noWrap/>
            <w:vAlign w:val="center"/>
            <w:hideMark/>
          </w:tcPr>
          <w:p w14:paraId="462AA755" w14:textId="77777777" w:rsidR="004E4D3F" w:rsidRPr="00EC1FA9" w:rsidRDefault="004E4D3F" w:rsidP="00376EFA">
            <w:pPr>
              <w:jc w:val="center"/>
              <w:rPr>
                <w:b/>
                <w:bCs/>
              </w:rPr>
            </w:pPr>
            <w:r w:rsidRPr="00EC1FA9">
              <w:rPr>
                <w:b/>
                <w:bCs/>
              </w:rPr>
              <w:t>% Diff</w:t>
            </w:r>
          </w:p>
        </w:tc>
        <w:tc>
          <w:tcPr>
            <w:tcW w:w="456" w:type="pct"/>
            <w:tcBorders>
              <w:top w:val="single" w:sz="4" w:space="0" w:color="auto"/>
              <w:left w:val="single" w:sz="4" w:space="0" w:color="auto"/>
              <w:bottom w:val="single" w:sz="4" w:space="0" w:color="auto"/>
              <w:right w:val="single" w:sz="4" w:space="0" w:color="auto"/>
            </w:tcBorders>
            <w:noWrap/>
            <w:vAlign w:val="center"/>
            <w:hideMark/>
          </w:tcPr>
          <w:p w14:paraId="6D6238A6" w14:textId="77777777" w:rsidR="004E4D3F" w:rsidRPr="00EC1FA9" w:rsidRDefault="004E4D3F" w:rsidP="00376EFA">
            <w:pPr>
              <w:jc w:val="center"/>
              <w:rPr>
                <w:b/>
                <w:bCs/>
              </w:rPr>
            </w:pPr>
            <w:r w:rsidRPr="00EC1FA9">
              <w:rPr>
                <w:b/>
                <w:bCs/>
              </w:rPr>
              <w:t>State AC</w:t>
            </w:r>
          </w:p>
        </w:tc>
        <w:tc>
          <w:tcPr>
            <w:tcW w:w="481" w:type="pct"/>
            <w:tcBorders>
              <w:top w:val="single" w:sz="4" w:space="0" w:color="auto"/>
              <w:left w:val="single" w:sz="4" w:space="0" w:color="auto"/>
              <w:bottom w:val="single" w:sz="4" w:space="0" w:color="auto"/>
              <w:right w:val="single" w:sz="4" w:space="0" w:color="auto"/>
            </w:tcBorders>
            <w:noWrap/>
            <w:vAlign w:val="center"/>
            <w:hideMark/>
          </w:tcPr>
          <w:p w14:paraId="6C243129" w14:textId="77777777" w:rsidR="004E4D3F" w:rsidRPr="00EC1FA9" w:rsidRDefault="004E4D3F" w:rsidP="00376EFA">
            <w:pPr>
              <w:jc w:val="center"/>
              <w:rPr>
                <w:b/>
                <w:bCs/>
              </w:rPr>
            </w:pPr>
            <w:r w:rsidRPr="00EC1FA9">
              <w:rPr>
                <w:b/>
                <w:bCs/>
              </w:rPr>
              <w:t>Origin AC</w:t>
            </w:r>
          </w:p>
        </w:tc>
        <w:tc>
          <w:tcPr>
            <w:tcW w:w="433" w:type="pct"/>
            <w:tcBorders>
              <w:top w:val="single" w:sz="4" w:space="0" w:color="auto"/>
              <w:left w:val="single" w:sz="4" w:space="0" w:color="auto"/>
              <w:bottom w:val="single" w:sz="4" w:space="0" w:color="auto"/>
              <w:right w:val="single" w:sz="4" w:space="0" w:color="auto"/>
            </w:tcBorders>
            <w:noWrap/>
            <w:vAlign w:val="center"/>
            <w:hideMark/>
          </w:tcPr>
          <w:p w14:paraId="437EF1A6" w14:textId="77777777" w:rsidR="004E4D3F" w:rsidRPr="00EC1FA9" w:rsidRDefault="004E4D3F" w:rsidP="00376EFA">
            <w:pPr>
              <w:jc w:val="center"/>
              <w:rPr>
                <w:b/>
                <w:bCs/>
              </w:rPr>
            </w:pPr>
            <w:r w:rsidRPr="00EC1FA9">
              <w:rPr>
                <w:b/>
                <w:bCs/>
              </w:rPr>
              <w:t>Diff</w:t>
            </w:r>
          </w:p>
        </w:tc>
        <w:tc>
          <w:tcPr>
            <w:tcW w:w="479" w:type="pct"/>
            <w:tcBorders>
              <w:top w:val="single" w:sz="4" w:space="0" w:color="auto"/>
              <w:left w:val="single" w:sz="4" w:space="0" w:color="auto"/>
              <w:bottom w:val="single" w:sz="4" w:space="0" w:color="auto"/>
              <w:right w:val="single" w:sz="4" w:space="0" w:color="auto"/>
            </w:tcBorders>
            <w:noWrap/>
            <w:vAlign w:val="center"/>
            <w:hideMark/>
          </w:tcPr>
          <w:p w14:paraId="78093B9A" w14:textId="77777777" w:rsidR="004E4D3F" w:rsidRPr="00EC1FA9" w:rsidRDefault="004E4D3F" w:rsidP="00376EFA">
            <w:pPr>
              <w:jc w:val="center"/>
              <w:rPr>
                <w:b/>
                <w:bCs/>
              </w:rPr>
            </w:pPr>
            <w:r w:rsidRPr="00EC1FA9">
              <w:rPr>
                <w:b/>
                <w:bCs/>
              </w:rPr>
              <w:t>% Diff</w:t>
            </w:r>
          </w:p>
        </w:tc>
      </w:tr>
      <w:tr w:rsidR="004E4D3F" w:rsidRPr="00EC1FA9" w14:paraId="45B40ED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5E306C3" w14:textId="77777777" w:rsidR="004E4D3F" w:rsidRPr="00EC1FA9" w:rsidRDefault="004E4D3F" w:rsidP="00376EFA">
            <w:r w:rsidRPr="00EC1FA9">
              <w:t>Montana</w:t>
            </w:r>
          </w:p>
        </w:tc>
        <w:tc>
          <w:tcPr>
            <w:tcW w:w="611" w:type="pct"/>
            <w:tcBorders>
              <w:top w:val="single" w:sz="4" w:space="0" w:color="auto"/>
              <w:left w:val="single" w:sz="4" w:space="0" w:color="auto"/>
              <w:bottom w:val="single" w:sz="4" w:space="0" w:color="auto"/>
              <w:right w:val="single" w:sz="4" w:space="0" w:color="auto"/>
            </w:tcBorders>
            <w:noWrap/>
            <w:hideMark/>
          </w:tcPr>
          <w:p w14:paraId="51874819" w14:textId="77777777" w:rsidR="004E4D3F" w:rsidRPr="00EC1FA9" w:rsidRDefault="004E4D3F" w:rsidP="00376EFA">
            <w:pPr>
              <w:jc w:val="right"/>
            </w:pPr>
            <w:r w:rsidRPr="00EC1FA9">
              <w:t>866</w:t>
            </w:r>
          </w:p>
        </w:tc>
        <w:tc>
          <w:tcPr>
            <w:tcW w:w="540" w:type="pct"/>
            <w:tcBorders>
              <w:top w:val="single" w:sz="4" w:space="0" w:color="auto"/>
              <w:left w:val="single" w:sz="4" w:space="0" w:color="auto"/>
              <w:bottom w:val="single" w:sz="4" w:space="0" w:color="auto"/>
              <w:right w:val="single" w:sz="4" w:space="0" w:color="auto"/>
            </w:tcBorders>
            <w:noWrap/>
            <w:hideMark/>
          </w:tcPr>
          <w:p w14:paraId="4DE5B814" w14:textId="77777777" w:rsidR="004E4D3F" w:rsidRPr="00EC1FA9" w:rsidRDefault="004E4D3F" w:rsidP="00376EFA">
            <w:pPr>
              <w:jc w:val="right"/>
            </w:pPr>
            <w:r w:rsidRPr="00EC1FA9">
              <w:t>2,412</w:t>
            </w:r>
          </w:p>
        </w:tc>
        <w:tc>
          <w:tcPr>
            <w:tcW w:w="529" w:type="pct"/>
            <w:tcBorders>
              <w:top w:val="single" w:sz="4" w:space="0" w:color="auto"/>
              <w:left w:val="single" w:sz="4" w:space="0" w:color="auto"/>
              <w:bottom w:val="single" w:sz="4" w:space="0" w:color="auto"/>
              <w:right w:val="single" w:sz="4" w:space="0" w:color="auto"/>
            </w:tcBorders>
            <w:noWrap/>
            <w:hideMark/>
          </w:tcPr>
          <w:p w14:paraId="00D3BEAC" w14:textId="77777777" w:rsidR="004E4D3F" w:rsidRPr="00EC1FA9" w:rsidRDefault="004E4D3F" w:rsidP="00376EFA">
            <w:pPr>
              <w:jc w:val="right"/>
            </w:pPr>
            <w:r w:rsidRPr="00EC1FA9">
              <w:t>-1,546</w:t>
            </w:r>
          </w:p>
        </w:tc>
        <w:tc>
          <w:tcPr>
            <w:tcW w:w="459" w:type="pct"/>
            <w:tcBorders>
              <w:top w:val="single" w:sz="4" w:space="0" w:color="auto"/>
              <w:left w:val="single" w:sz="4" w:space="0" w:color="auto"/>
              <w:bottom w:val="single" w:sz="4" w:space="0" w:color="auto"/>
              <w:right w:val="single" w:sz="4" w:space="0" w:color="auto"/>
            </w:tcBorders>
            <w:noWrap/>
            <w:hideMark/>
          </w:tcPr>
          <w:p w14:paraId="56467312" w14:textId="77777777" w:rsidR="004E4D3F" w:rsidRPr="00EC1FA9" w:rsidRDefault="004E4D3F" w:rsidP="00376EFA">
            <w:pPr>
              <w:jc w:val="right"/>
            </w:pPr>
            <w:r w:rsidRPr="00EC1FA9">
              <w:t>-64.1%</w:t>
            </w:r>
          </w:p>
        </w:tc>
        <w:tc>
          <w:tcPr>
            <w:tcW w:w="456" w:type="pct"/>
            <w:tcBorders>
              <w:top w:val="single" w:sz="4" w:space="0" w:color="auto"/>
              <w:left w:val="single" w:sz="4" w:space="0" w:color="auto"/>
              <w:bottom w:val="single" w:sz="4" w:space="0" w:color="auto"/>
              <w:right w:val="single" w:sz="4" w:space="0" w:color="auto"/>
            </w:tcBorders>
            <w:noWrap/>
            <w:hideMark/>
          </w:tcPr>
          <w:p w14:paraId="67B96848" w14:textId="77777777" w:rsidR="004E4D3F" w:rsidRPr="00EC1FA9" w:rsidRDefault="004E4D3F" w:rsidP="00376EFA">
            <w:pPr>
              <w:jc w:val="right"/>
            </w:pPr>
            <w:r w:rsidRPr="00EC1FA9">
              <w:t>69</w:t>
            </w:r>
          </w:p>
        </w:tc>
        <w:tc>
          <w:tcPr>
            <w:tcW w:w="481" w:type="pct"/>
            <w:tcBorders>
              <w:top w:val="single" w:sz="4" w:space="0" w:color="auto"/>
              <w:left w:val="single" w:sz="4" w:space="0" w:color="auto"/>
              <w:bottom w:val="single" w:sz="4" w:space="0" w:color="auto"/>
              <w:right w:val="single" w:sz="4" w:space="0" w:color="auto"/>
            </w:tcBorders>
            <w:noWrap/>
            <w:hideMark/>
          </w:tcPr>
          <w:p w14:paraId="4EE2894B" w14:textId="77777777" w:rsidR="004E4D3F" w:rsidRPr="00EC1FA9" w:rsidRDefault="004E4D3F" w:rsidP="00376EFA">
            <w:pPr>
              <w:jc w:val="right"/>
            </w:pPr>
            <w:r w:rsidRPr="00EC1FA9">
              <w:t>192</w:t>
            </w:r>
          </w:p>
        </w:tc>
        <w:tc>
          <w:tcPr>
            <w:tcW w:w="433" w:type="pct"/>
            <w:tcBorders>
              <w:top w:val="single" w:sz="4" w:space="0" w:color="auto"/>
              <w:left w:val="single" w:sz="4" w:space="0" w:color="auto"/>
              <w:bottom w:val="single" w:sz="4" w:space="0" w:color="auto"/>
              <w:right w:val="single" w:sz="4" w:space="0" w:color="auto"/>
            </w:tcBorders>
            <w:noWrap/>
            <w:hideMark/>
          </w:tcPr>
          <w:p w14:paraId="63B9D4BE" w14:textId="77777777" w:rsidR="004E4D3F" w:rsidRPr="00EC1FA9" w:rsidRDefault="004E4D3F" w:rsidP="00376EFA">
            <w:pPr>
              <w:jc w:val="right"/>
            </w:pPr>
            <w:r w:rsidRPr="00EC1FA9">
              <w:t>-123</w:t>
            </w:r>
          </w:p>
        </w:tc>
        <w:tc>
          <w:tcPr>
            <w:tcW w:w="479" w:type="pct"/>
            <w:tcBorders>
              <w:top w:val="single" w:sz="4" w:space="0" w:color="auto"/>
              <w:left w:val="single" w:sz="4" w:space="0" w:color="auto"/>
              <w:bottom w:val="single" w:sz="4" w:space="0" w:color="auto"/>
              <w:right w:val="single" w:sz="4" w:space="0" w:color="auto"/>
            </w:tcBorders>
            <w:noWrap/>
            <w:hideMark/>
          </w:tcPr>
          <w:p w14:paraId="6B235656" w14:textId="77777777" w:rsidR="004E4D3F" w:rsidRPr="00EC1FA9" w:rsidRDefault="004E4D3F" w:rsidP="00376EFA">
            <w:pPr>
              <w:jc w:val="right"/>
            </w:pPr>
            <w:r w:rsidRPr="00EC1FA9">
              <w:t>-64.1%</w:t>
            </w:r>
          </w:p>
        </w:tc>
      </w:tr>
      <w:tr w:rsidR="004E4D3F" w:rsidRPr="00EC1FA9" w14:paraId="7311CB8B"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7AB043C" w14:textId="77777777" w:rsidR="004E4D3F" w:rsidRPr="00EC1FA9" w:rsidRDefault="004E4D3F" w:rsidP="00376EFA">
            <w:r w:rsidRPr="00EC1FA9">
              <w:t>Louisiana</w:t>
            </w:r>
          </w:p>
        </w:tc>
        <w:tc>
          <w:tcPr>
            <w:tcW w:w="611" w:type="pct"/>
            <w:tcBorders>
              <w:top w:val="single" w:sz="4" w:space="0" w:color="auto"/>
              <w:left w:val="single" w:sz="4" w:space="0" w:color="auto"/>
              <w:bottom w:val="single" w:sz="4" w:space="0" w:color="auto"/>
              <w:right w:val="single" w:sz="4" w:space="0" w:color="auto"/>
            </w:tcBorders>
            <w:noWrap/>
            <w:hideMark/>
          </w:tcPr>
          <w:p w14:paraId="66CE445E" w14:textId="77777777" w:rsidR="004E4D3F" w:rsidRPr="00EC1FA9" w:rsidRDefault="004E4D3F" w:rsidP="00376EFA">
            <w:pPr>
              <w:jc w:val="right"/>
            </w:pPr>
            <w:r w:rsidRPr="00EC1FA9">
              <w:t>5,616</w:t>
            </w:r>
          </w:p>
        </w:tc>
        <w:tc>
          <w:tcPr>
            <w:tcW w:w="540" w:type="pct"/>
            <w:tcBorders>
              <w:top w:val="single" w:sz="4" w:space="0" w:color="auto"/>
              <w:left w:val="single" w:sz="4" w:space="0" w:color="auto"/>
              <w:bottom w:val="single" w:sz="4" w:space="0" w:color="auto"/>
              <w:right w:val="single" w:sz="4" w:space="0" w:color="auto"/>
            </w:tcBorders>
            <w:noWrap/>
            <w:hideMark/>
          </w:tcPr>
          <w:p w14:paraId="1221AA6F" w14:textId="77777777" w:rsidR="004E4D3F" w:rsidRPr="00EC1FA9" w:rsidRDefault="004E4D3F" w:rsidP="00376EFA">
            <w:pPr>
              <w:jc w:val="right"/>
            </w:pPr>
            <w:r w:rsidRPr="00EC1FA9">
              <w:t>12,061</w:t>
            </w:r>
          </w:p>
        </w:tc>
        <w:tc>
          <w:tcPr>
            <w:tcW w:w="529" w:type="pct"/>
            <w:tcBorders>
              <w:top w:val="single" w:sz="4" w:space="0" w:color="auto"/>
              <w:left w:val="single" w:sz="4" w:space="0" w:color="auto"/>
              <w:bottom w:val="single" w:sz="4" w:space="0" w:color="auto"/>
              <w:right w:val="single" w:sz="4" w:space="0" w:color="auto"/>
            </w:tcBorders>
            <w:noWrap/>
            <w:hideMark/>
          </w:tcPr>
          <w:p w14:paraId="30942776" w14:textId="77777777" w:rsidR="004E4D3F" w:rsidRPr="00EC1FA9" w:rsidRDefault="004E4D3F" w:rsidP="00376EFA">
            <w:pPr>
              <w:jc w:val="right"/>
            </w:pPr>
            <w:r w:rsidRPr="00EC1FA9">
              <w:t>-6,445</w:t>
            </w:r>
          </w:p>
        </w:tc>
        <w:tc>
          <w:tcPr>
            <w:tcW w:w="459" w:type="pct"/>
            <w:tcBorders>
              <w:top w:val="single" w:sz="4" w:space="0" w:color="auto"/>
              <w:left w:val="single" w:sz="4" w:space="0" w:color="auto"/>
              <w:bottom w:val="single" w:sz="4" w:space="0" w:color="auto"/>
              <w:right w:val="single" w:sz="4" w:space="0" w:color="auto"/>
            </w:tcBorders>
            <w:noWrap/>
            <w:hideMark/>
          </w:tcPr>
          <w:p w14:paraId="3EBAAA1E" w14:textId="77777777" w:rsidR="004E4D3F" w:rsidRPr="00EC1FA9" w:rsidRDefault="004E4D3F" w:rsidP="00376EFA">
            <w:pPr>
              <w:jc w:val="right"/>
            </w:pPr>
            <w:r w:rsidRPr="00EC1FA9">
              <w:t>-53.4%</w:t>
            </w:r>
          </w:p>
        </w:tc>
        <w:tc>
          <w:tcPr>
            <w:tcW w:w="456" w:type="pct"/>
            <w:tcBorders>
              <w:top w:val="single" w:sz="4" w:space="0" w:color="auto"/>
              <w:left w:val="single" w:sz="4" w:space="0" w:color="auto"/>
              <w:bottom w:val="single" w:sz="4" w:space="0" w:color="auto"/>
              <w:right w:val="single" w:sz="4" w:space="0" w:color="auto"/>
            </w:tcBorders>
            <w:noWrap/>
            <w:hideMark/>
          </w:tcPr>
          <w:p w14:paraId="1A1D08FB" w14:textId="77777777" w:rsidR="004E4D3F" w:rsidRPr="00EC1FA9" w:rsidRDefault="004E4D3F" w:rsidP="00376EFA">
            <w:pPr>
              <w:jc w:val="right"/>
            </w:pPr>
            <w:r w:rsidRPr="00EC1FA9">
              <w:t>653</w:t>
            </w:r>
          </w:p>
        </w:tc>
        <w:tc>
          <w:tcPr>
            <w:tcW w:w="481" w:type="pct"/>
            <w:tcBorders>
              <w:top w:val="single" w:sz="4" w:space="0" w:color="auto"/>
              <w:left w:val="single" w:sz="4" w:space="0" w:color="auto"/>
              <w:bottom w:val="single" w:sz="4" w:space="0" w:color="auto"/>
              <w:right w:val="single" w:sz="4" w:space="0" w:color="auto"/>
            </w:tcBorders>
            <w:noWrap/>
            <w:hideMark/>
          </w:tcPr>
          <w:p w14:paraId="66EE54FB" w14:textId="77777777" w:rsidR="004E4D3F" w:rsidRPr="00EC1FA9" w:rsidRDefault="004E4D3F" w:rsidP="00376EFA">
            <w:pPr>
              <w:jc w:val="right"/>
            </w:pPr>
            <w:r w:rsidRPr="00EC1FA9">
              <w:t>1,401</w:t>
            </w:r>
          </w:p>
        </w:tc>
        <w:tc>
          <w:tcPr>
            <w:tcW w:w="433" w:type="pct"/>
            <w:tcBorders>
              <w:top w:val="single" w:sz="4" w:space="0" w:color="auto"/>
              <w:left w:val="single" w:sz="4" w:space="0" w:color="auto"/>
              <w:bottom w:val="single" w:sz="4" w:space="0" w:color="auto"/>
              <w:right w:val="single" w:sz="4" w:space="0" w:color="auto"/>
            </w:tcBorders>
            <w:noWrap/>
            <w:hideMark/>
          </w:tcPr>
          <w:p w14:paraId="603F0C2E" w14:textId="77777777" w:rsidR="004E4D3F" w:rsidRPr="00EC1FA9" w:rsidRDefault="004E4D3F" w:rsidP="00376EFA">
            <w:pPr>
              <w:jc w:val="right"/>
            </w:pPr>
            <w:r w:rsidRPr="00EC1FA9">
              <w:t>-749</w:t>
            </w:r>
          </w:p>
        </w:tc>
        <w:tc>
          <w:tcPr>
            <w:tcW w:w="479" w:type="pct"/>
            <w:tcBorders>
              <w:top w:val="single" w:sz="4" w:space="0" w:color="auto"/>
              <w:left w:val="single" w:sz="4" w:space="0" w:color="auto"/>
              <w:bottom w:val="single" w:sz="4" w:space="0" w:color="auto"/>
              <w:right w:val="single" w:sz="4" w:space="0" w:color="auto"/>
            </w:tcBorders>
            <w:noWrap/>
            <w:hideMark/>
          </w:tcPr>
          <w:p w14:paraId="6DC3293C" w14:textId="77777777" w:rsidR="004E4D3F" w:rsidRPr="00EC1FA9" w:rsidRDefault="004E4D3F" w:rsidP="00376EFA">
            <w:pPr>
              <w:jc w:val="right"/>
            </w:pPr>
            <w:r w:rsidRPr="00EC1FA9">
              <w:t>-53.4%</w:t>
            </w:r>
          </w:p>
        </w:tc>
      </w:tr>
      <w:tr w:rsidR="004E4D3F" w:rsidRPr="00EC1FA9" w14:paraId="08EFAC4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CBA914E" w14:textId="77777777" w:rsidR="004E4D3F" w:rsidRPr="00EC1FA9" w:rsidRDefault="004E4D3F" w:rsidP="00376EFA">
            <w:r w:rsidRPr="00EC1FA9">
              <w:t>Iowa</w:t>
            </w:r>
          </w:p>
        </w:tc>
        <w:tc>
          <w:tcPr>
            <w:tcW w:w="611" w:type="pct"/>
            <w:tcBorders>
              <w:top w:val="single" w:sz="4" w:space="0" w:color="auto"/>
              <w:left w:val="single" w:sz="4" w:space="0" w:color="auto"/>
              <w:bottom w:val="single" w:sz="4" w:space="0" w:color="auto"/>
              <w:right w:val="single" w:sz="4" w:space="0" w:color="auto"/>
            </w:tcBorders>
            <w:noWrap/>
            <w:hideMark/>
          </w:tcPr>
          <w:p w14:paraId="6C650FE9" w14:textId="77777777" w:rsidR="004E4D3F" w:rsidRPr="00EC1FA9" w:rsidRDefault="004E4D3F" w:rsidP="00376EFA">
            <w:pPr>
              <w:jc w:val="right"/>
            </w:pPr>
            <w:r w:rsidRPr="00EC1FA9">
              <w:t>4,193</w:t>
            </w:r>
          </w:p>
        </w:tc>
        <w:tc>
          <w:tcPr>
            <w:tcW w:w="540" w:type="pct"/>
            <w:tcBorders>
              <w:top w:val="single" w:sz="4" w:space="0" w:color="auto"/>
              <w:left w:val="single" w:sz="4" w:space="0" w:color="auto"/>
              <w:bottom w:val="single" w:sz="4" w:space="0" w:color="auto"/>
              <w:right w:val="single" w:sz="4" w:space="0" w:color="auto"/>
            </w:tcBorders>
            <w:noWrap/>
            <w:hideMark/>
          </w:tcPr>
          <w:p w14:paraId="7C204EC8" w14:textId="77777777" w:rsidR="004E4D3F" w:rsidRPr="00EC1FA9" w:rsidRDefault="004E4D3F" w:rsidP="00376EFA">
            <w:pPr>
              <w:jc w:val="right"/>
            </w:pPr>
            <w:r w:rsidRPr="00EC1FA9">
              <w:t>7,853</w:t>
            </w:r>
          </w:p>
        </w:tc>
        <w:tc>
          <w:tcPr>
            <w:tcW w:w="529" w:type="pct"/>
            <w:tcBorders>
              <w:top w:val="single" w:sz="4" w:space="0" w:color="auto"/>
              <w:left w:val="single" w:sz="4" w:space="0" w:color="auto"/>
              <w:bottom w:val="single" w:sz="4" w:space="0" w:color="auto"/>
              <w:right w:val="single" w:sz="4" w:space="0" w:color="auto"/>
            </w:tcBorders>
            <w:noWrap/>
            <w:hideMark/>
          </w:tcPr>
          <w:p w14:paraId="7E7B59A5" w14:textId="77777777" w:rsidR="004E4D3F" w:rsidRPr="00EC1FA9" w:rsidRDefault="004E4D3F" w:rsidP="00376EFA">
            <w:pPr>
              <w:jc w:val="right"/>
            </w:pPr>
            <w:r w:rsidRPr="00EC1FA9">
              <w:t>-3,660</w:t>
            </w:r>
          </w:p>
        </w:tc>
        <w:tc>
          <w:tcPr>
            <w:tcW w:w="459" w:type="pct"/>
            <w:tcBorders>
              <w:top w:val="single" w:sz="4" w:space="0" w:color="auto"/>
              <w:left w:val="single" w:sz="4" w:space="0" w:color="auto"/>
              <w:bottom w:val="single" w:sz="4" w:space="0" w:color="auto"/>
              <w:right w:val="single" w:sz="4" w:space="0" w:color="auto"/>
            </w:tcBorders>
            <w:noWrap/>
            <w:hideMark/>
          </w:tcPr>
          <w:p w14:paraId="5D2B0D0B" w14:textId="77777777" w:rsidR="004E4D3F" w:rsidRPr="00EC1FA9" w:rsidRDefault="004E4D3F" w:rsidP="00376EFA">
            <w:pPr>
              <w:jc w:val="right"/>
            </w:pPr>
            <w:r w:rsidRPr="00EC1FA9">
              <w:t>-46.6%</w:t>
            </w:r>
          </w:p>
        </w:tc>
        <w:tc>
          <w:tcPr>
            <w:tcW w:w="456" w:type="pct"/>
            <w:tcBorders>
              <w:top w:val="single" w:sz="4" w:space="0" w:color="auto"/>
              <w:left w:val="single" w:sz="4" w:space="0" w:color="auto"/>
              <w:bottom w:val="single" w:sz="4" w:space="0" w:color="auto"/>
              <w:right w:val="single" w:sz="4" w:space="0" w:color="auto"/>
            </w:tcBorders>
            <w:noWrap/>
            <w:hideMark/>
          </w:tcPr>
          <w:p w14:paraId="57A053CF" w14:textId="77777777" w:rsidR="004E4D3F" w:rsidRPr="00EC1FA9" w:rsidRDefault="004E4D3F" w:rsidP="00376EFA">
            <w:pPr>
              <w:jc w:val="right"/>
            </w:pPr>
            <w:r w:rsidRPr="00EC1FA9">
              <w:t>519</w:t>
            </w:r>
          </w:p>
        </w:tc>
        <w:tc>
          <w:tcPr>
            <w:tcW w:w="481" w:type="pct"/>
            <w:tcBorders>
              <w:top w:val="single" w:sz="4" w:space="0" w:color="auto"/>
              <w:left w:val="single" w:sz="4" w:space="0" w:color="auto"/>
              <w:bottom w:val="single" w:sz="4" w:space="0" w:color="auto"/>
              <w:right w:val="single" w:sz="4" w:space="0" w:color="auto"/>
            </w:tcBorders>
            <w:noWrap/>
            <w:hideMark/>
          </w:tcPr>
          <w:p w14:paraId="3CBC0CDB" w14:textId="77777777" w:rsidR="004E4D3F" w:rsidRPr="00EC1FA9" w:rsidRDefault="004E4D3F" w:rsidP="00376EFA">
            <w:pPr>
              <w:jc w:val="right"/>
            </w:pPr>
            <w:r w:rsidRPr="00EC1FA9">
              <w:t>971</w:t>
            </w:r>
          </w:p>
        </w:tc>
        <w:tc>
          <w:tcPr>
            <w:tcW w:w="433" w:type="pct"/>
            <w:tcBorders>
              <w:top w:val="single" w:sz="4" w:space="0" w:color="auto"/>
              <w:left w:val="single" w:sz="4" w:space="0" w:color="auto"/>
              <w:bottom w:val="single" w:sz="4" w:space="0" w:color="auto"/>
              <w:right w:val="single" w:sz="4" w:space="0" w:color="auto"/>
            </w:tcBorders>
            <w:noWrap/>
            <w:hideMark/>
          </w:tcPr>
          <w:p w14:paraId="1546138A" w14:textId="77777777" w:rsidR="004E4D3F" w:rsidRPr="00EC1FA9" w:rsidRDefault="004E4D3F" w:rsidP="00376EFA">
            <w:pPr>
              <w:jc w:val="right"/>
            </w:pPr>
            <w:r w:rsidRPr="00EC1FA9">
              <w:t>-453</w:t>
            </w:r>
          </w:p>
        </w:tc>
        <w:tc>
          <w:tcPr>
            <w:tcW w:w="479" w:type="pct"/>
            <w:tcBorders>
              <w:top w:val="single" w:sz="4" w:space="0" w:color="auto"/>
              <w:left w:val="single" w:sz="4" w:space="0" w:color="auto"/>
              <w:bottom w:val="single" w:sz="4" w:space="0" w:color="auto"/>
              <w:right w:val="single" w:sz="4" w:space="0" w:color="auto"/>
            </w:tcBorders>
            <w:noWrap/>
            <w:hideMark/>
          </w:tcPr>
          <w:p w14:paraId="3C6850C7" w14:textId="77777777" w:rsidR="004E4D3F" w:rsidRPr="00EC1FA9" w:rsidRDefault="004E4D3F" w:rsidP="00376EFA">
            <w:pPr>
              <w:jc w:val="right"/>
            </w:pPr>
            <w:r w:rsidRPr="00EC1FA9">
              <w:t>-46.6%</w:t>
            </w:r>
          </w:p>
        </w:tc>
      </w:tr>
      <w:tr w:rsidR="004E4D3F" w:rsidRPr="00EC1FA9" w14:paraId="6D45B27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DAFD170" w14:textId="77777777" w:rsidR="004E4D3F" w:rsidRPr="00EC1FA9" w:rsidRDefault="004E4D3F" w:rsidP="00376EFA">
            <w:r w:rsidRPr="00EC1FA9">
              <w:t>Illinois</w:t>
            </w:r>
          </w:p>
        </w:tc>
        <w:tc>
          <w:tcPr>
            <w:tcW w:w="611" w:type="pct"/>
            <w:tcBorders>
              <w:top w:val="single" w:sz="4" w:space="0" w:color="auto"/>
              <w:left w:val="single" w:sz="4" w:space="0" w:color="auto"/>
              <w:bottom w:val="single" w:sz="4" w:space="0" w:color="auto"/>
              <w:right w:val="single" w:sz="4" w:space="0" w:color="auto"/>
            </w:tcBorders>
            <w:noWrap/>
            <w:hideMark/>
          </w:tcPr>
          <w:p w14:paraId="0D02ACC1" w14:textId="77777777" w:rsidR="004E4D3F" w:rsidRPr="00EC1FA9" w:rsidRDefault="004E4D3F" w:rsidP="00376EFA">
            <w:pPr>
              <w:jc w:val="right"/>
            </w:pPr>
            <w:r w:rsidRPr="00EC1FA9">
              <w:t>18,264</w:t>
            </w:r>
          </w:p>
        </w:tc>
        <w:tc>
          <w:tcPr>
            <w:tcW w:w="540" w:type="pct"/>
            <w:tcBorders>
              <w:top w:val="single" w:sz="4" w:space="0" w:color="auto"/>
              <w:left w:val="single" w:sz="4" w:space="0" w:color="auto"/>
              <w:bottom w:val="single" w:sz="4" w:space="0" w:color="auto"/>
              <w:right w:val="single" w:sz="4" w:space="0" w:color="auto"/>
            </w:tcBorders>
            <w:noWrap/>
            <w:hideMark/>
          </w:tcPr>
          <w:p w14:paraId="3AAA0D5A" w14:textId="77777777" w:rsidR="004E4D3F" w:rsidRPr="00EC1FA9" w:rsidRDefault="004E4D3F" w:rsidP="00376EFA">
            <w:pPr>
              <w:jc w:val="right"/>
            </w:pPr>
            <w:r w:rsidRPr="00EC1FA9">
              <w:t>33,756</w:t>
            </w:r>
          </w:p>
        </w:tc>
        <w:tc>
          <w:tcPr>
            <w:tcW w:w="529" w:type="pct"/>
            <w:tcBorders>
              <w:top w:val="single" w:sz="4" w:space="0" w:color="auto"/>
              <w:left w:val="single" w:sz="4" w:space="0" w:color="auto"/>
              <w:bottom w:val="single" w:sz="4" w:space="0" w:color="auto"/>
              <w:right w:val="single" w:sz="4" w:space="0" w:color="auto"/>
            </w:tcBorders>
            <w:noWrap/>
            <w:hideMark/>
          </w:tcPr>
          <w:p w14:paraId="28CF1A1A" w14:textId="77777777" w:rsidR="004E4D3F" w:rsidRPr="00EC1FA9" w:rsidRDefault="004E4D3F" w:rsidP="00376EFA">
            <w:pPr>
              <w:jc w:val="right"/>
            </w:pPr>
            <w:r w:rsidRPr="00EC1FA9">
              <w:t>-15,492</w:t>
            </w:r>
          </w:p>
        </w:tc>
        <w:tc>
          <w:tcPr>
            <w:tcW w:w="459" w:type="pct"/>
            <w:tcBorders>
              <w:top w:val="single" w:sz="4" w:space="0" w:color="auto"/>
              <w:left w:val="single" w:sz="4" w:space="0" w:color="auto"/>
              <w:bottom w:val="single" w:sz="4" w:space="0" w:color="auto"/>
              <w:right w:val="single" w:sz="4" w:space="0" w:color="auto"/>
            </w:tcBorders>
            <w:noWrap/>
            <w:hideMark/>
          </w:tcPr>
          <w:p w14:paraId="2C291A35" w14:textId="77777777" w:rsidR="004E4D3F" w:rsidRPr="00EC1FA9" w:rsidRDefault="004E4D3F" w:rsidP="00376EFA">
            <w:pPr>
              <w:jc w:val="right"/>
            </w:pPr>
            <w:r w:rsidRPr="00EC1FA9">
              <w:t>-45.9%</w:t>
            </w:r>
          </w:p>
        </w:tc>
        <w:tc>
          <w:tcPr>
            <w:tcW w:w="456" w:type="pct"/>
            <w:tcBorders>
              <w:top w:val="single" w:sz="4" w:space="0" w:color="auto"/>
              <w:left w:val="single" w:sz="4" w:space="0" w:color="auto"/>
              <w:bottom w:val="single" w:sz="4" w:space="0" w:color="auto"/>
              <w:right w:val="single" w:sz="4" w:space="0" w:color="auto"/>
            </w:tcBorders>
            <w:noWrap/>
            <w:hideMark/>
          </w:tcPr>
          <w:p w14:paraId="3FDF3706" w14:textId="77777777" w:rsidR="004E4D3F" w:rsidRPr="00EC1FA9" w:rsidRDefault="004E4D3F" w:rsidP="00376EFA">
            <w:pPr>
              <w:jc w:val="right"/>
            </w:pPr>
            <w:r w:rsidRPr="00EC1FA9">
              <w:t>4,509</w:t>
            </w:r>
          </w:p>
        </w:tc>
        <w:tc>
          <w:tcPr>
            <w:tcW w:w="481" w:type="pct"/>
            <w:tcBorders>
              <w:top w:val="single" w:sz="4" w:space="0" w:color="auto"/>
              <w:left w:val="single" w:sz="4" w:space="0" w:color="auto"/>
              <w:bottom w:val="single" w:sz="4" w:space="0" w:color="auto"/>
              <w:right w:val="single" w:sz="4" w:space="0" w:color="auto"/>
            </w:tcBorders>
            <w:noWrap/>
            <w:hideMark/>
          </w:tcPr>
          <w:p w14:paraId="714EBDDD" w14:textId="77777777" w:rsidR="004E4D3F" w:rsidRPr="00EC1FA9" w:rsidRDefault="004E4D3F" w:rsidP="00376EFA">
            <w:pPr>
              <w:jc w:val="right"/>
            </w:pPr>
            <w:r w:rsidRPr="00EC1FA9">
              <w:t>8,333</w:t>
            </w:r>
          </w:p>
        </w:tc>
        <w:tc>
          <w:tcPr>
            <w:tcW w:w="433" w:type="pct"/>
            <w:tcBorders>
              <w:top w:val="single" w:sz="4" w:space="0" w:color="auto"/>
              <w:left w:val="single" w:sz="4" w:space="0" w:color="auto"/>
              <w:bottom w:val="single" w:sz="4" w:space="0" w:color="auto"/>
              <w:right w:val="single" w:sz="4" w:space="0" w:color="auto"/>
            </w:tcBorders>
            <w:noWrap/>
            <w:hideMark/>
          </w:tcPr>
          <w:p w14:paraId="74D6BB92" w14:textId="77777777" w:rsidR="004E4D3F" w:rsidRPr="00EC1FA9" w:rsidRDefault="004E4D3F" w:rsidP="00376EFA">
            <w:pPr>
              <w:jc w:val="right"/>
            </w:pPr>
            <w:r w:rsidRPr="00EC1FA9">
              <w:t>-3,824</w:t>
            </w:r>
          </w:p>
        </w:tc>
        <w:tc>
          <w:tcPr>
            <w:tcW w:w="479" w:type="pct"/>
            <w:tcBorders>
              <w:top w:val="single" w:sz="4" w:space="0" w:color="auto"/>
              <w:left w:val="single" w:sz="4" w:space="0" w:color="auto"/>
              <w:bottom w:val="single" w:sz="4" w:space="0" w:color="auto"/>
              <w:right w:val="single" w:sz="4" w:space="0" w:color="auto"/>
            </w:tcBorders>
            <w:noWrap/>
            <w:hideMark/>
          </w:tcPr>
          <w:p w14:paraId="6CE6CCA4" w14:textId="77777777" w:rsidR="004E4D3F" w:rsidRPr="00EC1FA9" w:rsidRDefault="004E4D3F" w:rsidP="00376EFA">
            <w:pPr>
              <w:jc w:val="right"/>
            </w:pPr>
            <w:r w:rsidRPr="00EC1FA9">
              <w:t>-45.9%</w:t>
            </w:r>
          </w:p>
        </w:tc>
      </w:tr>
      <w:tr w:rsidR="004E4D3F" w:rsidRPr="00EC1FA9" w14:paraId="6A44725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5DCD8C0" w14:textId="77777777" w:rsidR="004E4D3F" w:rsidRPr="00EC1FA9" w:rsidRDefault="004E4D3F" w:rsidP="00376EFA">
            <w:r w:rsidRPr="00EC1FA9">
              <w:t>New Mexico</w:t>
            </w:r>
          </w:p>
        </w:tc>
        <w:tc>
          <w:tcPr>
            <w:tcW w:w="611" w:type="pct"/>
            <w:tcBorders>
              <w:top w:val="single" w:sz="4" w:space="0" w:color="auto"/>
              <w:left w:val="single" w:sz="4" w:space="0" w:color="auto"/>
              <w:bottom w:val="single" w:sz="4" w:space="0" w:color="auto"/>
              <w:right w:val="single" w:sz="4" w:space="0" w:color="auto"/>
            </w:tcBorders>
            <w:noWrap/>
            <w:hideMark/>
          </w:tcPr>
          <w:p w14:paraId="2473FCEB" w14:textId="77777777" w:rsidR="004E4D3F" w:rsidRPr="00EC1FA9" w:rsidRDefault="004E4D3F" w:rsidP="00376EFA">
            <w:pPr>
              <w:jc w:val="right"/>
            </w:pPr>
            <w:r w:rsidRPr="00EC1FA9">
              <w:t>3,047</w:t>
            </w:r>
          </w:p>
        </w:tc>
        <w:tc>
          <w:tcPr>
            <w:tcW w:w="540" w:type="pct"/>
            <w:tcBorders>
              <w:top w:val="single" w:sz="4" w:space="0" w:color="auto"/>
              <w:left w:val="single" w:sz="4" w:space="0" w:color="auto"/>
              <w:bottom w:val="single" w:sz="4" w:space="0" w:color="auto"/>
              <w:right w:val="single" w:sz="4" w:space="0" w:color="auto"/>
            </w:tcBorders>
            <w:noWrap/>
            <w:hideMark/>
          </w:tcPr>
          <w:p w14:paraId="10BA7B92" w14:textId="77777777" w:rsidR="004E4D3F" w:rsidRPr="00EC1FA9" w:rsidRDefault="004E4D3F" w:rsidP="00376EFA">
            <w:pPr>
              <w:jc w:val="right"/>
            </w:pPr>
            <w:r w:rsidRPr="00EC1FA9">
              <w:t>5,595</w:t>
            </w:r>
          </w:p>
        </w:tc>
        <w:tc>
          <w:tcPr>
            <w:tcW w:w="529" w:type="pct"/>
            <w:tcBorders>
              <w:top w:val="single" w:sz="4" w:space="0" w:color="auto"/>
              <w:left w:val="single" w:sz="4" w:space="0" w:color="auto"/>
              <w:bottom w:val="single" w:sz="4" w:space="0" w:color="auto"/>
              <w:right w:val="single" w:sz="4" w:space="0" w:color="auto"/>
            </w:tcBorders>
            <w:noWrap/>
            <w:hideMark/>
          </w:tcPr>
          <w:p w14:paraId="5D234C5B" w14:textId="77777777" w:rsidR="004E4D3F" w:rsidRPr="00EC1FA9" w:rsidRDefault="004E4D3F" w:rsidP="00376EFA">
            <w:pPr>
              <w:jc w:val="right"/>
            </w:pPr>
            <w:r w:rsidRPr="00EC1FA9">
              <w:t>-2,548</w:t>
            </w:r>
          </w:p>
        </w:tc>
        <w:tc>
          <w:tcPr>
            <w:tcW w:w="459" w:type="pct"/>
            <w:tcBorders>
              <w:top w:val="single" w:sz="4" w:space="0" w:color="auto"/>
              <w:left w:val="single" w:sz="4" w:space="0" w:color="auto"/>
              <w:bottom w:val="single" w:sz="4" w:space="0" w:color="auto"/>
              <w:right w:val="single" w:sz="4" w:space="0" w:color="auto"/>
            </w:tcBorders>
            <w:noWrap/>
            <w:hideMark/>
          </w:tcPr>
          <w:p w14:paraId="2E35215E" w14:textId="77777777" w:rsidR="004E4D3F" w:rsidRPr="00EC1FA9" w:rsidRDefault="004E4D3F" w:rsidP="00376EFA">
            <w:pPr>
              <w:jc w:val="right"/>
            </w:pPr>
            <w:r w:rsidRPr="00EC1FA9">
              <w:t>-45.5%</w:t>
            </w:r>
          </w:p>
        </w:tc>
        <w:tc>
          <w:tcPr>
            <w:tcW w:w="456" w:type="pct"/>
            <w:tcBorders>
              <w:top w:val="single" w:sz="4" w:space="0" w:color="auto"/>
              <w:left w:val="single" w:sz="4" w:space="0" w:color="auto"/>
              <w:bottom w:val="single" w:sz="4" w:space="0" w:color="auto"/>
              <w:right w:val="single" w:sz="4" w:space="0" w:color="auto"/>
            </w:tcBorders>
            <w:noWrap/>
            <w:hideMark/>
          </w:tcPr>
          <w:p w14:paraId="474DD29D" w14:textId="77777777" w:rsidR="004E4D3F" w:rsidRPr="00EC1FA9" w:rsidRDefault="004E4D3F" w:rsidP="00376EFA">
            <w:pPr>
              <w:jc w:val="right"/>
            </w:pPr>
            <w:r w:rsidRPr="00EC1FA9">
              <w:t>471</w:t>
            </w:r>
          </w:p>
        </w:tc>
        <w:tc>
          <w:tcPr>
            <w:tcW w:w="481" w:type="pct"/>
            <w:tcBorders>
              <w:top w:val="single" w:sz="4" w:space="0" w:color="auto"/>
              <w:left w:val="single" w:sz="4" w:space="0" w:color="auto"/>
              <w:bottom w:val="single" w:sz="4" w:space="0" w:color="auto"/>
              <w:right w:val="single" w:sz="4" w:space="0" w:color="auto"/>
            </w:tcBorders>
            <w:noWrap/>
            <w:hideMark/>
          </w:tcPr>
          <w:p w14:paraId="0F95A51C" w14:textId="77777777" w:rsidR="004E4D3F" w:rsidRPr="00EC1FA9" w:rsidRDefault="004E4D3F" w:rsidP="00376EFA">
            <w:pPr>
              <w:jc w:val="right"/>
            </w:pPr>
            <w:r w:rsidRPr="00EC1FA9">
              <w:t>864</w:t>
            </w:r>
          </w:p>
        </w:tc>
        <w:tc>
          <w:tcPr>
            <w:tcW w:w="433" w:type="pct"/>
            <w:tcBorders>
              <w:top w:val="single" w:sz="4" w:space="0" w:color="auto"/>
              <w:left w:val="single" w:sz="4" w:space="0" w:color="auto"/>
              <w:bottom w:val="single" w:sz="4" w:space="0" w:color="auto"/>
              <w:right w:val="single" w:sz="4" w:space="0" w:color="auto"/>
            </w:tcBorders>
            <w:noWrap/>
            <w:hideMark/>
          </w:tcPr>
          <w:p w14:paraId="7AEBCF00" w14:textId="77777777" w:rsidR="004E4D3F" w:rsidRPr="00EC1FA9" w:rsidRDefault="004E4D3F" w:rsidP="00376EFA">
            <w:pPr>
              <w:jc w:val="right"/>
            </w:pPr>
            <w:r w:rsidRPr="00EC1FA9">
              <w:t>-394</w:t>
            </w:r>
          </w:p>
        </w:tc>
        <w:tc>
          <w:tcPr>
            <w:tcW w:w="479" w:type="pct"/>
            <w:tcBorders>
              <w:top w:val="single" w:sz="4" w:space="0" w:color="auto"/>
              <w:left w:val="single" w:sz="4" w:space="0" w:color="auto"/>
              <w:bottom w:val="single" w:sz="4" w:space="0" w:color="auto"/>
              <w:right w:val="single" w:sz="4" w:space="0" w:color="auto"/>
            </w:tcBorders>
            <w:noWrap/>
            <w:hideMark/>
          </w:tcPr>
          <w:p w14:paraId="43713D2B" w14:textId="77777777" w:rsidR="004E4D3F" w:rsidRPr="00EC1FA9" w:rsidRDefault="004E4D3F" w:rsidP="00376EFA">
            <w:pPr>
              <w:jc w:val="right"/>
            </w:pPr>
            <w:r w:rsidRPr="00EC1FA9">
              <w:t>-45.5%</w:t>
            </w:r>
          </w:p>
        </w:tc>
      </w:tr>
      <w:tr w:rsidR="004E4D3F" w:rsidRPr="00EC1FA9" w14:paraId="23B5551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EE42829" w14:textId="77777777" w:rsidR="004E4D3F" w:rsidRPr="00EC1FA9" w:rsidRDefault="004E4D3F" w:rsidP="00376EFA">
            <w:r w:rsidRPr="00EC1FA9">
              <w:t>Washington</w:t>
            </w:r>
          </w:p>
        </w:tc>
        <w:tc>
          <w:tcPr>
            <w:tcW w:w="611" w:type="pct"/>
            <w:tcBorders>
              <w:top w:val="single" w:sz="4" w:space="0" w:color="auto"/>
              <w:left w:val="single" w:sz="4" w:space="0" w:color="auto"/>
              <w:bottom w:val="single" w:sz="4" w:space="0" w:color="auto"/>
              <w:right w:val="single" w:sz="4" w:space="0" w:color="auto"/>
            </w:tcBorders>
            <w:noWrap/>
            <w:hideMark/>
          </w:tcPr>
          <w:p w14:paraId="71E58695" w14:textId="77777777" w:rsidR="004E4D3F" w:rsidRPr="00EC1FA9" w:rsidRDefault="004E4D3F" w:rsidP="00376EFA">
            <w:pPr>
              <w:jc w:val="right"/>
            </w:pPr>
            <w:r w:rsidRPr="00EC1FA9">
              <w:t>9,559</w:t>
            </w:r>
          </w:p>
        </w:tc>
        <w:tc>
          <w:tcPr>
            <w:tcW w:w="540" w:type="pct"/>
            <w:tcBorders>
              <w:top w:val="single" w:sz="4" w:space="0" w:color="auto"/>
              <w:left w:val="single" w:sz="4" w:space="0" w:color="auto"/>
              <w:bottom w:val="single" w:sz="4" w:space="0" w:color="auto"/>
              <w:right w:val="single" w:sz="4" w:space="0" w:color="auto"/>
            </w:tcBorders>
            <w:noWrap/>
            <w:hideMark/>
          </w:tcPr>
          <w:p w14:paraId="0D68EC3B" w14:textId="77777777" w:rsidR="004E4D3F" w:rsidRPr="00EC1FA9" w:rsidRDefault="004E4D3F" w:rsidP="00376EFA">
            <w:pPr>
              <w:jc w:val="right"/>
            </w:pPr>
            <w:r w:rsidRPr="00EC1FA9">
              <w:t>17,059</w:t>
            </w:r>
          </w:p>
        </w:tc>
        <w:tc>
          <w:tcPr>
            <w:tcW w:w="529" w:type="pct"/>
            <w:tcBorders>
              <w:top w:val="single" w:sz="4" w:space="0" w:color="auto"/>
              <w:left w:val="single" w:sz="4" w:space="0" w:color="auto"/>
              <w:bottom w:val="single" w:sz="4" w:space="0" w:color="auto"/>
              <w:right w:val="single" w:sz="4" w:space="0" w:color="auto"/>
            </w:tcBorders>
            <w:noWrap/>
            <w:hideMark/>
          </w:tcPr>
          <w:p w14:paraId="0D3B4EB5" w14:textId="77777777" w:rsidR="004E4D3F" w:rsidRPr="00EC1FA9" w:rsidRDefault="004E4D3F" w:rsidP="00376EFA">
            <w:pPr>
              <w:jc w:val="right"/>
            </w:pPr>
            <w:r w:rsidRPr="00EC1FA9">
              <w:t>-7,500</w:t>
            </w:r>
          </w:p>
        </w:tc>
        <w:tc>
          <w:tcPr>
            <w:tcW w:w="459" w:type="pct"/>
            <w:tcBorders>
              <w:top w:val="single" w:sz="4" w:space="0" w:color="auto"/>
              <w:left w:val="single" w:sz="4" w:space="0" w:color="auto"/>
              <w:bottom w:val="single" w:sz="4" w:space="0" w:color="auto"/>
              <w:right w:val="single" w:sz="4" w:space="0" w:color="auto"/>
            </w:tcBorders>
            <w:noWrap/>
            <w:hideMark/>
          </w:tcPr>
          <w:p w14:paraId="37471CDE" w14:textId="77777777" w:rsidR="004E4D3F" w:rsidRPr="00EC1FA9" w:rsidRDefault="004E4D3F" w:rsidP="00376EFA">
            <w:pPr>
              <w:jc w:val="right"/>
            </w:pPr>
            <w:r w:rsidRPr="00EC1FA9">
              <w:t>-44.0%</w:t>
            </w:r>
          </w:p>
        </w:tc>
        <w:tc>
          <w:tcPr>
            <w:tcW w:w="456" w:type="pct"/>
            <w:tcBorders>
              <w:top w:val="single" w:sz="4" w:space="0" w:color="auto"/>
              <w:left w:val="single" w:sz="4" w:space="0" w:color="auto"/>
              <w:bottom w:val="single" w:sz="4" w:space="0" w:color="auto"/>
              <w:right w:val="single" w:sz="4" w:space="0" w:color="auto"/>
            </w:tcBorders>
            <w:noWrap/>
            <w:hideMark/>
          </w:tcPr>
          <w:p w14:paraId="3E2B4372" w14:textId="77777777" w:rsidR="004E4D3F" w:rsidRPr="00EC1FA9" w:rsidRDefault="004E4D3F" w:rsidP="00376EFA">
            <w:pPr>
              <w:jc w:val="right"/>
            </w:pPr>
            <w:r w:rsidRPr="00EC1FA9">
              <w:t>1,703</w:t>
            </w:r>
          </w:p>
        </w:tc>
        <w:tc>
          <w:tcPr>
            <w:tcW w:w="481" w:type="pct"/>
            <w:tcBorders>
              <w:top w:val="single" w:sz="4" w:space="0" w:color="auto"/>
              <w:left w:val="single" w:sz="4" w:space="0" w:color="auto"/>
              <w:bottom w:val="single" w:sz="4" w:space="0" w:color="auto"/>
              <w:right w:val="single" w:sz="4" w:space="0" w:color="auto"/>
            </w:tcBorders>
            <w:noWrap/>
            <w:hideMark/>
          </w:tcPr>
          <w:p w14:paraId="1CC73B3E" w14:textId="77777777" w:rsidR="004E4D3F" w:rsidRPr="00EC1FA9" w:rsidRDefault="004E4D3F" w:rsidP="00376EFA">
            <w:pPr>
              <w:jc w:val="right"/>
            </w:pPr>
            <w:r w:rsidRPr="00EC1FA9">
              <w:t>3,039</w:t>
            </w:r>
          </w:p>
        </w:tc>
        <w:tc>
          <w:tcPr>
            <w:tcW w:w="433" w:type="pct"/>
            <w:tcBorders>
              <w:top w:val="single" w:sz="4" w:space="0" w:color="auto"/>
              <w:left w:val="single" w:sz="4" w:space="0" w:color="auto"/>
              <w:bottom w:val="single" w:sz="4" w:space="0" w:color="auto"/>
              <w:right w:val="single" w:sz="4" w:space="0" w:color="auto"/>
            </w:tcBorders>
            <w:noWrap/>
            <w:hideMark/>
          </w:tcPr>
          <w:p w14:paraId="2238704C" w14:textId="77777777" w:rsidR="004E4D3F" w:rsidRPr="00EC1FA9" w:rsidRDefault="004E4D3F" w:rsidP="00376EFA">
            <w:pPr>
              <w:jc w:val="right"/>
            </w:pPr>
            <w:r w:rsidRPr="00EC1FA9">
              <w:t>-1,336</w:t>
            </w:r>
          </w:p>
        </w:tc>
        <w:tc>
          <w:tcPr>
            <w:tcW w:w="479" w:type="pct"/>
            <w:tcBorders>
              <w:top w:val="single" w:sz="4" w:space="0" w:color="auto"/>
              <w:left w:val="single" w:sz="4" w:space="0" w:color="auto"/>
              <w:bottom w:val="single" w:sz="4" w:space="0" w:color="auto"/>
              <w:right w:val="single" w:sz="4" w:space="0" w:color="auto"/>
            </w:tcBorders>
            <w:noWrap/>
            <w:hideMark/>
          </w:tcPr>
          <w:p w14:paraId="6A38E4FB" w14:textId="77777777" w:rsidR="004E4D3F" w:rsidRPr="00EC1FA9" w:rsidRDefault="004E4D3F" w:rsidP="00376EFA">
            <w:pPr>
              <w:jc w:val="right"/>
            </w:pPr>
            <w:r w:rsidRPr="00EC1FA9">
              <w:t>-44.0%</w:t>
            </w:r>
          </w:p>
        </w:tc>
      </w:tr>
      <w:tr w:rsidR="004E4D3F" w:rsidRPr="00EC1FA9" w14:paraId="30984C5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E8D2585" w14:textId="77777777" w:rsidR="004E4D3F" w:rsidRPr="00EC1FA9" w:rsidRDefault="004E4D3F" w:rsidP="00376EFA">
            <w:r w:rsidRPr="00EC1FA9">
              <w:t>Georgia</w:t>
            </w:r>
          </w:p>
        </w:tc>
        <w:tc>
          <w:tcPr>
            <w:tcW w:w="611" w:type="pct"/>
            <w:tcBorders>
              <w:top w:val="single" w:sz="4" w:space="0" w:color="auto"/>
              <w:left w:val="single" w:sz="4" w:space="0" w:color="auto"/>
              <w:bottom w:val="single" w:sz="4" w:space="0" w:color="auto"/>
              <w:right w:val="single" w:sz="4" w:space="0" w:color="auto"/>
            </w:tcBorders>
            <w:noWrap/>
            <w:hideMark/>
          </w:tcPr>
          <w:p w14:paraId="07E54FF0" w14:textId="77777777" w:rsidR="004E4D3F" w:rsidRPr="00EC1FA9" w:rsidRDefault="004E4D3F" w:rsidP="00376EFA">
            <w:pPr>
              <w:jc w:val="right"/>
            </w:pPr>
            <w:r w:rsidRPr="00EC1FA9">
              <w:t>19,165</w:t>
            </w:r>
          </w:p>
        </w:tc>
        <w:tc>
          <w:tcPr>
            <w:tcW w:w="540" w:type="pct"/>
            <w:tcBorders>
              <w:top w:val="single" w:sz="4" w:space="0" w:color="auto"/>
              <w:left w:val="single" w:sz="4" w:space="0" w:color="auto"/>
              <w:bottom w:val="single" w:sz="4" w:space="0" w:color="auto"/>
              <w:right w:val="single" w:sz="4" w:space="0" w:color="auto"/>
            </w:tcBorders>
            <w:noWrap/>
            <w:hideMark/>
          </w:tcPr>
          <w:p w14:paraId="03385DF8" w14:textId="77777777" w:rsidR="004E4D3F" w:rsidRPr="00EC1FA9" w:rsidRDefault="004E4D3F" w:rsidP="00376EFA">
            <w:pPr>
              <w:jc w:val="right"/>
            </w:pPr>
            <w:r w:rsidRPr="00EC1FA9">
              <w:t>26,878</w:t>
            </w:r>
          </w:p>
        </w:tc>
        <w:tc>
          <w:tcPr>
            <w:tcW w:w="529" w:type="pct"/>
            <w:tcBorders>
              <w:top w:val="single" w:sz="4" w:space="0" w:color="auto"/>
              <w:left w:val="single" w:sz="4" w:space="0" w:color="auto"/>
              <w:bottom w:val="single" w:sz="4" w:space="0" w:color="auto"/>
              <w:right w:val="single" w:sz="4" w:space="0" w:color="auto"/>
            </w:tcBorders>
            <w:noWrap/>
            <w:hideMark/>
          </w:tcPr>
          <w:p w14:paraId="247993EA" w14:textId="77777777" w:rsidR="004E4D3F" w:rsidRPr="00EC1FA9" w:rsidRDefault="004E4D3F" w:rsidP="00376EFA">
            <w:pPr>
              <w:jc w:val="right"/>
            </w:pPr>
            <w:r w:rsidRPr="00EC1FA9">
              <w:t>-7,713</w:t>
            </w:r>
          </w:p>
        </w:tc>
        <w:tc>
          <w:tcPr>
            <w:tcW w:w="459" w:type="pct"/>
            <w:tcBorders>
              <w:top w:val="single" w:sz="4" w:space="0" w:color="auto"/>
              <w:left w:val="single" w:sz="4" w:space="0" w:color="auto"/>
              <w:bottom w:val="single" w:sz="4" w:space="0" w:color="auto"/>
              <w:right w:val="single" w:sz="4" w:space="0" w:color="auto"/>
            </w:tcBorders>
            <w:noWrap/>
            <w:hideMark/>
          </w:tcPr>
          <w:p w14:paraId="672C40EA" w14:textId="77777777" w:rsidR="004E4D3F" w:rsidRPr="00EC1FA9" w:rsidRDefault="004E4D3F" w:rsidP="00376EFA">
            <w:pPr>
              <w:jc w:val="right"/>
            </w:pPr>
            <w:r w:rsidRPr="00EC1FA9">
              <w:t>-28.7%</w:t>
            </w:r>
          </w:p>
        </w:tc>
        <w:tc>
          <w:tcPr>
            <w:tcW w:w="456" w:type="pct"/>
            <w:tcBorders>
              <w:top w:val="single" w:sz="4" w:space="0" w:color="auto"/>
              <w:left w:val="single" w:sz="4" w:space="0" w:color="auto"/>
              <w:bottom w:val="single" w:sz="4" w:space="0" w:color="auto"/>
              <w:right w:val="single" w:sz="4" w:space="0" w:color="auto"/>
            </w:tcBorders>
            <w:noWrap/>
            <w:hideMark/>
          </w:tcPr>
          <w:p w14:paraId="27C337BC" w14:textId="77777777" w:rsidR="004E4D3F" w:rsidRPr="00EC1FA9" w:rsidRDefault="004E4D3F" w:rsidP="00376EFA">
            <w:pPr>
              <w:jc w:val="right"/>
            </w:pPr>
            <w:r w:rsidRPr="00EC1FA9">
              <w:t>2,772</w:t>
            </w:r>
          </w:p>
        </w:tc>
        <w:tc>
          <w:tcPr>
            <w:tcW w:w="481" w:type="pct"/>
            <w:tcBorders>
              <w:top w:val="single" w:sz="4" w:space="0" w:color="auto"/>
              <w:left w:val="single" w:sz="4" w:space="0" w:color="auto"/>
              <w:bottom w:val="single" w:sz="4" w:space="0" w:color="auto"/>
              <w:right w:val="single" w:sz="4" w:space="0" w:color="auto"/>
            </w:tcBorders>
            <w:noWrap/>
            <w:hideMark/>
          </w:tcPr>
          <w:p w14:paraId="073E0243" w14:textId="77777777" w:rsidR="004E4D3F" w:rsidRPr="00EC1FA9" w:rsidRDefault="004E4D3F" w:rsidP="00376EFA">
            <w:pPr>
              <w:jc w:val="right"/>
            </w:pPr>
            <w:r w:rsidRPr="00EC1FA9">
              <w:t>3,887</w:t>
            </w:r>
          </w:p>
        </w:tc>
        <w:tc>
          <w:tcPr>
            <w:tcW w:w="433" w:type="pct"/>
            <w:tcBorders>
              <w:top w:val="single" w:sz="4" w:space="0" w:color="auto"/>
              <w:left w:val="single" w:sz="4" w:space="0" w:color="auto"/>
              <w:bottom w:val="single" w:sz="4" w:space="0" w:color="auto"/>
              <w:right w:val="single" w:sz="4" w:space="0" w:color="auto"/>
            </w:tcBorders>
            <w:noWrap/>
            <w:hideMark/>
          </w:tcPr>
          <w:p w14:paraId="70E98B72" w14:textId="77777777" w:rsidR="004E4D3F" w:rsidRPr="00EC1FA9" w:rsidRDefault="004E4D3F" w:rsidP="00376EFA">
            <w:pPr>
              <w:jc w:val="right"/>
            </w:pPr>
            <w:r w:rsidRPr="00EC1FA9">
              <w:t>-1,115</w:t>
            </w:r>
          </w:p>
        </w:tc>
        <w:tc>
          <w:tcPr>
            <w:tcW w:w="479" w:type="pct"/>
            <w:tcBorders>
              <w:top w:val="single" w:sz="4" w:space="0" w:color="auto"/>
              <w:left w:val="single" w:sz="4" w:space="0" w:color="auto"/>
              <w:bottom w:val="single" w:sz="4" w:space="0" w:color="auto"/>
              <w:right w:val="single" w:sz="4" w:space="0" w:color="auto"/>
            </w:tcBorders>
            <w:noWrap/>
            <w:hideMark/>
          </w:tcPr>
          <w:p w14:paraId="4A977CB7" w14:textId="77777777" w:rsidR="004E4D3F" w:rsidRPr="00EC1FA9" w:rsidRDefault="004E4D3F" w:rsidP="00376EFA">
            <w:pPr>
              <w:jc w:val="right"/>
            </w:pPr>
            <w:r w:rsidRPr="00EC1FA9">
              <w:t>-28.7%</w:t>
            </w:r>
          </w:p>
        </w:tc>
      </w:tr>
      <w:tr w:rsidR="004E4D3F" w:rsidRPr="00EC1FA9" w14:paraId="75D5564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DB4EFCE" w14:textId="77777777" w:rsidR="004E4D3F" w:rsidRPr="00EC1FA9" w:rsidRDefault="004E4D3F" w:rsidP="00376EFA">
            <w:r w:rsidRPr="00EC1FA9">
              <w:t>Kansas</w:t>
            </w:r>
          </w:p>
        </w:tc>
        <w:tc>
          <w:tcPr>
            <w:tcW w:w="611" w:type="pct"/>
            <w:tcBorders>
              <w:top w:val="single" w:sz="4" w:space="0" w:color="auto"/>
              <w:left w:val="single" w:sz="4" w:space="0" w:color="auto"/>
              <w:bottom w:val="single" w:sz="4" w:space="0" w:color="auto"/>
              <w:right w:val="single" w:sz="4" w:space="0" w:color="auto"/>
            </w:tcBorders>
            <w:noWrap/>
            <w:hideMark/>
          </w:tcPr>
          <w:p w14:paraId="0160A202" w14:textId="77777777" w:rsidR="004E4D3F" w:rsidRPr="00EC1FA9" w:rsidRDefault="004E4D3F" w:rsidP="00376EFA">
            <w:pPr>
              <w:jc w:val="right"/>
            </w:pPr>
            <w:r w:rsidRPr="00EC1FA9">
              <w:t>5,781</w:t>
            </w:r>
          </w:p>
        </w:tc>
        <w:tc>
          <w:tcPr>
            <w:tcW w:w="540" w:type="pct"/>
            <w:tcBorders>
              <w:top w:val="single" w:sz="4" w:space="0" w:color="auto"/>
              <w:left w:val="single" w:sz="4" w:space="0" w:color="auto"/>
              <w:bottom w:val="single" w:sz="4" w:space="0" w:color="auto"/>
              <w:right w:val="single" w:sz="4" w:space="0" w:color="auto"/>
            </w:tcBorders>
            <w:noWrap/>
            <w:hideMark/>
          </w:tcPr>
          <w:p w14:paraId="7333D6FA" w14:textId="77777777" w:rsidR="004E4D3F" w:rsidRPr="00EC1FA9" w:rsidRDefault="004E4D3F" w:rsidP="00376EFA">
            <w:pPr>
              <w:jc w:val="right"/>
            </w:pPr>
            <w:r w:rsidRPr="00EC1FA9">
              <w:t>7,842</w:t>
            </w:r>
          </w:p>
        </w:tc>
        <w:tc>
          <w:tcPr>
            <w:tcW w:w="529" w:type="pct"/>
            <w:tcBorders>
              <w:top w:val="single" w:sz="4" w:space="0" w:color="auto"/>
              <w:left w:val="single" w:sz="4" w:space="0" w:color="auto"/>
              <w:bottom w:val="single" w:sz="4" w:space="0" w:color="auto"/>
              <w:right w:val="single" w:sz="4" w:space="0" w:color="auto"/>
            </w:tcBorders>
            <w:noWrap/>
            <w:hideMark/>
          </w:tcPr>
          <w:p w14:paraId="26CB3420" w14:textId="77777777" w:rsidR="004E4D3F" w:rsidRPr="00EC1FA9" w:rsidRDefault="004E4D3F" w:rsidP="00376EFA">
            <w:pPr>
              <w:jc w:val="right"/>
            </w:pPr>
            <w:r w:rsidRPr="00EC1FA9">
              <w:t>-2,061</w:t>
            </w:r>
          </w:p>
        </w:tc>
        <w:tc>
          <w:tcPr>
            <w:tcW w:w="459" w:type="pct"/>
            <w:tcBorders>
              <w:top w:val="single" w:sz="4" w:space="0" w:color="auto"/>
              <w:left w:val="single" w:sz="4" w:space="0" w:color="auto"/>
              <w:bottom w:val="single" w:sz="4" w:space="0" w:color="auto"/>
              <w:right w:val="single" w:sz="4" w:space="0" w:color="auto"/>
            </w:tcBorders>
            <w:noWrap/>
            <w:hideMark/>
          </w:tcPr>
          <w:p w14:paraId="5C9B8604" w14:textId="77777777" w:rsidR="004E4D3F" w:rsidRPr="00EC1FA9" w:rsidRDefault="004E4D3F" w:rsidP="00376EFA">
            <w:pPr>
              <w:jc w:val="right"/>
            </w:pPr>
            <w:r w:rsidRPr="00EC1FA9">
              <w:t>-26.3%</w:t>
            </w:r>
          </w:p>
        </w:tc>
        <w:tc>
          <w:tcPr>
            <w:tcW w:w="456" w:type="pct"/>
            <w:tcBorders>
              <w:top w:val="single" w:sz="4" w:space="0" w:color="auto"/>
              <w:left w:val="single" w:sz="4" w:space="0" w:color="auto"/>
              <w:bottom w:val="single" w:sz="4" w:space="0" w:color="auto"/>
              <w:right w:val="single" w:sz="4" w:space="0" w:color="auto"/>
            </w:tcBorders>
            <w:noWrap/>
            <w:hideMark/>
          </w:tcPr>
          <w:p w14:paraId="557131DA" w14:textId="77777777" w:rsidR="004E4D3F" w:rsidRPr="00EC1FA9" w:rsidRDefault="004E4D3F" w:rsidP="00376EFA">
            <w:pPr>
              <w:jc w:val="right"/>
            </w:pPr>
            <w:r w:rsidRPr="00EC1FA9">
              <w:t>787</w:t>
            </w:r>
          </w:p>
        </w:tc>
        <w:tc>
          <w:tcPr>
            <w:tcW w:w="481" w:type="pct"/>
            <w:tcBorders>
              <w:top w:val="single" w:sz="4" w:space="0" w:color="auto"/>
              <w:left w:val="single" w:sz="4" w:space="0" w:color="auto"/>
              <w:bottom w:val="single" w:sz="4" w:space="0" w:color="auto"/>
              <w:right w:val="single" w:sz="4" w:space="0" w:color="auto"/>
            </w:tcBorders>
            <w:noWrap/>
            <w:hideMark/>
          </w:tcPr>
          <w:p w14:paraId="72924F56" w14:textId="77777777" w:rsidR="004E4D3F" w:rsidRPr="00EC1FA9" w:rsidRDefault="004E4D3F" w:rsidP="00376EFA">
            <w:pPr>
              <w:jc w:val="right"/>
            </w:pPr>
            <w:r w:rsidRPr="00EC1FA9">
              <w:t>1,067</w:t>
            </w:r>
          </w:p>
        </w:tc>
        <w:tc>
          <w:tcPr>
            <w:tcW w:w="433" w:type="pct"/>
            <w:tcBorders>
              <w:top w:val="single" w:sz="4" w:space="0" w:color="auto"/>
              <w:left w:val="single" w:sz="4" w:space="0" w:color="auto"/>
              <w:bottom w:val="single" w:sz="4" w:space="0" w:color="auto"/>
              <w:right w:val="single" w:sz="4" w:space="0" w:color="auto"/>
            </w:tcBorders>
            <w:noWrap/>
            <w:hideMark/>
          </w:tcPr>
          <w:p w14:paraId="71FA7998" w14:textId="77777777" w:rsidR="004E4D3F" w:rsidRPr="00EC1FA9" w:rsidRDefault="004E4D3F" w:rsidP="00376EFA">
            <w:pPr>
              <w:jc w:val="right"/>
            </w:pPr>
            <w:r w:rsidRPr="00EC1FA9">
              <w:t>-281</w:t>
            </w:r>
          </w:p>
        </w:tc>
        <w:tc>
          <w:tcPr>
            <w:tcW w:w="479" w:type="pct"/>
            <w:tcBorders>
              <w:top w:val="single" w:sz="4" w:space="0" w:color="auto"/>
              <w:left w:val="single" w:sz="4" w:space="0" w:color="auto"/>
              <w:bottom w:val="single" w:sz="4" w:space="0" w:color="auto"/>
              <w:right w:val="single" w:sz="4" w:space="0" w:color="auto"/>
            </w:tcBorders>
            <w:noWrap/>
            <w:hideMark/>
          </w:tcPr>
          <w:p w14:paraId="3117B707" w14:textId="77777777" w:rsidR="004E4D3F" w:rsidRPr="00EC1FA9" w:rsidRDefault="004E4D3F" w:rsidP="00376EFA">
            <w:pPr>
              <w:jc w:val="right"/>
            </w:pPr>
            <w:r w:rsidRPr="00EC1FA9">
              <w:t>-26.3%</w:t>
            </w:r>
          </w:p>
        </w:tc>
      </w:tr>
      <w:tr w:rsidR="004E4D3F" w:rsidRPr="00EC1FA9" w14:paraId="23D57897"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45C516B" w14:textId="77777777" w:rsidR="004E4D3F" w:rsidRPr="00EC1FA9" w:rsidRDefault="004E4D3F" w:rsidP="00376EFA">
            <w:r w:rsidRPr="00EC1FA9">
              <w:t>Maine</w:t>
            </w:r>
          </w:p>
        </w:tc>
        <w:tc>
          <w:tcPr>
            <w:tcW w:w="611" w:type="pct"/>
            <w:tcBorders>
              <w:top w:val="single" w:sz="4" w:space="0" w:color="auto"/>
              <w:left w:val="single" w:sz="4" w:space="0" w:color="auto"/>
              <w:bottom w:val="single" w:sz="4" w:space="0" w:color="auto"/>
              <w:right w:val="single" w:sz="4" w:space="0" w:color="auto"/>
            </w:tcBorders>
            <w:noWrap/>
            <w:hideMark/>
          </w:tcPr>
          <w:p w14:paraId="34AC2527" w14:textId="77777777" w:rsidR="004E4D3F" w:rsidRPr="00EC1FA9" w:rsidRDefault="004E4D3F" w:rsidP="00376EFA">
            <w:pPr>
              <w:jc w:val="right"/>
            </w:pPr>
            <w:r w:rsidRPr="00EC1FA9">
              <w:t>2,196</w:t>
            </w:r>
          </w:p>
        </w:tc>
        <w:tc>
          <w:tcPr>
            <w:tcW w:w="540" w:type="pct"/>
            <w:tcBorders>
              <w:top w:val="single" w:sz="4" w:space="0" w:color="auto"/>
              <w:left w:val="single" w:sz="4" w:space="0" w:color="auto"/>
              <w:bottom w:val="single" w:sz="4" w:space="0" w:color="auto"/>
              <w:right w:val="single" w:sz="4" w:space="0" w:color="auto"/>
            </w:tcBorders>
            <w:noWrap/>
            <w:hideMark/>
          </w:tcPr>
          <w:p w14:paraId="4B1A143F" w14:textId="77777777" w:rsidR="004E4D3F" w:rsidRPr="00EC1FA9" w:rsidRDefault="004E4D3F" w:rsidP="00376EFA">
            <w:pPr>
              <w:jc w:val="right"/>
            </w:pPr>
            <w:r w:rsidRPr="00EC1FA9">
              <w:t>2,962</w:t>
            </w:r>
          </w:p>
        </w:tc>
        <w:tc>
          <w:tcPr>
            <w:tcW w:w="529" w:type="pct"/>
            <w:tcBorders>
              <w:top w:val="single" w:sz="4" w:space="0" w:color="auto"/>
              <w:left w:val="single" w:sz="4" w:space="0" w:color="auto"/>
              <w:bottom w:val="single" w:sz="4" w:space="0" w:color="auto"/>
              <w:right w:val="single" w:sz="4" w:space="0" w:color="auto"/>
            </w:tcBorders>
            <w:noWrap/>
            <w:hideMark/>
          </w:tcPr>
          <w:p w14:paraId="42878EE0" w14:textId="77777777" w:rsidR="004E4D3F" w:rsidRPr="00EC1FA9" w:rsidRDefault="004E4D3F" w:rsidP="00376EFA">
            <w:pPr>
              <w:jc w:val="right"/>
            </w:pPr>
            <w:r w:rsidRPr="00EC1FA9">
              <w:t>-766</w:t>
            </w:r>
          </w:p>
        </w:tc>
        <w:tc>
          <w:tcPr>
            <w:tcW w:w="459" w:type="pct"/>
            <w:tcBorders>
              <w:top w:val="single" w:sz="4" w:space="0" w:color="auto"/>
              <w:left w:val="single" w:sz="4" w:space="0" w:color="auto"/>
              <w:bottom w:val="single" w:sz="4" w:space="0" w:color="auto"/>
              <w:right w:val="single" w:sz="4" w:space="0" w:color="auto"/>
            </w:tcBorders>
            <w:noWrap/>
            <w:hideMark/>
          </w:tcPr>
          <w:p w14:paraId="658106FB" w14:textId="77777777" w:rsidR="004E4D3F" w:rsidRPr="00EC1FA9" w:rsidRDefault="004E4D3F" w:rsidP="00376EFA">
            <w:pPr>
              <w:jc w:val="right"/>
            </w:pPr>
            <w:r w:rsidRPr="00EC1FA9">
              <w:t>-25.9%</w:t>
            </w:r>
          </w:p>
        </w:tc>
        <w:tc>
          <w:tcPr>
            <w:tcW w:w="456" w:type="pct"/>
            <w:tcBorders>
              <w:top w:val="single" w:sz="4" w:space="0" w:color="auto"/>
              <w:left w:val="single" w:sz="4" w:space="0" w:color="auto"/>
              <w:bottom w:val="single" w:sz="4" w:space="0" w:color="auto"/>
              <w:right w:val="single" w:sz="4" w:space="0" w:color="auto"/>
            </w:tcBorders>
            <w:noWrap/>
            <w:hideMark/>
          </w:tcPr>
          <w:p w14:paraId="21F5C2B2" w14:textId="77777777" w:rsidR="004E4D3F" w:rsidRPr="00EC1FA9" w:rsidRDefault="004E4D3F" w:rsidP="00376EFA">
            <w:pPr>
              <w:jc w:val="right"/>
            </w:pPr>
            <w:r w:rsidRPr="00EC1FA9">
              <w:t>173</w:t>
            </w:r>
          </w:p>
        </w:tc>
        <w:tc>
          <w:tcPr>
            <w:tcW w:w="481" w:type="pct"/>
            <w:tcBorders>
              <w:top w:val="single" w:sz="4" w:space="0" w:color="auto"/>
              <w:left w:val="single" w:sz="4" w:space="0" w:color="auto"/>
              <w:bottom w:val="single" w:sz="4" w:space="0" w:color="auto"/>
              <w:right w:val="single" w:sz="4" w:space="0" w:color="auto"/>
            </w:tcBorders>
            <w:noWrap/>
            <w:hideMark/>
          </w:tcPr>
          <w:p w14:paraId="6C3AF5A3" w14:textId="77777777" w:rsidR="004E4D3F" w:rsidRPr="00EC1FA9" w:rsidRDefault="004E4D3F" w:rsidP="00376EFA">
            <w:pPr>
              <w:jc w:val="right"/>
            </w:pPr>
            <w:r w:rsidRPr="00EC1FA9">
              <w:t>234</w:t>
            </w:r>
          </w:p>
        </w:tc>
        <w:tc>
          <w:tcPr>
            <w:tcW w:w="433" w:type="pct"/>
            <w:tcBorders>
              <w:top w:val="single" w:sz="4" w:space="0" w:color="auto"/>
              <w:left w:val="single" w:sz="4" w:space="0" w:color="auto"/>
              <w:bottom w:val="single" w:sz="4" w:space="0" w:color="auto"/>
              <w:right w:val="single" w:sz="4" w:space="0" w:color="auto"/>
            </w:tcBorders>
            <w:noWrap/>
            <w:hideMark/>
          </w:tcPr>
          <w:p w14:paraId="2CEE594A" w14:textId="77777777" w:rsidR="004E4D3F" w:rsidRPr="00EC1FA9" w:rsidRDefault="004E4D3F" w:rsidP="00376EFA">
            <w:pPr>
              <w:jc w:val="right"/>
            </w:pPr>
            <w:r w:rsidRPr="00EC1FA9">
              <w:t>-60</w:t>
            </w:r>
          </w:p>
        </w:tc>
        <w:tc>
          <w:tcPr>
            <w:tcW w:w="479" w:type="pct"/>
            <w:tcBorders>
              <w:top w:val="single" w:sz="4" w:space="0" w:color="auto"/>
              <w:left w:val="single" w:sz="4" w:space="0" w:color="auto"/>
              <w:bottom w:val="single" w:sz="4" w:space="0" w:color="auto"/>
              <w:right w:val="single" w:sz="4" w:space="0" w:color="auto"/>
            </w:tcBorders>
            <w:noWrap/>
            <w:hideMark/>
          </w:tcPr>
          <w:p w14:paraId="4EE43516" w14:textId="77777777" w:rsidR="004E4D3F" w:rsidRPr="00EC1FA9" w:rsidRDefault="004E4D3F" w:rsidP="00376EFA">
            <w:pPr>
              <w:jc w:val="right"/>
            </w:pPr>
            <w:r w:rsidRPr="00EC1FA9">
              <w:t>-25.9%</w:t>
            </w:r>
          </w:p>
        </w:tc>
      </w:tr>
      <w:tr w:rsidR="004E4D3F" w:rsidRPr="00EC1FA9" w14:paraId="36DCCDD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F800C66" w14:textId="77777777" w:rsidR="004E4D3F" w:rsidRPr="00EC1FA9" w:rsidRDefault="004E4D3F" w:rsidP="00376EFA">
            <w:r w:rsidRPr="00EC1FA9">
              <w:t>California</w:t>
            </w:r>
          </w:p>
        </w:tc>
        <w:tc>
          <w:tcPr>
            <w:tcW w:w="611" w:type="pct"/>
            <w:tcBorders>
              <w:top w:val="single" w:sz="4" w:space="0" w:color="auto"/>
              <w:left w:val="single" w:sz="4" w:space="0" w:color="auto"/>
              <w:bottom w:val="single" w:sz="4" w:space="0" w:color="auto"/>
              <w:right w:val="single" w:sz="4" w:space="0" w:color="auto"/>
            </w:tcBorders>
            <w:noWrap/>
            <w:hideMark/>
          </w:tcPr>
          <w:p w14:paraId="7E689332" w14:textId="77777777" w:rsidR="004E4D3F" w:rsidRPr="00EC1FA9" w:rsidRDefault="004E4D3F" w:rsidP="00376EFA">
            <w:pPr>
              <w:jc w:val="right"/>
            </w:pPr>
            <w:r w:rsidRPr="00EC1FA9">
              <w:t>75,829</w:t>
            </w:r>
          </w:p>
        </w:tc>
        <w:tc>
          <w:tcPr>
            <w:tcW w:w="540" w:type="pct"/>
            <w:tcBorders>
              <w:top w:val="single" w:sz="4" w:space="0" w:color="auto"/>
              <w:left w:val="single" w:sz="4" w:space="0" w:color="auto"/>
              <w:bottom w:val="single" w:sz="4" w:space="0" w:color="auto"/>
              <w:right w:val="single" w:sz="4" w:space="0" w:color="auto"/>
            </w:tcBorders>
            <w:noWrap/>
            <w:hideMark/>
          </w:tcPr>
          <w:p w14:paraId="0CE3E5D2" w14:textId="77777777" w:rsidR="004E4D3F" w:rsidRPr="00EC1FA9" w:rsidRDefault="004E4D3F" w:rsidP="00376EFA">
            <w:pPr>
              <w:jc w:val="right"/>
            </w:pPr>
            <w:r w:rsidRPr="00EC1FA9">
              <w:t>100,270</w:t>
            </w:r>
          </w:p>
        </w:tc>
        <w:tc>
          <w:tcPr>
            <w:tcW w:w="529" w:type="pct"/>
            <w:tcBorders>
              <w:top w:val="single" w:sz="4" w:space="0" w:color="auto"/>
              <w:left w:val="single" w:sz="4" w:space="0" w:color="auto"/>
              <w:bottom w:val="single" w:sz="4" w:space="0" w:color="auto"/>
              <w:right w:val="single" w:sz="4" w:space="0" w:color="auto"/>
            </w:tcBorders>
            <w:noWrap/>
            <w:hideMark/>
          </w:tcPr>
          <w:p w14:paraId="1DF4581F" w14:textId="77777777" w:rsidR="004E4D3F" w:rsidRPr="00EC1FA9" w:rsidRDefault="004E4D3F" w:rsidP="00376EFA">
            <w:pPr>
              <w:jc w:val="right"/>
            </w:pPr>
            <w:r w:rsidRPr="00EC1FA9">
              <w:t>-24,442</w:t>
            </w:r>
          </w:p>
        </w:tc>
        <w:tc>
          <w:tcPr>
            <w:tcW w:w="459" w:type="pct"/>
            <w:tcBorders>
              <w:top w:val="single" w:sz="4" w:space="0" w:color="auto"/>
              <w:left w:val="single" w:sz="4" w:space="0" w:color="auto"/>
              <w:bottom w:val="single" w:sz="4" w:space="0" w:color="auto"/>
              <w:right w:val="single" w:sz="4" w:space="0" w:color="auto"/>
            </w:tcBorders>
            <w:noWrap/>
            <w:hideMark/>
          </w:tcPr>
          <w:p w14:paraId="41E564E5" w14:textId="77777777" w:rsidR="004E4D3F" w:rsidRPr="00EC1FA9" w:rsidRDefault="004E4D3F" w:rsidP="00376EFA">
            <w:pPr>
              <w:jc w:val="right"/>
            </w:pPr>
            <w:r w:rsidRPr="00EC1FA9">
              <w:t>-24.4%</w:t>
            </w:r>
          </w:p>
        </w:tc>
        <w:tc>
          <w:tcPr>
            <w:tcW w:w="456" w:type="pct"/>
            <w:tcBorders>
              <w:top w:val="single" w:sz="4" w:space="0" w:color="auto"/>
              <w:left w:val="single" w:sz="4" w:space="0" w:color="auto"/>
              <w:bottom w:val="single" w:sz="4" w:space="0" w:color="auto"/>
              <w:right w:val="single" w:sz="4" w:space="0" w:color="auto"/>
            </w:tcBorders>
            <w:noWrap/>
            <w:hideMark/>
          </w:tcPr>
          <w:p w14:paraId="185C718C" w14:textId="77777777" w:rsidR="004E4D3F" w:rsidRPr="00EC1FA9" w:rsidRDefault="004E4D3F" w:rsidP="00376EFA">
            <w:pPr>
              <w:jc w:val="right"/>
            </w:pPr>
            <w:r w:rsidRPr="00EC1FA9">
              <w:t>19,205</w:t>
            </w:r>
          </w:p>
        </w:tc>
        <w:tc>
          <w:tcPr>
            <w:tcW w:w="481" w:type="pct"/>
            <w:tcBorders>
              <w:top w:val="single" w:sz="4" w:space="0" w:color="auto"/>
              <w:left w:val="single" w:sz="4" w:space="0" w:color="auto"/>
              <w:bottom w:val="single" w:sz="4" w:space="0" w:color="auto"/>
              <w:right w:val="single" w:sz="4" w:space="0" w:color="auto"/>
            </w:tcBorders>
            <w:noWrap/>
            <w:hideMark/>
          </w:tcPr>
          <w:p w14:paraId="2D7CBEDC" w14:textId="77777777" w:rsidR="004E4D3F" w:rsidRPr="00EC1FA9" w:rsidRDefault="004E4D3F" w:rsidP="00376EFA">
            <w:pPr>
              <w:jc w:val="right"/>
            </w:pPr>
            <w:r w:rsidRPr="00EC1FA9">
              <w:t>25,395</w:t>
            </w:r>
          </w:p>
        </w:tc>
        <w:tc>
          <w:tcPr>
            <w:tcW w:w="433" w:type="pct"/>
            <w:tcBorders>
              <w:top w:val="single" w:sz="4" w:space="0" w:color="auto"/>
              <w:left w:val="single" w:sz="4" w:space="0" w:color="auto"/>
              <w:bottom w:val="single" w:sz="4" w:space="0" w:color="auto"/>
              <w:right w:val="single" w:sz="4" w:space="0" w:color="auto"/>
            </w:tcBorders>
            <w:noWrap/>
            <w:hideMark/>
          </w:tcPr>
          <w:p w14:paraId="25B2BDD6" w14:textId="77777777" w:rsidR="004E4D3F" w:rsidRPr="00EC1FA9" w:rsidRDefault="004E4D3F" w:rsidP="00376EFA">
            <w:pPr>
              <w:jc w:val="right"/>
            </w:pPr>
            <w:r w:rsidRPr="00EC1FA9">
              <w:t>-6,190</w:t>
            </w:r>
          </w:p>
        </w:tc>
        <w:tc>
          <w:tcPr>
            <w:tcW w:w="479" w:type="pct"/>
            <w:tcBorders>
              <w:top w:val="single" w:sz="4" w:space="0" w:color="auto"/>
              <w:left w:val="single" w:sz="4" w:space="0" w:color="auto"/>
              <w:bottom w:val="single" w:sz="4" w:space="0" w:color="auto"/>
              <w:right w:val="single" w:sz="4" w:space="0" w:color="auto"/>
            </w:tcBorders>
            <w:noWrap/>
            <w:hideMark/>
          </w:tcPr>
          <w:p w14:paraId="55299242" w14:textId="77777777" w:rsidR="004E4D3F" w:rsidRPr="00EC1FA9" w:rsidRDefault="004E4D3F" w:rsidP="00376EFA">
            <w:pPr>
              <w:jc w:val="right"/>
            </w:pPr>
            <w:r w:rsidRPr="00EC1FA9">
              <w:t>-24.4%</w:t>
            </w:r>
          </w:p>
        </w:tc>
      </w:tr>
      <w:tr w:rsidR="004E4D3F" w:rsidRPr="00EC1FA9" w14:paraId="3A00730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FD06440" w14:textId="77777777" w:rsidR="004E4D3F" w:rsidRPr="00EC1FA9" w:rsidRDefault="004E4D3F" w:rsidP="00376EFA">
            <w:r w:rsidRPr="00EC1FA9">
              <w:t>Nebraska</w:t>
            </w:r>
          </w:p>
        </w:tc>
        <w:tc>
          <w:tcPr>
            <w:tcW w:w="611" w:type="pct"/>
            <w:tcBorders>
              <w:top w:val="single" w:sz="4" w:space="0" w:color="auto"/>
              <w:left w:val="single" w:sz="4" w:space="0" w:color="auto"/>
              <w:bottom w:val="single" w:sz="4" w:space="0" w:color="auto"/>
              <w:right w:val="single" w:sz="4" w:space="0" w:color="auto"/>
            </w:tcBorders>
            <w:noWrap/>
            <w:hideMark/>
          </w:tcPr>
          <w:p w14:paraId="08A2D43A" w14:textId="77777777" w:rsidR="004E4D3F" w:rsidRPr="00EC1FA9" w:rsidRDefault="004E4D3F" w:rsidP="00376EFA">
            <w:pPr>
              <w:jc w:val="right"/>
            </w:pPr>
            <w:r w:rsidRPr="00EC1FA9">
              <w:t>3,775</w:t>
            </w:r>
          </w:p>
        </w:tc>
        <w:tc>
          <w:tcPr>
            <w:tcW w:w="540" w:type="pct"/>
            <w:tcBorders>
              <w:top w:val="single" w:sz="4" w:space="0" w:color="auto"/>
              <w:left w:val="single" w:sz="4" w:space="0" w:color="auto"/>
              <w:bottom w:val="single" w:sz="4" w:space="0" w:color="auto"/>
              <w:right w:val="single" w:sz="4" w:space="0" w:color="auto"/>
            </w:tcBorders>
            <w:noWrap/>
            <w:hideMark/>
          </w:tcPr>
          <w:p w14:paraId="69B47AE7" w14:textId="77777777" w:rsidR="004E4D3F" w:rsidRPr="00EC1FA9" w:rsidRDefault="004E4D3F" w:rsidP="00376EFA">
            <w:pPr>
              <w:jc w:val="right"/>
            </w:pPr>
            <w:r w:rsidRPr="00EC1FA9">
              <w:t>4,954</w:t>
            </w:r>
          </w:p>
        </w:tc>
        <w:tc>
          <w:tcPr>
            <w:tcW w:w="529" w:type="pct"/>
            <w:tcBorders>
              <w:top w:val="single" w:sz="4" w:space="0" w:color="auto"/>
              <w:left w:val="single" w:sz="4" w:space="0" w:color="auto"/>
              <w:bottom w:val="single" w:sz="4" w:space="0" w:color="auto"/>
              <w:right w:val="single" w:sz="4" w:space="0" w:color="auto"/>
            </w:tcBorders>
            <w:noWrap/>
            <w:hideMark/>
          </w:tcPr>
          <w:p w14:paraId="4BDBD4D9" w14:textId="77777777" w:rsidR="004E4D3F" w:rsidRPr="00EC1FA9" w:rsidRDefault="004E4D3F" w:rsidP="00376EFA">
            <w:pPr>
              <w:jc w:val="right"/>
            </w:pPr>
            <w:r w:rsidRPr="00EC1FA9">
              <w:t>-1,179</w:t>
            </w:r>
          </w:p>
        </w:tc>
        <w:tc>
          <w:tcPr>
            <w:tcW w:w="459" w:type="pct"/>
            <w:tcBorders>
              <w:top w:val="single" w:sz="4" w:space="0" w:color="auto"/>
              <w:left w:val="single" w:sz="4" w:space="0" w:color="auto"/>
              <w:bottom w:val="single" w:sz="4" w:space="0" w:color="auto"/>
              <w:right w:val="single" w:sz="4" w:space="0" w:color="auto"/>
            </w:tcBorders>
            <w:noWrap/>
            <w:hideMark/>
          </w:tcPr>
          <w:p w14:paraId="4B815602" w14:textId="77777777" w:rsidR="004E4D3F" w:rsidRPr="00EC1FA9" w:rsidRDefault="004E4D3F" w:rsidP="00376EFA">
            <w:pPr>
              <w:jc w:val="right"/>
            </w:pPr>
            <w:r w:rsidRPr="00EC1FA9">
              <w:t>-23.8%</w:t>
            </w:r>
          </w:p>
        </w:tc>
        <w:tc>
          <w:tcPr>
            <w:tcW w:w="456" w:type="pct"/>
            <w:tcBorders>
              <w:top w:val="single" w:sz="4" w:space="0" w:color="auto"/>
              <w:left w:val="single" w:sz="4" w:space="0" w:color="auto"/>
              <w:bottom w:val="single" w:sz="4" w:space="0" w:color="auto"/>
              <w:right w:val="single" w:sz="4" w:space="0" w:color="auto"/>
            </w:tcBorders>
            <w:noWrap/>
            <w:hideMark/>
          </w:tcPr>
          <w:p w14:paraId="3BCD6803" w14:textId="77777777" w:rsidR="004E4D3F" w:rsidRPr="00EC1FA9" w:rsidRDefault="004E4D3F" w:rsidP="00376EFA">
            <w:pPr>
              <w:jc w:val="right"/>
            </w:pPr>
            <w:r w:rsidRPr="00EC1FA9">
              <w:t>494</w:t>
            </w:r>
          </w:p>
        </w:tc>
        <w:tc>
          <w:tcPr>
            <w:tcW w:w="481" w:type="pct"/>
            <w:tcBorders>
              <w:top w:val="single" w:sz="4" w:space="0" w:color="auto"/>
              <w:left w:val="single" w:sz="4" w:space="0" w:color="auto"/>
              <w:bottom w:val="single" w:sz="4" w:space="0" w:color="auto"/>
              <w:right w:val="single" w:sz="4" w:space="0" w:color="auto"/>
            </w:tcBorders>
            <w:noWrap/>
            <w:hideMark/>
          </w:tcPr>
          <w:p w14:paraId="521C1A66" w14:textId="77777777" w:rsidR="004E4D3F" w:rsidRPr="00EC1FA9" w:rsidRDefault="004E4D3F" w:rsidP="00376EFA">
            <w:pPr>
              <w:jc w:val="right"/>
            </w:pPr>
            <w:r w:rsidRPr="00EC1FA9">
              <w:t>648</w:t>
            </w:r>
          </w:p>
        </w:tc>
        <w:tc>
          <w:tcPr>
            <w:tcW w:w="433" w:type="pct"/>
            <w:tcBorders>
              <w:top w:val="single" w:sz="4" w:space="0" w:color="auto"/>
              <w:left w:val="single" w:sz="4" w:space="0" w:color="auto"/>
              <w:bottom w:val="single" w:sz="4" w:space="0" w:color="auto"/>
              <w:right w:val="single" w:sz="4" w:space="0" w:color="auto"/>
            </w:tcBorders>
            <w:noWrap/>
            <w:hideMark/>
          </w:tcPr>
          <w:p w14:paraId="1B2D96B2" w14:textId="77777777" w:rsidR="004E4D3F" w:rsidRPr="00EC1FA9" w:rsidRDefault="004E4D3F" w:rsidP="00376EFA">
            <w:pPr>
              <w:jc w:val="right"/>
            </w:pPr>
            <w:r w:rsidRPr="00EC1FA9">
              <w:t>-154</w:t>
            </w:r>
          </w:p>
        </w:tc>
        <w:tc>
          <w:tcPr>
            <w:tcW w:w="479" w:type="pct"/>
            <w:tcBorders>
              <w:top w:val="single" w:sz="4" w:space="0" w:color="auto"/>
              <w:left w:val="single" w:sz="4" w:space="0" w:color="auto"/>
              <w:bottom w:val="single" w:sz="4" w:space="0" w:color="auto"/>
              <w:right w:val="single" w:sz="4" w:space="0" w:color="auto"/>
            </w:tcBorders>
            <w:noWrap/>
            <w:hideMark/>
          </w:tcPr>
          <w:p w14:paraId="3EFAE3C3" w14:textId="77777777" w:rsidR="004E4D3F" w:rsidRPr="00EC1FA9" w:rsidRDefault="004E4D3F" w:rsidP="00376EFA">
            <w:pPr>
              <w:jc w:val="right"/>
            </w:pPr>
            <w:r w:rsidRPr="00EC1FA9">
              <w:t>-23.8%</w:t>
            </w:r>
          </w:p>
        </w:tc>
      </w:tr>
      <w:tr w:rsidR="004E4D3F" w:rsidRPr="00EC1FA9" w14:paraId="0C4BCD3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E4A90F1" w14:textId="77777777" w:rsidR="004E4D3F" w:rsidRPr="00EC1FA9" w:rsidRDefault="004E4D3F" w:rsidP="00376EFA">
            <w:r w:rsidRPr="00EC1FA9">
              <w:t>New Jersey</w:t>
            </w:r>
          </w:p>
        </w:tc>
        <w:tc>
          <w:tcPr>
            <w:tcW w:w="611" w:type="pct"/>
            <w:tcBorders>
              <w:top w:val="single" w:sz="4" w:space="0" w:color="auto"/>
              <w:left w:val="single" w:sz="4" w:space="0" w:color="auto"/>
              <w:bottom w:val="single" w:sz="4" w:space="0" w:color="auto"/>
              <w:right w:val="single" w:sz="4" w:space="0" w:color="auto"/>
            </w:tcBorders>
            <w:noWrap/>
            <w:hideMark/>
          </w:tcPr>
          <w:p w14:paraId="4DA73183" w14:textId="77777777" w:rsidR="004E4D3F" w:rsidRPr="00EC1FA9" w:rsidRDefault="004E4D3F" w:rsidP="00376EFA">
            <w:pPr>
              <w:jc w:val="right"/>
            </w:pPr>
            <w:r w:rsidRPr="00EC1FA9">
              <w:t>17,281</w:t>
            </w:r>
          </w:p>
        </w:tc>
        <w:tc>
          <w:tcPr>
            <w:tcW w:w="540" w:type="pct"/>
            <w:tcBorders>
              <w:top w:val="single" w:sz="4" w:space="0" w:color="auto"/>
              <w:left w:val="single" w:sz="4" w:space="0" w:color="auto"/>
              <w:bottom w:val="single" w:sz="4" w:space="0" w:color="auto"/>
              <w:right w:val="single" w:sz="4" w:space="0" w:color="auto"/>
            </w:tcBorders>
            <w:noWrap/>
            <w:hideMark/>
          </w:tcPr>
          <w:p w14:paraId="22233EC4" w14:textId="77777777" w:rsidR="004E4D3F" w:rsidRPr="00EC1FA9" w:rsidRDefault="004E4D3F" w:rsidP="00376EFA">
            <w:pPr>
              <w:jc w:val="right"/>
            </w:pPr>
            <w:r w:rsidRPr="00EC1FA9">
              <w:t>22,278</w:t>
            </w:r>
          </w:p>
        </w:tc>
        <w:tc>
          <w:tcPr>
            <w:tcW w:w="529" w:type="pct"/>
            <w:tcBorders>
              <w:top w:val="single" w:sz="4" w:space="0" w:color="auto"/>
              <w:left w:val="single" w:sz="4" w:space="0" w:color="auto"/>
              <w:bottom w:val="single" w:sz="4" w:space="0" w:color="auto"/>
              <w:right w:val="single" w:sz="4" w:space="0" w:color="auto"/>
            </w:tcBorders>
            <w:noWrap/>
            <w:hideMark/>
          </w:tcPr>
          <w:p w14:paraId="3D2BA651" w14:textId="77777777" w:rsidR="004E4D3F" w:rsidRPr="00EC1FA9" w:rsidRDefault="004E4D3F" w:rsidP="00376EFA">
            <w:pPr>
              <w:jc w:val="right"/>
            </w:pPr>
            <w:r w:rsidRPr="00EC1FA9">
              <w:t>-4,997</w:t>
            </w:r>
          </w:p>
        </w:tc>
        <w:tc>
          <w:tcPr>
            <w:tcW w:w="459" w:type="pct"/>
            <w:tcBorders>
              <w:top w:val="single" w:sz="4" w:space="0" w:color="auto"/>
              <w:left w:val="single" w:sz="4" w:space="0" w:color="auto"/>
              <w:bottom w:val="single" w:sz="4" w:space="0" w:color="auto"/>
              <w:right w:val="single" w:sz="4" w:space="0" w:color="auto"/>
            </w:tcBorders>
            <w:noWrap/>
            <w:hideMark/>
          </w:tcPr>
          <w:p w14:paraId="4E984558" w14:textId="77777777" w:rsidR="004E4D3F" w:rsidRPr="00EC1FA9" w:rsidRDefault="004E4D3F" w:rsidP="00376EFA">
            <w:pPr>
              <w:jc w:val="right"/>
            </w:pPr>
            <w:r w:rsidRPr="00EC1FA9">
              <w:t>-22.4%</w:t>
            </w:r>
          </w:p>
        </w:tc>
        <w:tc>
          <w:tcPr>
            <w:tcW w:w="456" w:type="pct"/>
            <w:tcBorders>
              <w:top w:val="single" w:sz="4" w:space="0" w:color="auto"/>
              <w:left w:val="single" w:sz="4" w:space="0" w:color="auto"/>
              <w:bottom w:val="single" w:sz="4" w:space="0" w:color="auto"/>
              <w:right w:val="single" w:sz="4" w:space="0" w:color="auto"/>
            </w:tcBorders>
            <w:noWrap/>
            <w:hideMark/>
          </w:tcPr>
          <w:p w14:paraId="42A92B98" w14:textId="77777777" w:rsidR="004E4D3F" w:rsidRPr="00EC1FA9" w:rsidRDefault="004E4D3F" w:rsidP="00376EFA">
            <w:pPr>
              <w:jc w:val="right"/>
            </w:pPr>
            <w:r w:rsidRPr="00EC1FA9">
              <w:t>4,155</w:t>
            </w:r>
          </w:p>
        </w:tc>
        <w:tc>
          <w:tcPr>
            <w:tcW w:w="481" w:type="pct"/>
            <w:tcBorders>
              <w:top w:val="single" w:sz="4" w:space="0" w:color="auto"/>
              <w:left w:val="single" w:sz="4" w:space="0" w:color="auto"/>
              <w:bottom w:val="single" w:sz="4" w:space="0" w:color="auto"/>
              <w:right w:val="single" w:sz="4" w:space="0" w:color="auto"/>
            </w:tcBorders>
            <w:noWrap/>
            <w:hideMark/>
          </w:tcPr>
          <w:p w14:paraId="6EFA2BE6" w14:textId="77777777" w:rsidR="004E4D3F" w:rsidRPr="00EC1FA9" w:rsidRDefault="004E4D3F" w:rsidP="00376EFA">
            <w:pPr>
              <w:jc w:val="right"/>
            </w:pPr>
            <w:r w:rsidRPr="00EC1FA9">
              <w:t>5,357</w:t>
            </w:r>
          </w:p>
        </w:tc>
        <w:tc>
          <w:tcPr>
            <w:tcW w:w="433" w:type="pct"/>
            <w:tcBorders>
              <w:top w:val="single" w:sz="4" w:space="0" w:color="auto"/>
              <w:left w:val="single" w:sz="4" w:space="0" w:color="auto"/>
              <w:bottom w:val="single" w:sz="4" w:space="0" w:color="auto"/>
              <w:right w:val="single" w:sz="4" w:space="0" w:color="auto"/>
            </w:tcBorders>
            <w:noWrap/>
            <w:hideMark/>
          </w:tcPr>
          <w:p w14:paraId="0E7313EA" w14:textId="77777777" w:rsidR="004E4D3F" w:rsidRPr="00EC1FA9" w:rsidRDefault="004E4D3F" w:rsidP="00376EFA">
            <w:pPr>
              <w:jc w:val="right"/>
            </w:pPr>
            <w:r w:rsidRPr="00EC1FA9">
              <w:t>-1,202</w:t>
            </w:r>
          </w:p>
        </w:tc>
        <w:tc>
          <w:tcPr>
            <w:tcW w:w="479" w:type="pct"/>
            <w:tcBorders>
              <w:top w:val="single" w:sz="4" w:space="0" w:color="auto"/>
              <w:left w:val="single" w:sz="4" w:space="0" w:color="auto"/>
              <w:bottom w:val="single" w:sz="4" w:space="0" w:color="auto"/>
              <w:right w:val="single" w:sz="4" w:space="0" w:color="auto"/>
            </w:tcBorders>
            <w:noWrap/>
            <w:hideMark/>
          </w:tcPr>
          <w:p w14:paraId="6FCFA723" w14:textId="77777777" w:rsidR="004E4D3F" w:rsidRPr="00EC1FA9" w:rsidRDefault="004E4D3F" w:rsidP="00376EFA">
            <w:pPr>
              <w:jc w:val="right"/>
            </w:pPr>
            <w:r w:rsidRPr="00EC1FA9">
              <w:t>-22.4%</w:t>
            </w:r>
          </w:p>
        </w:tc>
      </w:tr>
      <w:tr w:rsidR="004E4D3F" w:rsidRPr="00EC1FA9" w14:paraId="318623DF"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30CBF93" w14:textId="77777777" w:rsidR="004E4D3F" w:rsidRPr="00EC1FA9" w:rsidRDefault="004E4D3F" w:rsidP="00376EFA">
            <w:r w:rsidRPr="00EC1FA9">
              <w:t>Oklahoma</w:t>
            </w:r>
          </w:p>
        </w:tc>
        <w:tc>
          <w:tcPr>
            <w:tcW w:w="611" w:type="pct"/>
            <w:tcBorders>
              <w:top w:val="single" w:sz="4" w:space="0" w:color="auto"/>
              <w:left w:val="single" w:sz="4" w:space="0" w:color="auto"/>
              <w:bottom w:val="single" w:sz="4" w:space="0" w:color="auto"/>
              <w:right w:val="single" w:sz="4" w:space="0" w:color="auto"/>
            </w:tcBorders>
            <w:noWrap/>
            <w:hideMark/>
          </w:tcPr>
          <w:p w14:paraId="2B1E4943" w14:textId="77777777" w:rsidR="004E4D3F" w:rsidRPr="00EC1FA9" w:rsidRDefault="004E4D3F" w:rsidP="00376EFA">
            <w:pPr>
              <w:jc w:val="right"/>
            </w:pPr>
            <w:r w:rsidRPr="00EC1FA9">
              <w:t>8,619</w:t>
            </w:r>
          </w:p>
        </w:tc>
        <w:tc>
          <w:tcPr>
            <w:tcW w:w="540" w:type="pct"/>
            <w:tcBorders>
              <w:top w:val="single" w:sz="4" w:space="0" w:color="auto"/>
              <w:left w:val="single" w:sz="4" w:space="0" w:color="auto"/>
              <w:bottom w:val="single" w:sz="4" w:space="0" w:color="auto"/>
              <w:right w:val="single" w:sz="4" w:space="0" w:color="auto"/>
            </w:tcBorders>
            <w:noWrap/>
            <w:hideMark/>
          </w:tcPr>
          <w:p w14:paraId="43ED6788" w14:textId="77777777" w:rsidR="004E4D3F" w:rsidRPr="00EC1FA9" w:rsidRDefault="004E4D3F" w:rsidP="00376EFA">
            <w:pPr>
              <w:jc w:val="right"/>
            </w:pPr>
            <w:r w:rsidRPr="00EC1FA9">
              <w:t>10,029</w:t>
            </w:r>
          </w:p>
        </w:tc>
        <w:tc>
          <w:tcPr>
            <w:tcW w:w="529" w:type="pct"/>
            <w:tcBorders>
              <w:top w:val="single" w:sz="4" w:space="0" w:color="auto"/>
              <w:left w:val="single" w:sz="4" w:space="0" w:color="auto"/>
              <w:bottom w:val="single" w:sz="4" w:space="0" w:color="auto"/>
              <w:right w:val="single" w:sz="4" w:space="0" w:color="auto"/>
            </w:tcBorders>
            <w:noWrap/>
            <w:hideMark/>
          </w:tcPr>
          <w:p w14:paraId="05A99E3B" w14:textId="77777777" w:rsidR="004E4D3F" w:rsidRPr="00EC1FA9" w:rsidRDefault="004E4D3F" w:rsidP="00376EFA">
            <w:pPr>
              <w:jc w:val="right"/>
            </w:pPr>
            <w:r w:rsidRPr="00EC1FA9">
              <w:t>-1,410</w:t>
            </w:r>
          </w:p>
        </w:tc>
        <w:tc>
          <w:tcPr>
            <w:tcW w:w="459" w:type="pct"/>
            <w:tcBorders>
              <w:top w:val="single" w:sz="4" w:space="0" w:color="auto"/>
              <w:left w:val="single" w:sz="4" w:space="0" w:color="auto"/>
              <w:bottom w:val="single" w:sz="4" w:space="0" w:color="auto"/>
              <w:right w:val="single" w:sz="4" w:space="0" w:color="auto"/>
            </w:tcBorders>
            <w:noWrap/>
            <w:hideMark/>
          </w:tcPr>
          <w:p w14:paraId="5727FE65" w14:textId="77777777" w:rsidR="004E4D3F" w:rsidRPr="00EC1FA9" w:rsidRDefault="004E4D3F" w:rsidP="00376EFA">
            <w:pPr>
              <w:jc w:val="right"/>
            </w:pPr>
            <w:r w:rsidRPr="00EC1FA9">
              <w:t>-14.1%</w:t>
            </w:r>
          </w:p>
        </w:tc>
        <w:tc>
          <w:tcPr>
            <w:tcW w:w="456" w:type="pct"/>
            <w:tcBorders>
              <w:top w:val="single" w:sz="4" w:space="0" w:color="auto"/>
              <w:left w:val="single" w:sz="4" w:space="0" w:color="auto"/>
              <w:bottom w:val="single" w:sz="4" w:space="0" w:color="auto"/>
              <w:right w:val="single" w:sz="4" w:space="0" w:color="auto"/>
            </w:tcBorders>
            <w:noWrap/>
            <w:hideMark/>
          </w:tcPr>
          <w:p w14:paraId="3457550A" w14:textId="77777777" w:rsidR="004E4D3F" w:rsidRPr="00EC1FA9" w:rsidRDefault="004E4D3F" w:rsidP="00376EFA">
            <w:pPr>
              <w:jc w:val="right"/>
            </w:pPr>
            <w:r w:rsidRPr="00EC1FA9">
              <w:t>1,154</w:t>
            </w:r>
          </w:p>
        </w:tc>
        <w:tc>
          <w:tcPr>
            <w:tcW w:w="481" w:type="pct"/>
            <w:tcBorders>
              <w:top w:val="single" w:sz="4" w:space="0" w:color="auto"/>
              <w:left w:val="single" w:sz="4" w:space="0" w:color="auto"/>
              <w:bottom w:val="single" w:sz="4" w:space="0" w:color="auto"/>
              <w:right w:val="single" w:sz="4" w:space="0" w:color="auto"/>
            </w:tcBorders>
            <w:noWrap/>
            <w:hideMark/>
          </w:tcPr>
          <w:p w14:paraId="15662D23" w14:textId="77777777" w:rsidR="004E4D3F" w:rsidRPr="00EC1FA9" w:rsidRDefault="004E4D3F" w:rsidP="00376EFA">
            <w:pPr>
              <w:jc w:val="right"/>
            </w:pPr>
            <w:r w:rsidRPr="00EC1FA9">
              <w:t>1,342</w:t>
            </w:r>
          </w:p>
        </w:tc>
        <w:tc>
          <w:tcPr>
            <w:tcW w:w="433" w:type="pct"/>
            <w:tcBorders>
              <w:top w:val="single" w:sz="4" w:space="0" w:color="auto"/>
              <w:left w:val="single" w:sz="4" w:space="0" w:color="auto"/>
              <w:bottom w:val="single" w:sz="4" w:space="0" w:color="auto"/>
              <w:right w:val="single" w:sz="4" w:space="0" w:color="auto"/>
            </w:tcBorders>
            <w:noWrap/>
            <w:hideMark/>
          </w:tcPr>
          <w:p w14:paraId="0BDE5CA7" w14:textId="77777777" w:rsidR="004E4D3F" w:rsidRPr="00EC1FA9" w:rsidRDefault="004E4D3F" w:rsidP="00376EFA">
            <w:pPr>
              <w:jc w:val="right"/>
            </w:pPr>
            <w:r w:rsidRPr="00EC1FA9">
              <w:t>-189</w:t>
            </w:r>
          </w:p>
        </w:tc>
        <w:tc>
          <w:tcPr>
            <w:tcW w:w="479" w:type="pct"/>
            <w:tcBorders>
              <w:top w:val="single" w:sz="4" w:space="0" w:color="auto"/>
              <w:left w:val="single" w:sz="4" w:space="0" w:color="auto"/>
              <w:bottom w:val="single" w:sz="4" w:space="0" w:color="auto"/>
              <w:right w:val="single" w:sz="4" w:space="0" w:color="auto"/>
            </w:tcBorders>
            <w:noWrap/>
            <w:hideMark/>
          </w:tcPr>
          <w:p w14:paraId="6C952A56" w14:textId="77777777" w:rsidR="004E4D3F" w:rsidRPr="00EC1FA9" w:rsidRDefault="004E4D3F" w:rsidP="00376EFA">
            <w:pPr>
              <w:jc w:val="right"/>
            </w:pPr>
            <w:r w:rsidRPr="00EC1FA9">
              <w:t>-14.1%</w:t>
            </w:r>
          </w:p>
        </w:tc>
      </w:tr>
      <w:tr w:rsidR="004E4D3F" w:rsidRPr="00EC1FA9" w14:paraId="69B9B42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21AFAF5" w14:textId="77777777" w:rsidR="004E4D3F" w:rsidRPr="00EC1FA9" w:rsidRDefault="004E4D3F" w:rsidP="00376EFA">
            <w:r w:rsidRPr="00EC1FA9">
              <w:t>Utah</w:t>
            </w:r>
          </w:p>
        </w:tc>
        <w:tc>
          <w:tcPr>
            <w:tcW w:w="611" w:type="pct"/>
            <w:tcBorders>
              <w:top w:val="single" w:sz="4" w:space="0" w:color="auto"/>
              <w:left w:val="single" w:sz="4" w:space="0" w:color="auto"/>
              <w:bottom w:val="single" w:sz="4" w:space="0" w:color="auto"/>
              <w:right w:val="single" w:sz="4" w:space="0" w:color="auto"/>
            </w:tcBorders>
            <w:noWrap/>
            <w:hideMark/>
          </w:tcPr>
          <w:p w14:paraId="601A2D6B" w14:textId="77777777" w:rsidR="004E4D3F" w:rsidRPr="00EC1FA9" w:rsidRDefault="004E4D3F" w:rsidP="00376EFA">
            <w:pPr>
              <w:jc w:val="right"/>
            </w:pPr>
            <w:r w:rsidRPr="00EC1FA9">
              <w:t>8,142</w:t>
            </w:r>
          </w:p>
        </w:tc>
        <w:tc>
          <w:tcPr>
            <w:tcW w:w="540" w:type="pct"/>
            <w:tcBorders>
              <w:top w:val="single" w:sz="4" w:space="0" w:color="auto"/>
              <w:left w:val="single" w:sz="4" w:space="0" w:color="auto"/>
              <w:bottom w:val="single" w:sz="4" w:space="0" w:color="auto"/>
              <w:right w:val="single" w:sz="4" w:space="0" w:color="auto"/>
            </w:tcBorders>
            <w:noWrap/>
            <w:hideMark/>
          </w:tcPr>
          <w:p w14:paraId="674D465A" w14:textId="77777777" w:rsidR="004E4D3F" w:rsidRPr="00EC1FA9" w:rsidRDefault="004E4D3F" w:rsidP="00376EFA">
            <w:pPr>
              <w:jc w:val="right"/>
            </w:pPr>
            <w:r w:rsidRPr="00EC1FA9">
              <w:t>9,396</w:t>
            </w:r>
          </w:p>
        </w:tc>
        <w:tc>
          <w:tcPr>
            <w:tcW w:w="529" w:type="pct"/>
            <w:tcBorders>
              <w:top w:val="single" w:sz="4" w:space="0" w:color="auto"/>
              <w:left w:val="single" w:sz="4" w:space="0" w:color="auto"/>
              <w:bottom w:val="single" w:sz="4" w:space="0" w:color="auto"/>
              <w:right w:val="single" w:sz="4" w:space="0" w:color="auto"/>
            </w:tcBorders>
            <w:noWrap/>
            <w:hideMark/>
          </w:tcPr>
          <w:p w14:paraId="1A90CB6E" w14:textId="77777777" w:rsidR="004E4D3F" w:rsidRPr="00EC1FA9" w:rsidRDefault="004E4D3F" w:rsidP="00376EFA">
            <w:pPr>
              <w:jc w:val="right"/>
            </w:pPr>
            <w:r w:rsidRPr="00EC1FA9">
              <w:t>-1,254</w:t>
            </w:r>
          </w:p>
        </w:tc>
        <w:tc>
          <w:tcPr>
            <w:tcW w:w="459" w:type="pct"/>
            <w:tcBorders>
              <w:top w:val="single" w:sz="4" w:space="0" w:color="auto"/>
              <w:left w:val="single" w:sz="4" w:space="0" w:color="auto"/>
              <w:bottom w:val="single" w:sz="4" w:space="0" w:color="auto"/>
              <w:right w:val="single" w:sz="4" w:space="0" w:color="auto"/>
            </w:tcBorders>
            <w:noWrap/>
            <w:hideMark/>
          </w:tcPr>
          <w:p w14:paraId="3FD9018B" w14:textId="77777777" w:rsidR="004E4D3F" w:rsidRPr="00EC1FA9" w:rsidRDefault="004E4D3F" w:rsidP="00376EFA">
            <w:pPr>
              <w:jc w:val="right"/>
            </w:pPr>
            <w:r w:rsidRPr="00EC1FA9">
              <w:t>-13.3%</w:t>
            </w:r>
          </w:p>
        </w:tc>
        <w:tc>
          <w:tcPr>
            <w:tcW w:w="456" w:type="pct"/>
            <w:tcBorders>
              <w:top w:val="single" w:sz="4" w:space="0" w:color="auto"/>
              <w:left w:val="single" w:sz="4" w:space="0" w:color="auto"/>
              <w:bottom w:val="single" w:sz="4" w:space="0" w:color="auto"/>
              <w:right w:val="single" w:sz="4" w:space="0" w:color="auto"/>
            </w:tcBorders>
            <w:noWrap/>
            <w:hideMark/>
          </w:tcPr>
          <w:p w14:paraId="031D0F63" w14:textId="77777777" w:rsidR="004E4D3F" w:rsidRPr="00EC1FA9" w:rsidRDefault="004E4D3F" w:rsidP="00376EFA">
            <w:pPr>
              <w:jc w:val="right"/>
            </w:pPr>
            <w:r w:rsidRPr="00EC1FA9">
              <w:t>1,672</w:t>
            </w:r>
          </w:p>
        </w:tc>
        <w:tc>
          <w:tcPr>
            <w:tcW w:w="481" w:type="pct"/>
            <w:tcBorders>
              <w:top w:val="single" w:sz="4" w:space="0" w:color="auto"/>
              <w:left w:val="single" w:sz="4" w:space="0" w:color="auto"/>
              <w:bottom w:val="single" w:sz="4" w:space="0" w:color="auto"/>
              <w:right w:val="single" w:sz="4" w:space="0" w:color="auto"/>
            </w:tcBorders>
            <w:noWrap/>
            <w:hideMark/>
          </w:tcPr>
          <w:p w14:paraId="0CE3ECEF" w14:textId="77777777" w:rsidR="004E4D3F" w:rsidRPr="00EC1FA9" w:rsidRDefault="004E4D3F" w:rsidP="00376EFA">
            <w:pPr>
              <w:jc w:val="right"/>
            </w:pPr>
            <w:r w:rsidRPr="00EC1FA9">
              <w:t>1,929</w:t>
            </w:r>
          </w:p>
        </w:tc>
        <w:tc>
          <w:tcPr>
            <w:tcW w:w="433" w:type="pct"/>
            <w:tcBorders>
              <w:top w:val="single" w:sz="4" w:space="0" w:color="auto"/>
              <w:left w:val="single" w:sz="4" w:space="0" w:color="auto"/>
              <w:bottom w:val="single" w:sz="4" w:space="0" w:color="auto"/>
              <w:right w:val="single" w:sz="4" w:space="0" w:color="auto"/>
            </w:tcBorders>
            <w:noWrap/>
            <w:hideMark/>
          </w:tcPr>
          <w:p w14:paraId="1F05477F" w14:textId="77777777" w:rsidR="004E4D3F" w:rsidRPr="00EC1FA9" w:rsidRDefault="004E4D3F" w:rsidP="00376EFA">
            <w:pPr>
              <w:jc w:val="right"/>
            </w:pPr>
            <w:r w:rsidRPr="00EC1FA9">
              <w:t>-258</w:t>
            </w:r>
          </w:p>
        </w:tc>
        <w:tc>
          <w:tcPr>
            <w:tcW w:w="479" w:type="pct"/>
            <w:tcBorders>
              <w:top w:val="single" w:sz="4" w:space="0" w:color="auto"/>
              <w:left w:val="single" w:sz="4" w:space="0" w:color="auto"/>
              <w:bottom w:val="single" w:sz="4" w:space="0" w:color="auto"/>
              <w:right w:val="single" w:sz="4" w:space="0" w:color="auto"/>
            </w:tcBorders>
            <w:noWrap/>
            <w:hideMark/>
          </w:tcPr>
          <w:p w14:paraId="2894A639" w14:textId="77777777" w:rsidR="004E4D3F" w:rsidRPr="00EC1FA9" w:rsidRDefault="004E4D3F" w:rsidP="00376EFA">
            <w:pPr>
              <w:jc w:val="right"/>
            </w:pPr>
            <w:r w:rsidRPr="00EC1FA9">
              <w:t>-13.3%</w:t>
            </w:r>
          </w:p>
        </w:tc>
      </w:tr>
      <w:tr w:rsidR="004E4D3F" w:rsidRPr="00EC1FA9" w14:paraId="5409F11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44143C1" w14:textId="77777777" w:rsidR="004E4D3F" w:rsidRPr="00EC1FA9" w:rsidRDefault="004E4D3F" w:rsidP="00376EFA">
            <w:r w:rsidRPr="00EC1FA9">
              <w:t>Maryland</w:t>
            </w:r>
          </w:p>
        </w:tc>
        <w:tc>
          <w:tcPr>
            <w:tcW w:w="611" w:type="pct"/>
            <w:tcBorders>
              <w:top w:val="single" w:sz="4" w:space="0" w:color="auto"/>
              <w:left w:val="single" w:sz="4" w:space="0" w:color="auto"/>
              <w:bottom w:val="single" w:sz="4" w:space="0" w:color="auto"/>
              <w:right w:val="single" w:sz="4" w:space="0" w:color="auto"/>
            </w:tcBorders>
            <w:noWrap/>
            <w:hideMark/>
          </w:tcPr>
          <w:p w14:paraId="26D0FD69" w14:textId="77777777" w:rsidR="004E4D3F" w:rsidRPr="00EC1FA9" w:rsidRDefault="004E4D3F" w:rsidP="00376EFA">
            <w:pPr>
              <w:jc w:val="right"/>
            </w:pPr>
            <w:r w:rsidRPr="00EC1FA9">
              <w:t>12,849</w:t>
            </w:r>
          </w:p>
        </w:tc>
        <w:tc>
          <w:tcPr>
            <w:tcW w:w="540" w:type="pct"/>
            <w:tcBorders>
              <w:top w:val="single" w:sz="4" w:space="0" w:color="auto"/>
              <w:left w:val="single" w:sz="4" w:space="0" w:color="auto"/>
              <w:bottom w:val="single" w:sz="4" w:space="0" w:color="auto"/>
              <w:right w:val="single" w:sz="4" w:space="0" w:color="auto"/>
            </w:tcBorders>
            <w:noWrap/>
            <w:hideMark/>
          </w:tcPr>
          <w:p w14:paraId="3A9664C2" w14:textId="77777777" w:rsidR="004E4D3F" w:rsidRPr="00EC1FA9" w:rsidRDefault="004E4D3F" w:rsidP="00376EFA">
            <w:pPr>
              <w:jc w:val="right"/>
            </w:pPr>
            <w:r w:rsidRPr="00EC1FA9">
              <w:t>14,595</w:t>
            </w:r>
          </w:p>
        </w:tc>
        <w:tc>
          <w:tcPr>
            <w:tcW w:w="529" w:type="pct"/>
            <w:tcBorders>
              <w:top w:val="single" w:sz="4" w:space="0" w:color="auto"/>
              <w:left w:val="single" w:sz="4" w:space="0" w:color="auto"/>
              <w:bottom w:val="single" w:sz="4" w:space="0" w:color="auto"/>
              <w:right w:val="single" w:sz="4" w:space="0" w:color="auto"/>
            </w:tcBorders>
            <w:noWrap/>
            <w:hideMark/>
          </w:tcPr>
          <w:p w14:paraId="36A4487C" w14:textId="77777777" w:rsidR="004E4D3F" w:rsidRPr="00EC1FA9" w:rsidRDefault="004E4D3F" w:rsidP="00376EFA">
            <w:pPr>
              <w:jc w:val="right"/>
            </w:pPr>
            <w:r w:rsidRPr="00EC1FA9">
              <w:t>-1,746</w:t>
            </w:r>
          </w:p>
        </w:tc>
        <w:tc>
          <w:tcPr>
            <w:tcW w:w="459" w:type="pct"/>
            <w:tcBorders>
              <w:top w:val="single" w:sz="4" w:space="0" w:color="auto"/>
              <w:left w:val="single" w:sz="4" w:space="0" w:color="auto"/>
              <w:bottom w:val="single" w:sz="4" w:space="0" w:color="auto"/>
              <w:right w:val="single" w:sz="4" w:space="0" w:color="auto"/>
            </w:tcBorders>
            <w:noWrap/>
            <w:hideMark/>
          </w:tcPr>
          <w:p w14:paraId="577D8700" w14:textId="77777777" w:rsidR="004E4D3F" w:rsidRPr="00EC1FA9" w:rsidRDefault="004E4D3F" w:rsidP="00376EFA">
            <w:pPr>
              <w:jc w:val="right"/>
            </w:pPr>
            <w:r w:rsidRPr="00EC1FA9">
              <w:t>-12.0%</w:t>
            </w:r>
          </w:p>
        </w:tc>
        <w:tc>
          <w:tcPr>
            <w:tcW w:w="456" w:type="pct"/>
            <w:tcBorders>
              <w:top w:val="single" w:sz="4" w:space="0" w:color="auto"/>
              <w:left w:val="single" w:sz="4" w:space="0" w:color="auto"/>
              <w:bottom w:val="single" w:sz="4" w:space="0" w:color="auto"/>
              <w:right w:val="single" w:sz="4" w:space="0" w:color="auto"/>
            </w:tcBorders>
            <w:noWrap/>
            <w:hideMark/>
          </w:tcPr>
          <w:p w14:paraId="05B0EF8F" w14:textId="77777777" w:rsidR="004E4D3F" w:rsidRPr="00EC1FA9" w:rsidRDefault="004E4D3F" w:rsidP="00376EFA">
            <w:pPr>
              <w:jc w:val="right"/>
            </w:pPr>
            <w:r w:rsidRPr="00EC1FA9">
              <w:t>2,454</w:t>
            </w:r>
          </w:p>
        </w:tc>
        <w:tc>
          <w:tcPr>
            <w:tcW w:w="481" w:type="pct"/>
            <w:tcBorders>
              <w:top w:val="single" w:sz="4" w:space="0" w:color="auto"/>
              <w:left w:val="single" w:sz="4" w:space="0" w:color="auto"/>
              <w:bottom w:val="single" w:sz="4" w:space="0" w:color="auto"/>
              <w:right w:val="single" w:sz="4" w:space="0" w:color="auto"/>
            </w:tcBorders>
            <w:noWrap/>
            <w:hideMark/>
          </w:tcPr>
          <w:p w14:paraId="6FE2EB48" w14:textId="77777777" w:rsidR="004E4D3F" w:rsidRPr="00EC1FA9" w:rsidRDefault="004E4D3F" w:rsidP="00376EFA">
            <w:pPr>
              <w:jc w:val="right"/>
            </w:pPr>
            <w:r w:rsidRPr="00EC1FA9">
              <w:t>2,787</w:t>
            </w:r>
          </w:p>
        </w:tc>
        <w:tc>
          <w:tcPr>
            <w:tcW w:w="433" w:type="pct"/>
            <w:tcBorders>
              <w:top w:val="single" w:sz="4" w:space="0" w:color="auto"/>
              <w:left w:val="single" w:sz="4" w:space="0" w:color="auto"/>
              <w:bottom w:val="single" w:sz="4" w:space="0" w:color="auto"/>
              <w:right w:val="single" w:sz="4" w:space="0" w:color="auto"/>
            </w:tcBorders>
            <w:noWrap/>
            <w:hideMark/>
          </w:tcPr>
          <w:p w14:paraId="6F691B0B" w14:textId="77777777" w:rsidR="004E4D3F" w:rsidRPr="00EC1FA9" w:rsidRDefault="004E4D3F" w:rsidP="00376EFA">
            <w:pPr>
              <w:jc w:val="right"/>
            </w:pPr>
            <w:r w:rsidRPr="00EC1FA9">
              <w:t>-333</w:t>
            </w:r>
          </w:p>
        </w:tc>
        <w:tc>
          <w:tcPr>
            <w:tcW w:w="479" w:type="pct"/>
            <w:tcBorders>
              <w:top w:val="single" w:sz="4" w:space="0" w:color="auto"/>
              <w:left w:val="single" w:sz="4" w:space="0" w:color="auto"/>
              <w:bottom w:val="single" w:sz="4" w:space="0" w:color="auto"/>
              <w:right w:val="single" w:sz="4" w:space="0" w:color="auto"/>
            </w:tcBorders>
            <w:noWrap/>
            <w:hideMark/>
          </w:tcPr>
          <w:p w14:paraId="2E3F78CC" w14:textId="77777777" w:rsidR="004E4D3F" w:rsidRPr="00EC1FA9" w:rsidRDefault="004E4D3F" w:rsidP="00376EFA">
            <w:pPr>
              <w:jc w:val="right"/>
            </w:pPr>
            <w:r w:rsidRPr="00EC1FA9">
              <w:t>-12.0%</w:t>
            </w:r>
          </w:p>
        </w:tc>
      </w:tr>
      <w:tr w:rsidR="004E4D3F" w:rsidRPr="00EC1FA9" w14:paraId="5A7CA3B2"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C71F38B" w14:textId="77777777" w:rsidR="004E4D3F" w:rsidRPr="00EC1FA9" w:rsidRDefault="004E4D3F" w:rsidP="00376EFA">
            <w:r w:rsidRPr="00EC1FA9">
              <w:t>Oregon</w:t>
            </w:r>
          </w:p>
        </w:tc>
        <w:tc>
          <w:tcPr>
            <w:tcW w:w="611" w:type="pct"/>
            <w:tcBorders>
              <w:top w:val="single" w:sz="4" w:space="0" w:color="auto"/>
              <w:left w:val="single" w:sz="4" w:space="0" w:color="auto"/>
              <w:bottom w:val="single" w:sz="4" w:space="0" w:color="auto"/>
              <w:right w:val="single" w:sz="4" w:space="0" w:color="auto"/>
            </w:tcBorders>
            <w:noWrap/>
            <w:hideMark/>
          </w:tcPr>
          <w:p w14:paraId="5A98D138" w14:textId="77777777" w:rsidR="004E4D3F" w:rsidRPr="00EC1FA9" w:rsidRDefault="004E4D3F" w:rsidP="00376EFA">
            <w:pPr>
              <w:jc w:val="right"/>
            </w:pPr>
            <w:r w:rsidRPr="00EC1FA9">
              <w:t>8,517</w:t>
            </w:r>
          </w:p>
        </w:tc>
        <w:tc>
          <w:tcPr>
            <w:tcW w:w="540" w:type="pct"/>
            <w:tcBorders>
              <w:top w:val="single" w:sz="4" w:space="0" w:color="auto"/>
              <w:left w:val="single" w:sz="4" w:space="0" w:color="auto"/>
              <w:bottom w:val="single" w:sz="4" w:space="0" w:color="auto"/>
              <w:right w:val="single" w:sz="4" w:space="0" w:color="auto"/>
            </w:tcBorders>
            <w:noWrap/>
            <w:hideMark/>
          </w:tcPr>
          <w:p w14:paraId="339F3440" w14:textId="77777777" w:rsidR="004E4D3F" w:rsidRPr="00EC1FA9" w:rsidRDefault="004E4D3F" w:rsidP="00376EFA">
            <w:pPr>
              <w:jc w:val="right"/>
            </w:pPr>
            <w:r w:rsidRPr="00EC1FA9">
              <w:t>9,347</w:t>
            </w:r>
          </w:p>
        </w:tc>
        <w:tc>
          <w:tcPr>
            <w:tcW w:w="529" w:type="pct"/>
            <w:tcBorders>
              <w:top w:val="single" w:sz="4" w:space="0" w:color="auto"/>
              <w:left w:val="single" w:sz="4" w:space="0" w:color="auto"/>
              <w:bottom w:val="single" w:sz="4" w:space="0" w:color="auto"/>
              <w:right w:val="single" w:sz="4" w:space="0" w:color="auto"/>
            </w:tcBorders>
            <w:noWrap/>
            <w:hideMark/>
          </w:tcPr>
          <w:p w14:paraId="7DA44C18" w14:textId="77777777" w:rsidR="004E4D3F" w:rsidRPr="00EC1FA9" w:rsidRDefault="004E4D3F" w:rsidP="00376EFA">
            <w:pPr>
              <w:jc w:val="right"/>
            </w:pPr>
            <w:r w:rsidRPr="00EC1FA9">
              <w:t>-829</w:t>
            </w:r>
          </w:p>
        </w:tc>
        <w:tc>
          <w:tcPr>
            <w:tcW w:w="459" w:type="pct"/>
            <w:tcBorders>
              <w:top w:val="single" w:sz="4" w:space="0" w:color="auto"/>
              <w:left w:val="single" w:sz="4" w:space="0" w:color="auto"/>
              <w:bottom w:val="single" w:sz="4" w:space="0" w:color="auto"/>
              <w:right w:val="single" w:sz="4" w:space="0" w:color="auto"/>
            </w:tcBorders>
            <w:noWrap/>
            <w:hideMark/>
          </w:tcPr>
          <w:p w14:paraId="2308348C" w14:textId="77777777" w:rsidR="004E4D3F" w:rsidRPr="00EC1FA9" w:rsidRDefault="004E4D3F" w:rsidP="00376EFA">
            <w:pPr>
              <w:jc w:val="right"/>
            </w:pPr>
            <w:r w:rsidRPr="00EC1FA9">
              <w:t>-8.9%</w:t>
            </w:r>
          </w:p>
        </w:tc>
        <w:tc>
          <w:tcPr>
            <w:tcW w:w="456" w:type="pct"/>
            <w:tcBorders>
              <w:top w:val="single" w:sz="4" w:space="0" w:color="auto"/>
              <w:left w:val="single" w:sz="4" w:space="0" w:color="auto"/>
              <w:bottom w:val="single" w:sz="4" w:space="0" w:color="auto"/>
              <w:right w:val="single" w:sz="4" w:space="0" w:color="auto"/>
            </w:tcBorders>
            <w:noWrap/>
            <w:hideMark/>
          </w:tcPr>
          <w:p w14:paraId="0CD4B435" w14:textId="77777777" w:rsidR="004E4D3F" w:rsidRPr="00EC1FA9" w:rsidRDefault="004E4D3F" w:rsidP="00376EFA">
            <w:pPr>
              <w:jc w:val="right"/>
            </w:pPr>
            <w:r w:rsidRPr="00EC1FA9">
              <w:t>1,180</w:t>
            </w:r>
          </w:p>
        </w:tc>
        <w:tc>
          <w:tcPr>
            <w:tcW w:w="481" w:type="pct"/>
            <w:tcBorders>
              <w:top w:val="single" w:sz="4" w:space="0" w:color="auto"/>
              <w:left w:val="single" w:sz="4" w:space="0" w:color="auto"/>
              <w:bottom w:val="single" w:sz="4" w:space="0" w:color="auto"/>
              <w:right w:val="single" w:sz="4" w:space="0" w:color="auto"/>
            </w:tcBorders>
            <w:noWrap/>
            <w:hideMark/>
          </w:tcPr>
          <w:p w14:paraId="57120475" w14:textId="77777777" w:rsidR="004E4D3F" w:rsidRPr="00EC1FA9" w:rsidRDefault="004E4D3F" w:rsidP="00376EFA">
            <w:pPr>
              <w:jc w:val="right"/>
            </w:pPr>
            <w:r w:rsidRPr="00EC1FA9">
              <w:t>1,295</w:t>
            </w:r>
          </w:p>
        </w:tc>
        <w:tc>
          <w:tcPr>
            <w:tcW w:w="433" w:type="pct"/>
            <w:tcBorders>
              <w:top w:val="single" w:sz="4" w:space="0" w:color="auto"/>
              <w:left w:val="single" w:sz="4" w:space="0" w:color="auto"/>
              <w:bottom w:val="single" w:sz="4" w:space="0" w:color="auto"/>
              <w:right w:val="single" w:sz="4" w:space="0" w:color="auto"/>
            </w:tcBorders>
            <w:noWrap/>
            <w:hideMark/>
          </w:tcPr>
          <w:p w14:paraId="6941E6FA" w14:textId="77777777" w:rsidR="004E4D3F" w:rsidRPr="00EC1FA9" w:rsidRDefault="004E4D3F" w:rsidP="00376EFA">
            <w:pPr>
              <w:jc w:val="right"/>
            </w:pPr>
            <w:r w:rsidRPr="00EC1FA9">
              <w:t>-115</w:t>
            </w:r>
          </w:p>
        </w:tc>
        <w:tc>
          <w:tcPr>
            <w:tcW w:w="479" w:type="pct"/>
            <w:tcBorders>
              <w:top w:val="single" w:sz="4" w:space="0" w:color="auto"/>
              <w:left w:val="single" w:sz="4" w:space="0" w:color="auto"/>
              <w:bottom w:val="single" w:sz="4" w:space="0" w:color="auto"/>
              <w:right w:val="single" w:sz="4" w:space="0" w:color="auto"/>
            </w:tcBorders>
            <w:noWrap/>
            <w:hideMark/>
          </w:tcPr>
          <w:p w14:paraId="2046E2EF" w14:textId="77777777" w:rsidR="004E4D3F" w:rsidRPr="00EC1FA9" w:rsidRDefault="004E4D3F" w:rsidP="00376EFA">
            <w:pPr>
              <w:jc w:val="right"/>
            </w:pPr>
            <w:r w:rsidRPr="00EC1FA9">
              <w:t>-8.9%</w:t>
            </w:r>
          </w:p>
        </w:tc>
      </w:tr>
      <w:tr w:rsidR="004E4D3F" w:rsidRPr="00EC1FA9" w14:paraId="3AFD923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AA0B854" w14:textId="77777777" w:rsidR="004E4D3F" w:rsidRPr="00EC1FA9" w:rsidRDefault="004E4D3F" w:rsidP="00376EFA">
            <w:r w:rsidRPr="00EC1FA9">
              <w:t>Delaware</w:t>
            </w:r>
          </w:p>
        </w:tc>
        <w:tc>
          <w:tcPr>
            <w:tcW w:w="611" w:type="pct"/>
            <w:tcBorders>
              <w:top w:val="single" w:sz="4" w:space="0" w:color="auto"/>
              <w:left w:val="single" w:sz="4" w:space="0" w:color="auto"/>
              <w:bottom w:val="single" w:sz="4" w:space="0" w:color="auto"/>
              <w:right w:val="single" w:sz="4" w:space="0" w:color="auto"/>
            </w:tcBorders>
            <w:noWrap/>
            <w:hideMark/>
          </w:tcPr>
          <w:p w14:paraId="02CC7876" w14:textId="77777777" w:rsidR="004E4D3F" w:rsidRPr="00EC1FA9" w:rsidRDefault="004E4D3F" w:rsidP="00376EFA">
            <w:pPr>
              <w:jc w:val="right"/>
            </w:pPr>
            <w:r w:rsidRPr="00EC1FA9">
              <w:t>2,036</w:t>
            </w:r>
          </w:p>
        </w:tc>
        <w:tc>
          <w:tcPr>
            <w:tcW w:w="540" w:type="pct"/>
            <w:tcBorders>
              <w:top w:val="single" w:sz="4" w:space="0" w:color="auto"/>
              <w:left w:val="single" w:sz="4" w:space="0" w:color="auto"/>
              <w:bottom w:val="single" w:sz="4" w:space="0" w:color="auto"/>
              <w:right w:val="single" w:sz="4" w:space="0" w:color="auto"/>
            </w:tcBorders>
            <w:noWrap/>
            <w:hideMark/>
          </w:tcPr>
          <w:p w14:paraId="793609C6" w14:textId="77777777" w:rsidR="004E4D3F" w:rsidRPr="00EC1FA9" w:rsidRDefault="004E4D3F" w:rsidP="00376EFA">
            <w:pPr>
              <w:jc w:val="right"/>
            </w:pPr>
            <w:r w:rsidRPr="00EC1FA9">
              <w:t>2,220</w:t>
            </w:r>
          </w:p>
        </w:tc>
        <w:tc>
          <w:tcPr>
            <w:tcW w:w="529" w:type="pct"/>
            <w:tcBorders>
              <w:top w:val="single" w:sz="4" w:space="0" w:color="auto"/>
              <w:left w:val="single" w:sz="4" w:space="0" w:color="auto"/>
              <w:bottom w:val="single" w:sz="4" w:space="0" w:color="auto"/>
              <w:right w:val="single" w:sz="4" w:space="0" w:color="auto"/>
            </w:tcBorders>
            <w:noWrap/>
            <w:hideMark/>
          </w:tcPr>
          <w:p w14:paraId="2921F901" w14:textId="77777777" w:rsidR="004E4D3F" w:rsidRPr="00EC1FA9" w:rsidRDefault="004E4D3F" w:rsidP="00376EFA">
            <w:pPr>
              <w:jc w:val="right"/>
            </w:pPr>
            <w:r w:rsidRPr="00EC1FA9">
              <w:t>-184</w:t>
            </w:r>
          </w:p>
        </w:tc>
        <w:tc>
          <w:tcPr>
            <w:tcW w:w="459" w:type="pct"/>
            <w:tcBorders>
              <w:top w:val="single" w:sz="4" w:space="0" w:color="auto"/>
              <w:left w:val="single" w:sz="4" w:space="0" w:color="auto"/>
              <w:bottom w:val="single" w:sz="4" w:space="0" w:color="auto"/>
              <w:right w:val="single" w:sz="4" w:space="0" w:color="auto"/>
            </w:tcBorders>
            <w:noWrap/>
            <w:hideMark/>
          </w:tcPr>
          <w:p w14:paraId="175A6086" w14:textId="77777777" w:rsidR="004E4D3F" w:rsidRPr="00EC1FA9" w:rsidRDefault="004E4D3F" w:rsidP="00376EFA">
            <w:pPr>
              <w:jc w:val="right"/>
            </w:pPr>
            <w:r w:rsidRPr="00EC1FA9">
              <w:t>-8.3%</w:t>
            </w:r>
          </w:p>
        </w:tc>
        <w:tc>
          <w:tcPr>
            <w:tcW w:w="456" w:type="pct"/>
            <w:tcBorders>
              <w:top w:val="single" w:sz="4" w:space="0" w:color="auto"/>
              <w:left w:val="single" w:sz="4" w:space="0" w:color="auto"/>
              <w:bottom w:val="single" w:sz="4" w:space="0" w:color="auto"/>
              <w:right w:val="single" w:sz="4" w:space="0" w:color="auto"/>
            </w:tcBorders>
            <w:noWrap/>
            <w:hideMark/>
          </w:tcPr>
          <w:p w14:paraId="0135C143" w14:textId="77777777" w:rsidR="004E4D3F" w:rsidRPr="00EC1FA9" w:rsidRDefault="004E4D3F" w:rsidP="00376EFA">
            <w:pPr>
              <w:jc w:val="right"/>
            </w:pPr>
            <w:r w:rsidRPr="00EC1FA9">
              <w:t>326</w:t>
            </w:r>
          </w:p>
        </w:tc>
        <w:tc>
          <w:tcPr>
            <w:tcW w:w="481" w:type="pct"/>
            <w:tcBorders>
              <w:top w:val="single" w:sz="4" w:space="0" w:color="auto"/>
              <w:left w:val="single" w:sz="4" w:space="0" w:color="auto"/>
              <w:bottom w:val="single" w:sz="4" w:space="0" w:color="auto"/>
              <w:right w:val="single" w:sz="4" w:space="0" w:color="auto"/>
            </w:tcBorders>
            <w:noWrap/>
            <w:hideMark/>
          </w:tcPr>
          <w:p w14:paraId="0643CCE2" w14:textId="77777777" w:rsidR="004E4D3F" w:rsidRPr="00EC1FA9" w:rsidRDefault="004E4D3F" w:rsidP="00376EFA">
            <w:pPr>
              <w:jc w:val="right"/>
            </w:pPr>
            <w:r w:rsidRPr="00EC1FA9">
              <w:t>355</w:t>
            </w:r>
          </w:p>
        </w:tc>
        <w:tc>
          <w:tcPr>
            <w:tcW w:w="433" w:type="pct"/>
            <w:tcBorders>
              <w:top w:val="single" w:sz="4" w:space="0" w:color="auto"/>
              <w:left w:val="single" w:sz="4" w:space="0" w:color="auto"/>
              <w:bottom w:val="single" w:sz="4" w:space="0" w:color="auto"/>
              <w:right w:val="single" w:sz="4" w:space="0" w:color="auto"/>
            </w:tcBorders>
            <w:noWrap/>
            <w:hideMark/>
          </w:tcPr>
          <w:p w14:paraId="7217ADA7" w14:textId="77777777" w:rsidR="004E4D3F" w:rsidRPr="00EC1FA9" w:rsidRDefault="004E4D3F" w:rsidP="00376EFA">
            <w:pPr>
              <w:jc w:val="right"/>
            </w:pPr>
            <w:r w:rsidRPr="00EC1FA9">
              <w:t>-29</w:t>
            </w:r>
          </w:p>
        </w:tc>
        <w:tc>
          <w:tcPr>
            <w:tcW w:w="479" w:type="pct"/>
            <w:tcBorders>
              <w:top w:val="single" w:sz="4" w:space="0" w:color="auto"/>
              <w:left w:val="single" w:sz="4" w:space="0" w:color="auto"/>
              <w:bottom w:val="single" w:sz="4" w:space="0" w:color="auto"/>
              <w:right w:val="single" w:sz="4" w:space="0" w:color="auto"/>
            </w:tcBorders>
            <w:noWrap/>
            <w:hideMark/>
          </w:tcPr>
          <w:p w14:paraId="116DC3CF" w14:textId="77777777" w:rsidR="004E4D3F" w:rsidRPr="00EC1FA9" w:rsidRDefault="004E4D3F" w:rsidP="00376EFA">
            <w:pPr>
              <w:jc w:val="right"/>
            </w:pPr>
            <w:r w:rsidRPr="00EC1FA9">
              <w:t>-8.3%</w:t>
            </w:r>
          </w:p>
        </w:tc>
      </w:tr>
      <w:tr w:rsidR="004E4D3F" w:rsidRPr="00EC1FA9" w14:paraId="6C9121DF"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CDF6D20" w14:textId="77777777" w:rsidR="004E4D3F" w:rsidRPr="00EC1FA9" w:rsidRDefault="004E4D3F" w:rsidP="00376EFA">
            <w:r w:rsidRPr="00EC1FA9">
              <w:t>Vermont</w:t>
            </w:r>
          </w:p>
        </w:tc>
        <w:tc>
          <w:tcPr>
            <w:tcW w:w="611" w:type="pct"/>
            <w:tcBorders>
              <w:top w:val="single" w:sz="4" w:space="0" w:color="auto"/>
              <w:left w:val="single" w:sz="4" w:space="0" w:color="auto"/>
              <w:bottom w:val="single" w:sz="4" w:space="0" w:color="auto"/>
              <w:right w:val="single" w:sz="4" w:space="0" w:color="auto"/>
            </w:tcBorders>
            <w:noWrap/>
            <w:hideMark/>
          </w:tcPr>
          <w:p w14:paraId="126A24FE" w14:textId="77777777" w:rsidR="004E4D3F" w:rsidRPr="00EC1FA9" w:rsidRDefault="004E4D3F" w:rsidP="00376EFA">
            <w:pPr>
              <w:jc w:val="right"/>
            </w:pPr>
            <w:r w:rsidRPr="00EC1FA9">
              <w:t>1,285</w:t>
            </w:r>
          </w:p>
        </w:tc>
        <w:tc>
          <w:tcPr>
            <w:tcW w:w="540" w:type="pct"/>
            <w:tcBorders>
              <w:top w:val="single" w:sz="4" w:space="0" w:color="auto"/>
              <w:left w:val="single" w:sz="4" w:space="0" w:color="auto"/>
              <w:bottom w:val="single" w:sz="4" w:space="0" w:color="auto"/>
              <w:right w:val="single" w:sz="4" w:space="0" w:color="auto"/>
            </w:tcBorders>
            <w:noWrap/>
            <w:hideMark/>
          </w:tcPr>
          <w:p w14:paraId="0D19D8E0" w14:textId="77777777" w:rsidR="004E4D3F" w:rsidRPr="00EC1FA9" w:rsidRDefault="004E4D3F" w:rsidP="00376EFA">
            <w:pPr>
              <w:jc w:val="right"/>
            </w:pPr>
            <w:r w:rsidRPr="00EC1FA9">
              <w:t>1,394</w:t>
            </w:r>
          </w:p>
        </w:tc>
        <w:tc>
          <w:tcPr>
            <w:tcW w:w="529" w:type="pct"/>
            <w:tcBorders>
              <w:top w:val="single" w:sz="4" w:space="0" w:color="auto"/>
              <w:left w:val="single" w:sz="4" w:space="0" w:color="auto"/>
              <w:bottom w:val="single" w:sz="4" w:space="0" w:color="auto"/>
              <w:right w:val="single" w:sz="4" w:space="0" w:color="auto"/>
            </w:tcBorders>
            <w:noWrap/>
            <w:hideMark/>
          </w:tcPr>
          <w:p w14:paraId="33A1D07C" w14:textId="77777777" w:rsidR="004E4D3F" w:rsidRPr="00EC1FA9" w:rsidRDefault="004E4D3F" w:rsidP="00376EFA">
            <w:pPr>
              <w:jc w:val="right"/>
            </w:pPr>
            <w:r w:rsidRPr="00EC1FA9">
              <w:t>-110</w:t>
            </w:r>
          </w:p>
        </w:tc>
        <w:tc>
          <w:tcPr>
            <w:tcW w:w="459" w:type="pct"/>
            <w:tcBorders>
              <w:top w:val="single" w:sz="4" w:space="0" w:color="auto"/>
              <w:left w:val="single" w:sz="4" w:space="0" w:color="auto"/>
              <w:bottom w:val="single" w:sz="4" w:space="0" w:color="auto"/>
              <w:right w:val="single" w:sz="4" w:space="0" w:color="auto"/>
            </w:tcBorders>
            <w:noWrap/>
            <w:hideMark/>
          </w:tcPr>
          <w:p w14:paraId="61C7E6FB" w14:textId="77777777" w:rsidR="004E4D3F" w:rsidRPr="00EC1FA9" w:rsidRDefault="004E4D3F" w:rsidP="00376EFA">
            <w:pPr>
              <w:jc w:val="right"/>
            </w:pPr>
            <w:r w:rsidRPr="00EC1FA9">
              <w:t>-7.9%</w:t>
            </w:r>
          </w:p>
        </w:tc>
        <w:tc>
          <w:tcPr>
            <w:tcW w:w="456" w:type="pct"/>
            <w:tcBorders>
              <w:top w:val="single" w:sz="4" w:space="0" w:color="auto"/>
              <w:left w:val="single" w:sz="4" w:space="0" w:color="auto"/>
              <w:bottom w:val="single" w:sz="4" w:space="0" w:color="auto"/>
              <w:right w:val="single" w:sz="4" w:space="0" w:color="auto"/>
            </w:tcBorders>
            <w:noWrap/>
            <w:hideMark/>
          </w:tcPr>
          <w:p w14:paraId="4CF52564" w14:textId="77777777" w:rsidR="004E4D3F" w:rsidRPr="00EC1FA9" w:rsidRDefault="004E4D3F" w:rsidP="00376EFA">
            <w:pPr>
              <w:jc w:val="right"/>
            </w:pPr>
            <w:r w:rsidRPr="00EC1FA9">
              <w:t>126</w:t>
            </w:r>
          </w:p>
        </w:tc>
        <w:tc>
          <w:tcPr>
            <w:tcW w:w="481" w:type="pct"/>
            <w:tcBorders>
              <w:top w:val="single" w:sz="4" w:space="0" w:color="auto"/>
              <w:left w:val="single" w:sz="4" w:space="0" w:color="auto"/>
              <w:bottom w:val="single" w:sz="4" w:space="0" w:color="auto"/>
              <w:right w:val="single" w:sz="4" w:space="0" w:color="auto"/>
            </w:tcBorders>
            <w:noWrap/>
            <w:hideMark/>
          </w:tcPr>
          <w:p w14:paraId="73A850FB" w14:textId="77777777" w:rsidR="004E4D3F" w:rsidRPr="00EC1FA9" w:rsidRDefault="004E4D3F" w:rsidP="00376EFA">
            <w:pPr>
              <w:jc w:val="right"/>
            </w:pPr>
            <w:r w:rsidRPr="00EC1FA9">
              <w:t>136</w:t>
            </w:r>
          </w:p>
        </w:tc>
        <w:tc>
          <w:tcPr>
            <w:tcW w:w="433" w:type="pct"/>
            <w:tcBorders>
              <w:top w:val="single" w:sz="4" w:space="0" w:color="auto"/>
              <w:left w:val="single" w:sz="4" w:space="0" w:color="auto"/>
              <w:bottom w:val="single" w:sz="4" w:space="0" w:color="auto"/>
              <w:right w:val="single" w:sz="4" w:space="0" w:color="auto"/>
            </w:tcBorders>
            <w:noWrap/>
            <w:hideMark/>
          </w:tcPr>
          <w:p w14:paraId="1B379D5B" w14:textId="77777777" w:rsidR="004E4D3F" w:rsidRPr="00EC1FA9" w:rsidRDefault="004E4D3F" w:rsidP="00376EFA">
            <w:pPr>
              <w:jc w:val="right"/>
            </w:pPr>
            <w:r w:rsidRPr="00EC1FA9">
              <w:t>-11</w:t>
            </w:r>
          </w:p>
        </w:tc>
        <w:tc>
          <w:tcPr>
            <w:tcW w:w="479" w:type="pct"/>
            <w:tcBorders>
              <w:top w:val="single" w:sz="4" w:space="0" w:color="auto"/>
              <w:left w:val="single" w:sz="4" w:space="0" w:color="auto"/>
              <w:bottom w:val="single" w:sz="4" w:space="0" w:color="auto"/>
              <w:right w:val="single" w:sz="4" w:space="0" w:color="auto"/>
            </w:tcBorders>
            <w:noWrap/>
            <w:hideMark/>
          </w:tcPr>
          <w:p w14:paraId="3F9C5C63" w14:textId="77777777" w:rsidR="004E4D3F" w:rsidRPr="00EC1FA9" w:rsidRDefault="004E4D3F" w:rsidP="00376EFA">
            <w:pPr>
              <w:jc w:val="right"/>
            </w:pPr>
            <w:r w:rsidRPr="00EC1FA9">
              <w:t>-7.9%</w:t>
            </w:r>
          </w:p>
        </w:tc>
      </w:tr>
      <w:tr w:rsidR="004E4D3F" w:rsidRPr="00EC1FA9" w14:paraId="2DDE8E9B"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6CD5509" w14:textId="77777777" w:rsidR="004E4D3F" w:rsidRPr="00EC1FA9" w:rsidRDefault="004E4D3F" w:rsidP="00376EFA">
            <w:r w:rsidRPr="00EC1FA9">
              <w:t>Connecticut</w:t>
            </w:r>
          </w:p>
        </w:tc>
        <w:tc>
          <w:tcPr>
            <w:tcW w:w="611" w:type="pct"/>
            <w:tcBorders>
              <w:top w:val="single" w:sz="4" w:space="0" w:color="auto"/>
              <w:left w:val="single" w:sz="4" w:space="0" w:color="auto"/>
              <w:bottom w:val="single" w:sz="4" w:space="0" w:color="auto"/>
              <w:right w:val="single" w:sz="4" w:space="0" w:color="auto"/>
            </w:tcBorders>
            <w:noWrap/>
            <w:hideMark/>
          </w:tcPr>
          <w:p w14:paraId="5E43F8D5" w14:textId="77777777" w:rsidR="004E4D3F" w:rsidRPr="00EC1FA9" w:rsidRDefault="004E4D3F" w:rsidP="00376EFA">
            <w:pPr>
              <w:jc w:val="right"/>
            </w:pPr>
            <w:r w:rsidRPr="00EC1FA9">
              <w:t>8,265</w:t>
            </w:r>
          </w:p>
        </w:tc>
        <w:tc>
          <w:tcPr>
            <w:tcW w:w="540" w:type="pct"/>
            <w:tcBorders>
              <w:top w:val="single" w:sz="4" w:space="0" w:color="auto"/>
              <w:left w:val="single" w:sz="4" w:space="0" w:color="auto"/>
              <w:bottom w:val="single" w:sz="4" w:space="0" w:color="auto"/>
              <w:right w:val="single" w:sz="4" w:space="0" w:color="auto"/>
            </w:tcBorders>
            <w:noWrap/>
            <w:hideMark/>
          </w:tcPr>
          <w:p w14:paraId="70ADF6EA" w14:textId="77777777" w:rsidR="004E4D3F" w:rsidRPr="00EC1FA9" w:rsidRDefault="004E4D3F" w:rsidP="00376EFA">
            <w:pPr>
              <w:jc w:val="right"/>
            </w:pPr>
            <w:r w:rsidRPr="00EC1FA9">
              <w:t>8,814</w:t>
            </w:r>
          </w:p>
        </w:tc>
        <w:tc>
          <w:tcPr>
            <w:tcW w:w="529" w:type="pct"/>
            <w:tcBorders>
              <w:top w:val="single" w:sz="4" w:space="0" w:color="auto"/>
              <w:left w:val="single" w:sz="4" w:space="0" w:color="auto"/>
              <w:bottom w:val="single" w:sz="4" w:space="0" w:color="auto"/>
              <w:right w:val="single" w:sz="4" w:space="0" w:color="auto"/>
            </w:tcBorders>
            <w:noWrap/>
            <w:hideMark/>
          </w:tcPr>
          <w:p w14:paraId="5CE672A8" w14:textId="77777777" w:rsidR="004E4D3F" w:rsidRPr="00EC1FA9" w:rsidRDefault="004E4D3F" w:rsidP="00376EFA">
            <w:pPr>
              <w:jc w:val="right"/>
            </w:pPr>
            <w:r w:rsidRPr="00EC1FA9">
              <w:t>-549</w:t>
            </w:r>
          </w:p>
        </w:tc>
        <w:tc>
          <w:tcPr>
            <w:tcW w:w="459" w:type="pct"/>
            <w:tcBorders>
              <w:top w:val="single" w:sz="4" w:space="0" w:color="auto"/>
              <w:left w:val="single" w:sz="4" w:space="0" w:color="auto"/>
              <w:bottom w:val="single" w:sz="4" w:space="0" w:color="auto"/>
              <w:right w:val="single" w:sz="4" w:space="0" w:color="auto"/>
            </w:tcBorders>
            <w:noWrap/>
            <w:hideMark/>
          </w:tcPr>
          <w:p w14:paraId="0FC9766B" w14:textId="77777777" w:rsidR="004E4D3F" w:rsidRPr="00EC1FA9" w:rsidRDefault="004E4D3F" w:rsidP="00376EFA">
            <w:pPr>
              <w:jc w:val="right"/>
            </w:pPr>
            <w:r w:rsidRPr="00EC1FA9">
              <w:t>-6.2%</w:t>
            </w:r>
          </w:p>
        </w:tc>
        <w:tc>
          <w:tcPr>
            <w:tcW w:w="456" w:type="pct"/>
            <w:tcBorders>
              <w:top w:val="single" w:sz="4" w:space="0" w:color="auto"/>
              <w:left w:val="single" w:sz="4" w:space="0" w:color="auto"/>
              <w:bottom w:val="single" w:sz="4" w:space="0" w:color="auto"/>
              <w:right w:val="single" w:sz="4" w:space="0" w:color="auto"/>
            </w:tcBorders>
            <w:noWrap/>
            <w:hideMark/>
          </w:tcPr>
          <w:p w14:paraId="3ED0A31D" w14:textId="77777777" w:rsidR="004E4D3F" w:rsidRPr="00EC1FA9" w:rsidRDefault="004E4D3F" w:rsidP="00376EFA">
            <w:pPr>
              <w:jc w:val="right"/>
            </w:pPr>
            <w:r w:rsidRPr="00EC1FA9">
              <w:t>1,502</w:t>
            </w:r>
          </w:p>
        </w:tc>
        <w:tc>
          <w:tcPr>
            <w:tcW w:w="481" w:type="pct"/>
            <w:tcBorders>
              <w:top w:val="single" w:sz="4" w:space="0" w:color="auto"/>
              <w:left w:val="single" w:sz="4" w:space="0" w:color="auto"/>
              <w:bottom w:val="single" w:sz="4" w:space="0" w:color="auto"/>
              <w:right w:val="single" w:sz="4" w:space="0" w:color="auto"/>
            </w:tcBorders>
            <w:noWrap/>
            <w:hideMark/>
          </w:tcPr>
          <w:p w14:paraId="650E6ADF" w14:textId="77777777" w:rsidR="004E4D3F" w:rsidRPr="00EC1FA9" w:rsidRDefault="004E4D3F" w:rsidP="00376EFA">
            <w:pPr>
              <w:jc w:val="right"/>
            </w:pPr>
            <w:r w:rsidRPr="00EC1FA9">
              <w:t>1,601</w:t>
            </w:r>
          </w:p>
        </w:tc>
        <w:tc>
          <w:tcPr>
            <w:tcW w:w="433" w:type="pct"/>
            <w:tcBorders>
              <w:top w:val="single" w:sz="4" w:space="0" w:color="auto"/>
              <w:left w:val="single" w:sz="4" w:space="0" w:color="auto"/>
              <w:bottom w:val="single" w:sz="4" w:space="0" w:color="auto"/>
              <w:right w:val="single" w:sz="4" w:space="0" w:color="auto"/>
            </w:tcBorders>
            <w:noWrap/>
            <w:hideMark/>
          </w:tcPr>
          <w:p w14:paraId="7526D6F5" w14:textId="77777777" w:rsidR="004E4D3F" w:rsidRPr="00EC1FA9" w:rsidRDefault="004E4D3F" w:rsidP="00376EFA">
            <w:pPr>
              <w:jc w:val="right"/>
            </w:pPr>
            <w:r w:rsidRPr="00EC1FA9">
              <w:t>-100</w:t>
            </w:r>
          </w:p>
        </w:tc>
        <w:tc>
          <w:tcPr>
            <w:tcW w:w="479" w:type="pct"/>
            <w:tcBorders>
              <w:top w:val="single" w:sz="4" w:space="0" w:color="auto"/>
              <w:left w:val="single" w:sz="4" w:space="0" w:color="auto"/>
              <w:bottom w:val="single" w:sz="4" w:space="0" w:color="auto"/>
              <w:right w:val="single" w:sz="4" w:space="0" w:color="auto"/>
            </w:tcBorders>
            <w:noWrap/>
            <w:hideMark/>
          </w:tcPr>
          <w:p w14:paraId="6E116F0F" w14:textId="77777777" w:rsidR="004E4D3F" w:rsidRPr="00EC1FA9" w:rsidRDefault="004E4D3F" w:rsidP="00376EFA">
            <w:pPr>
              <w:jc w:val="right"/>
            </w:pPr>
            <w:r w:rsidRPr="00EC1FA9">
              <w:t>-6.2%</w:t>
            </w:r>
          </w:p>
        </w:tc>
      </w:tr>
      <w:tr w:rsidR="004E4D3F" w:rsidRPr="00EC1FA9" w14:paraId="4550FC8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E11A966" w14:textId="77777777" w:rsidR="004E4D3F" w:rsidRPr="00EC1FA9" w:rsidRDefault="004E4D3F" w:rsidP="00376EFA">
            <w:r w:rsidRPr="00EC1FA9">
              <w:t>West Virginia</w:t>
            </w:r>
          </w:p>
        </w:tc>
        <w:tc>
          <w:tcPr>
            <w:tcW w:w="611" w:type="pct"/>
            <w:tcBorders>
              <w:top w:val="single" w:sz="4" w:space="0" w:color="auto"/>
              <w:left w:val="single" w:sz="4" w:space="0" w:color="auto"/>
              <w:bottom w:val="single" w:sz="4" w:space="0" w:color="auto"/>
              <w:right w:val="single" w:sz="4" w:space="0" w:color="auto"/>
            </w:tcBorders>
            <w:noWrap/>
            <w:hideMark/>
          </w:tcPr>
          <w:p w14:paraId="169C86C6" w14:textId="77777777" w:rsidR="004E4D3F" w:rsidRPr="00EC1FA9" w:rsidRDefault="004E4D3F" w:rsidP="00376EFA">
            <w:pPr>
              <w:jc w:val="right"/>
            </w:pPr>
            <w:r w:rsidRPr="00EC1FA9">
              <w:t>4,003</w:t>
            </w:r>
          </w:p>
        </w:tc>
        <w:tc>
          <w:tcPr>
            <w:tcW w:w="540" w:type="pct"/>
            <w:tcBorders>
              <w:top w:val="single" w:sz="4" w:space="0" w:color="auto"/>
              <w:left w:val="single" w:sz="4" w:space="0" w:color="auto"/>
              <w:bottom w:val="single" w:sz="4" w:space="0" w:color="auto"/>
              <w:right w:val="single" w:sz="4" w:space="0" w:color="auto"/>
            </w:tcBorders>
            <w:noWrap/>
            <w:hideMark/>
          </w:tcPr>
          <w:p w14:paraId="0DEB0FCE" w14:textId="77777777" w:rsidR="004E4D3F" w:rsidRPr="00EC1FA9" w:rsidRDefault="004E4D3F" w:rsidP="00376EFA">
            <w:pPr>
              <w:jc w:val="right"/>
            </w:pPr>
            <w:r w:rsidRPr="00EC1FA9">
              <w:t>4,179</w:t>
            </w:r>
          </w:p>
        </w:tc>
        <w:tc>
          <w:tcPr>
            <w:tcW w:w="529" w:type="pct"/>
            <w:tcBorders>
              <w:top w:val="single" w:sz="4" w:space="0" w:color="auto"/>
              <w:left w:val="single" w:sz="4" w:space="0" w:color="auto"/>
              <w:bottom w:val="single" w:sz="4" w:space="0" w:color="auto"/>
              <w:right w:val="single" w:sz="4" w:space="0" w:color="auto"/>
            </w:tcBorders>
            <w:noWrap/>
            <w:hideMark/>
          </w:tcPr>
          <w:p w14:paraId="0DCA1C51" w14:textId="77777777" w:rsidR="004E4D3F" w:rsidRPr="00EC1FA9" w:rsidRDefault="004E4D3F" w:rsidP="00376EFA">
            <w:pPr>
              <w:jc w:val="right"/>
            </w:pPr>
            <w:r w:rsidRPr="00EC1FA9">
              <w:t>-176</w:t>
            </w:r>
          </w:p>
        </w:tc>
        <w:tc>
          <w:tcPr>
            <w:tcW w:w="459" w:type="pct"/>
            <w:tcBorders>
              <w:top w:val="single" w:sz="4" w:space="0" w:color="auto"/>
              <w:left w:val="single" w:sz="4" w:space="0" w:color="auto"/>
              <w:bottom w:val="single" w:sz="4" w:space="0" w:color="auto"/>
              <w:right w:val="single" w:sz="4" w:space="0" w:color="auto"/>
            </w:tcBorders>
            <w:noWrap/>
            <w:hideMark/>
          </w:tcPr>
          <w:p w14:paraId="1DAD1809" w14:textId="77777777" w:rsidR="004E4D3F" w:rsidRPr="00EC1FA9" w:rsidRDefault="004E4D3F" w:rsidP="00376EFA">
            <w:pPr>
              <w:jc w:val="right"/>
            </w:pPr>
            <w:r w:rsidRPr="00EC1FA9">
              <w:t>-4.2%</w:t>
            </w:r>
          </w:p>
        </w:tc>
        <w:tc>
          <w:tcPr>
            <w:tcW w:w="456" w:type="pct"/>
            <w:tcBorders>
              <w:top w:val="single" w:sz="4" w:space="0" w:color="auto"/>
              <w:left w:val="single" w:sz="4" w:space="0" w:color="auto"/>
              <w:bottom w:val="single" w:sz="4" w:space="0" w:color="auto"/>
              <w:right w:val="single" w:sz="4" w:space="0" w:color="auto"/>
            </w:tcBorders>
            <w:noWrap/>
            <w:hideMark/>
          </w:tcPr>
          <w:p w14:paraId="147FC51F" w14:textId="77777777" w:rsidR="004E4D3F" w:rsidRPr="00EC1FA9" w:rsidRDefault="004E4D3F" w:rsidP="00376EFA">
            <w:pPr>
              <w:jc w:val="right"/>
            </w:pPr>
            <w:r w:rsidRPr="00EC1FA9">
              <w:t>578</w:t>
            </w:r>
          </w:p>
        </w:tc>
        <w:tc>
          <w:tcPr>
            <w:tcW w:w="481" w:type="pct"/>
            <w:tcBorders>
              <w:top w:val="single" w:sz="4" w:space="0" w:color="auto"/>
              <w:left w:val="single" w:sz="4" w:space="0" w:color="auto"/>
              <w:bottom w:val="single" w:sz="4" w:space="0" w:color="auto"/>
              <w:right w:val="single" w:sz="4" w:space="0" w:color="auto"/>
            </w:tcBorders>
            <w:noWrap/>
            <w:hideMark/>
          </w:tcPr>
          <w:p w14:paraId="04BA046A" w14:textId="77777777" w:rsidR="004E4D3F" w:rsidRPr="00EC1FA9" w:rsidRDefault="004E4D3F" w:rsidP="00376EFA">
            <w:pPr>
              <w:jc w:val="right"/>
            </w:pPr>
            <w:r w:rsidRPr="00EC1FA9">
              <w:t>603</w:t>
            </w:r>
          </w:p>
        </w:tc>
        <w:tc>
          <w:tcPr>
            <w:tcW w:w="433" w:type="pct"/>
            <w:tcBorders>
              <w:top w:val="single" w:sz="4" w:space="0" w:color="auto"/>
              <w:left w:val="single" w:sz="4" w:space="0" w:color="auto"/>
              <w:bottom w:val="single" w:sz="4" w:space="0" w:color="auto"/>
              <w:right w:val="single" w:sz="4" w:space="0" w:color="auto"/>
            </w:tcBorders>
            <w:noWrap/>
            <w:hideMark/>
          </w:tcPr>
          <w:p w14:paraId="6F481B4A" w14:textId="77777777" w:rsidR="004E4D3F" w:rsidRPr="00EC1FA9" w:rsidRDefault="004E4D3F" w:rsidP="00376EFA">
            <w:pPr>
              <w:jc w:val="right"/>
            </w:pPr>
            <w:r w:rsidRPr="00EC1FA9">
              <w:t>-25</w:t>
            </w:r>
          </w:p>
        </w:tc>
        <w:tc>
          <w:tcPr>
            <w:tcW w:w="479" w:type="pct"/>
            <w:tcBorders>
              <w:top w:val="single" w:sz="4" w:space="0" w:color="auto"/>
              <w:left w:val="single" w:sz="4" w:space="0" w:color="auto"/>
              <w:bottom w:val="single" w:sz="4" w:space="0" w:color="auto"/>
              <w:right w:val="single" w:sz="4" w:space="0" w:color="auto"/>
            </w:tcBorders>
            <w:noWrap/>
            <w:hideMark/>
          </w:tcPr>
          <w:p w14:paraId="3C4BDC58" w14:textId="77777777" w:rsidR="004E4D3F" w:rsidRPr="00EC1FA9" w:rsidRDefault="004E4D3F" w:rsidP="00376EFA">
            <w:pPr>
              <w:jc w:val="right"/>
            </w:pPr>
            <w:r w:rsidRPr="00EC1FA9">
              <w:t>-4.2%</w:t>
            </w:r>
          </w:p>
        </w:tc>
      </w:tr>
      <w:tr w:rsidR="004E4D3F" w:rsidRPr="00EC1FA9" w14:paraId="5823C43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EF58C3B" w14:textId="77777777" w:rsidR="004E4D3F" w:rsidRPr="00EC1FA9" w:rsidRDefault="004E4D3F" w:rsidP="00376EFA">
            <w:r w:rsidRPr="00EC1FA9">
              <w:t>Alabama</w:t>
            </w:r>
          </w:p>
        </w:tc>
        <w:tc>
          <w:tcPr>
            <w:tcW w:w="611" w:type="pct"/>
            <w:tcBorders>
              <w:top w:val="single" w:sz="4" w:space="0" w:color="auto"/>
              <w:left w:val="single" w:sz="4" w:space="0" w:color="auto"/>
              <w:bottom w:val="single" w:sz="4" w:space="0" w:color="auto"/>
              <w:right w:val="single" w:sz="4" w:space="0" w:color="auto"/>
            </w:tcBorders>
            <w:noWrap/>
            <w:hideMark/>
          </w:tcPr>
          <w:p w14:paraId="3D119990" w14:textId="77777777" w:rsidR="004E4D3F" w:rsidRPr="00EC1FA9" w:rsidRDefault="004E4D3F" w:rsidP="00376EFA">
            <w:pPr>
              <w:jc w:val="right"/>
            </w:pPr>
            <w:r w:rsidRPr="00EC1FA9">
              <w:t>11,722</w:t>
            </w:r>
          </w:p>
        </w:tc>
        <w:tc>
          <w:tcPr>
            <w:tcW w:w="540" w:type="pct"/>
            <w:tcBorders>
              <w:top w:val="single" w:sz="4" w:space="0" w:color="auto"/>
              <w:left w:val="single" w:sz="4" w:space="0" w:color="auto"/>
              <w:bottom w:val="single" w:sz="4" w:space="0" w:color="auto"/>
              <w:right w:val="single" w:sz="4" w:space="0" w:color="auto"/>
            </w:tcBorders>
            <w:noWrap/>
            <w:hideMark/>
          </w:tcPr>
          <w:p w14:paraId="673CF2E4" w14:textId="77777777" w:rsidR="004E4D3F" w:rsidRPr="00EC1FA9" w:rsidRDefault="004E4D3F" w:rsidP="00376EFA">
            <w:pPr>
              <w:jc w:val="right"/>
            </w:pPr>
            <w:r w:rsidRPr="00EC1FA9">
              <w:t>12,216</w:t>
            </w:r>
          </w:p>
        </w:tc>
        <w:tc>
          <w:tcPr>
            <w:tcW w:w="529" w:type="pct"/>
            <w:tcBorders>
              <w:top w:val="single" w:sz="4" w:space="0" w:color="auto"/>
              <w:left w:val="single" w:sz="4" w:space="0" w:color="auto"/>
              <w:bottom w:val="single" w:sz="4" w:space="0" w:color="auto"/>
              <w:right w:val="single" w:sz="4" w:space="0" w:color="auto"/>
            </w:tcBorders>
            <w:noWrap/>
            <w:hideMark/>
          </w:tcPr>
          <w:p w14:paraId="283EFCE8" w14:textId="77777777" w:rsidR="004E4D3F" w:rsidRPr="00EC1FA9" w:rsidRDefault="004E4D3F" w:rsidP="00376EFA">
            <w:pPr>
              <w:jc w:val="right"/>
            </w:pPr>
            <w:r w:rsidRPr="00EC1FA9">
              <w:t>-494</w:t>
            </w:r>
          </w:p>
        </w:tc>
        <w:tc>
          <w:tcPr>
            <w:tcW w:w="459" w:type="pct"/>
            <w:tcBorders>
              <w:top w:val="single" w:sz="4" w:space="0" w:color="auto"/>
              <w:left w:val="single" w:sz="4" w:space="0" w:color="auto"/>
              <w:bottom w:val="single" w:sz="4" w:space="0" w:color="auto"/>
              <w:right w:val="single" w:sz="4" w:space="0" w:color="auto"/>
            </w:tcBorders>
            <w:noWrap/>
            <w:hideMark/>
          </w:tcPr>
          <w:p w14:paraId="13790F39" w14:textId="77777777" w:rsidR="004E4D3F" w:rsidRPr="00EC1FA9" w:rsidRDefault="004E4D3F" w:rsidP="00376EFA">
            <w:pPr>
              <w:jc w:val="right"/>
            </w:pPr>
            <w:r w:rsidRPr="00EC1FA9">
              <w:t>-4.0%</w:t>
            </w:r>
          </w:p>
        </w:tc>
        <w:tc>
          <w:tcPr>
            <w:tcW w:w="456" w:type="pct"/>
            <w:tcBorders>
              <w:top w:val="single" w:sz="4" w:space="0" w:color="auto"/>
              <w:left w:val="single" w:sz="4" w:space="0" w:color="auto"/>
              <w:bottom w:val="single" w:sz="4" w:space="0" w:color="auto"/>
              <w:right w:val="single" w:sz="4" w:space="0" w:color="auto"/>
            </w:tcBorders>
            <w:noWrap/>
            <w:hideMark/>
          </w:tcPr>
          <w:p w14:paraId="2649C75D" w14:textId="77777777" w:rsidR="004E4D3F" w:rsidRPr="00EC1FA9" w:rsidRDefault="004E4D3F" w:rsidP="00376EFA">
            <w:pPr>
              <w:jc w:val="right"/>
            </w:pPr>
            <w:r w:rsidRPr="00EC1FA9">
              <w:t>1,381</w:t>
            </w:r>
          </w:p>
        </w:tc>
        <w:tc>
          <w:tcPr>
            <w:tcW w:w="481" w:type="pct"/>
            <w:tcBorders>
              <w:top w:val="single" w:sz="4" w:space="0" w:color="auto"/>
              <w:left w:val="single" w:sz="4" w:space="0" w:color="auto"/>
              <w:bottom w:val="single" w:sz="4" w:space="0" w:color="auto"/>
              <w:right w:val="single" w:sz="4" w:space="0" w:color="auto"/>
            </w:tcBorders>
            <w:noWrap/>
            <w:hideMark/>
          </w:tcPr>
          <w:p w14:paraId="77720376" w14:textId="77777777" w:rsidR="004E4D3F" w:rsidRPr="00EC1FA9" w:rsidRDefault="004E4D3F" w:rsidP="00376EFA">
            <w:pPr>
              <w:jc w:val="right"/>
            </w:pPr>
            <w:r w:rsidRPr="00EC1FA9">
              <w:t>1,439</w:t>
            </w:r>
          </w:p>
        </w:tc>
        <w:tc>
          <w:tcPr>
            <w:tcW w:w="433" w:type="pct"/>
            <w:tcBorders>
              <w:top w:val="single" w:sz="4" w:space="0" w:color="auto"/>
              <w:left w:val="single" w:sz="4" w:space="0" w:color="auto"/>
              <w:bottom w:val="single" w:sz="4" w:space="0" w:color="auto"/>
              <w:right w:val="single" w:sz="4" w:space="0" w:color="auto"/>
            </w:tcBorders>
            <w:noWrap/>
            <w:hideMark/>
          </w:tcPr>
          <w:p w14:paraId="6BFBCD69" w14:textId="77777777" w:rsidR="004E4D3F" w:rsidRPr="00EC1FA9" w:rsidRDefault="004E4D3F" w:rsidP="00376EFA">
            <w:pPr>
              <w:jc w:val="right"/>
            </w:pPr>
            <w:r w:rsidRPr="00EC1FA9">
              <w:t>-58</w:t>
            </w:r>
          </w:p>
        </w:tc>
        <w:tc>
          <w:tcPr>
            <w:tcW w:w="479" w:type="pct"/>
            <w:tcBorders>
              <w:top w:val="single" w:sz="4" w:space="0" w:color="auto"/>
              <w:left w:val="single" w:sz="4" w:space="0" w:color="auto"/>
              <w:bottom w:val="single" w:sz="4" w:space="0" w:color="auto"/>
              <w:right w:val="single" w:sz="4" w:space="0" w:color="auto"/>
            </w:tcBorders>
            <w:noWrap/>
            <w:hideMark/>
          </w:tcPr>
          <w:p w14:paraId="3604259D" w14:textId="77777777" w:rsidR="004E4D3F" w:rsidRPr="00EC1FA9" w:rsidRDefault="004E4D3F" w:rsidP="00376EFA">
            <w:pPr>
              <w:jc w:val="right"/>
            </w:pPr>
            <w:r w:rsidRPr="00EC1FA9">
              <w:t>-4.0%</w:t>
            </w:r>
          </w:p>
        </w:tc>
      </w:tr>
      <w:tr w:rsidR="004E4D3F" w:rsidRPr="00EC1FA9" w14:paraId="33BB3CE3"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F2C2795" w14:textId="77777777" w:rsidR="004E4D3F" w:rsidRPr="00EC1FA9" w:rsidRDefault="004E4D3F" w:rsidP="00376EFA">
            <w:r w:rsidRPr="00EC1FA9">
              <w:t>Michigan</w:t>
            </w:r>
          </w:p>
        </w:tc>
        <w:tc>
          <w:tcPr>
            <w:tcW w:w="611" w:type="pct"/>
            <w:tcBorders>
              <w:top w:val="single" w:sz="4" w:space="0" w:color="auto"/>
              <w:left w:val="single" w:sz="4" w:space="0" w:color="auto"/>
              <w:bottom w:val="single" w:sz="4" w:space="0" w:color="auto"/>
              <w:right w:val="single" w:sz="4" w:space="0" w:color="auto"/>
            </w:tcBorders>
            <w:noWrap/>
            <w:hideMark/>
          </w:tcPr>
          <w:p w14:paraId="0BF76DA7" w14:textId="77777777" w:rsidR="004E4D3F" w:rsidRPr="00EC1FA9" w:rsidRDefault="004E4D3F" w:rsidP="00376EFA">
            <w:pPr>
              <w:jc w:val="right"/>
            </w:pPr>
            <w:r w:rsidRPr="00EC1FA9">
              <w:t>24,356</w:t>
            </w:r>
          </w:p>
        </w:tc>
        <w:tc>
          <w:tcPr>
            <w:tcW w:w="540" w:type="pct"/>
            <w:tcBorders>
              <w:top w:val="single" w:sz="4" w:space="0" w:color="auto"/>
              <w:left w:val="single" w:sz="4" w:space="0" w:color="auto"/>
              <w:bottom w:val="single" w:sz="4" w:space="0" w:color="auto"/>
              <w:right w:val="single" w:sz="4" w:space="0" w:color="auto"/>
            </w:tcBorders>
            <w:noWrap/>
            <w:hideMark/>
          </w:tcPr>
          <w:p w14:paraId="2E365026" w14:textId="77777777" w:rsidR="004E4D3F" w:rsidRPr="00EC1FA9" w:rsidRDefault="004E4D3F" w:rsidP="00376EFA">
            <w:pPr>
              <w:jc w:val="right"/>
            </w:pPr>
            <w:r w:rsidRPr="00EC1FA9">
              <w:t>25,287</w:t>
            </w:r>
          </w:p>
        </w:tc>
        <w:tc>
          <w:tcPr>
            <w:tcW w:w="529" w:type="pct"/>
            <w:tcBorders>
              <w:top w:val="single" w:sz="4" w:space="0" w:color="auto"/>
              <w:left w:val="single" w:sz="4" w:space="0" w:color="auto"/>
              <w:bottom w:val="single" w:sz="4" w:space="0" w:color="auto"/>
              <w:right w:val="single" w:sz="4" w:space="0" w:color="auto"/>
            </w:tcBorders>
            <w:noWrap/>
            <w:hideMark/>
          </w:tcPr>
          <w:p w14:paraId="74AD8949" w14:textId="77777777" w:rsidR="004E4D3F" w:rsidRPr="00EC1FA9" w:rsidRDefault="004E4D3F" w:rsidP="00376EFA">
            <w:pPr>
              <w:jc w:val="right"/>
            </w:pPr>
            <w:r w:rsidRPr="00EC1FA9">
              <w:t>-931</w:t>
            </w:r>
          </w:p>
        </w:tc>
        <w:tc>
          <w:tcPr>
            <w:tcW w:w="459" w:type="pct"/>
            <w:tcBorders>
              <w:top w:val="single" w:sz="4" w:space="0" w:color="auto"/>
              <w:left w:val="single" w:sz="4" w:space="0" w:color="auto"/>
              <w:bottom w:val="single" w:sz="4" w:space="0" w:color="auto"/>
              <w:right w:val="single" w:sz="4" w:space="0" w:color="auto"/>
            </w:tcBorders>
            <w:noWrap/>
            <w:hideMark/>
          </w:tcPr>
          <w:p w14:paraId="40789A4C" w14:textId="77777777" w:rsidR="004E4D3F" w:rsidRPr="00EC1FA9" w:rsidRDefault="004E4D3F" w:rsidP="00376EFA">
            <w:pPr>
              <w:jc w:val="right"/>
            </w:pPr>
            <w:r w:rsidRPr="00EC1FA9">
              <w:t>-3.7%</w:t>
            </w:r>
          </w:p>
        </w:tc>
        <w:tc>
          <w:tcPr>
            <w:tcW w:w="456" w:type="pct"/>
            <w:tcBorders>
              <w:top w:val="single" w:sz="4" w:space="0" w:color="auto"/>
              <w:left w:val="single" w:sz="4" w:space="0" w:color="auto"/>
              <w:bottom w:val="single" w:sz="4" w:space="0" w:color="auto"/>
              <w:right w:val="single" w:sz="4" w:space="0" w:color="auto"/>
            </w:tcBorders>
            <w:noWrap/>
            <w:hideMark/>
          </w:tcPr>
          <w:p w14:paraId="6DC43B49" w14:textId="77777777" w:rsidR="004E4D3F" w:rsidRPr="00EC1FA9" w:rsidRDefault="004E4D3F" w:rsidP="00376EFA">
            <w:pPr>
              <w:jc w:val="right"/>
            </w:pPr>
            <w:r w:rsidRPr="00EC1FA9">
              <w:t>4,056</w:t>
            </w:r>
          </w:p>
        </w:tc>
        <w:tc>
          <w:tcPr>
            <w:tcW w:w="481" w:type="pct"/>
            <w:tcBorders>
              <w:top w:val="single" w:sz="4" w:space="0" w:color="auto"/>
              <w:left w:val="single" w:sz="4" w:space="0" w:color="auto"/>
              <w:bottom w:val="single" w:sz="4" w:space="0" w:color="auto"/>
              <w:right w:val="single" w:sz="4" w:space="0" w:color="auto"/>
            </w:tcBorders>
            <w:noWrap/>
            <w:hideMark/>
          </w:tcPr>
          <w:p w14:paraId="1C234C05" w14:textId="77777777" w:rsidR="004E4D3F" w:rsidRPr="00EC1FA9" w:rsidRDefault="004E4D3F" w:rsidP="00376EFA">
            <w:pPr>
              <w:jc w:val="right"/>
            </w:pPr>
            <w:r w:rsidRPr="00EC1FA9">
              <w:t>4,211</w:t>
            </w:r>
          </w:p>
        </w:tc>
        <w:tc>
          <w:tcPr>
            <w:tcW w:w="433" w:type="pct"/>
            <w:tcBorders>
              <w:top w:val="single" w:sz="4" w:space="0" w:color="auto"/>
              <w:left w:val="single" w:sz="4" w:space="0" w:color="auto"/>
              <w:bottom w:val="single" w:sz="4" w:space="0" w:color="auto"/>
              <w:right w:val="single" w:sz="4" w:space="0" w:color="auto"/>
            </w:tcBorders>
            <w:noWrap/>
            <w:hideMark/>
          </w:tcPr>
          <w:p w14:paraId="11280FE5" w14:textId="77777777" w:rsidR="004E4D3F" w:rsidRPr="00EC1FA9" w:rsidRDefault="004E4D3F" w:rsidP="00376EFA">
            <w:pPr>
              <w:jc w:val="right"/>
            </w:pPr>
            <w:r w:rsidRPr="00EC1FA9">
              <w:t>-155</w:t>
            </w:r>
          </w:p>
        </w:tc>
        <w:tc>
          <w:tcPr>
            <w:tcW w:w="479" w:type="pct"/>
            <w:tcBorders>
              <w:top w:val="single" w:sz="4" w:space="0" w:color="auto"/>
              <w:left w:val="single" w:sz="4" w:space="0" w:color="auto"/>
              <w:bottom w:val="single" w:sz="4" w:space="0" w:color="auto"/>
              <w:right w:val="single" w:sz="4" w:space="0" w:color="auto"/>
            </w:tcBorders>
            <w:noWrap/>
            <w:hideMark/>
          </w:tcPr>
          <w:p w14:paraId="48F680E2" w14:textId="77777777" w:rsidR="004E4D3F" w:rsidRPr="00EC1FA9" w:rsidRDefault="004E4D3F" w:rsidP="00376EFA">
            <w:pPr>
              <w:jc w:val="right"/>
            </w:pPr>
            <w:r w:rsidRPr="00EC1FA9">
              <w:t>-3.7%</w:t>
            </w:r>
          </w:p>
        </w:tc>
      </w:tr>
      <w:tr w:rsidR="004E4D3F" w:rsidRPr="00EC1FA9" w14:paraId="63DBF21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11BA1B0" w14:textId="77777777" w:rsidR="004E4D3F" w:rsidRPr="00EC1FA9" w:rsidRDefault="004E4D3F" w:rsidP="00376EFA">
            <w:r w:rsidRPr="00EC1FA9">
              <w:t>Kentucky</w:t>
            </w:r>
          </w:p>
        </w:tc>
        <w:tc>
          <w:tcPr>
            <w:tcW w:w="611" w:type="pct"/>
            <w:tcBorders>
              <w:top w:val="single" w:sz="4" w:space="0" w:color="auto"/>
              <w:left w:val="single" w:sz="4" w:space="0" w:color="auto"/>
              <w:bottom w:val="single" w:sz="4" w:space="0" w:color="auto"/>
              <w:right w:val="single" w:sz="4" w:space="0" w:color="auto"/>
            </w:tcBorders>
            <w:noWrap/>
            <w:hideMark/>
          </w:tcPr>
          <w:p w14:paraId="0C16B2E2" w14:textId="77777777" w:rsidR="004E4D3F" w:rsidRPr="00EC1FA9" w:rsidRDefault="004E4D3F" w:rsidP="00376EFA">
            <w:pPr>
              <w:jc w:val="right"/>
            </w:pPr>
            <w:r w:rsidRPr="00EC1FA9">
              <w:t>10,650</w:t>
            </w:r>
          </w:p>
        </w:tc>
        <w:tc>
          <w:tcPr>
            <w:tcW w:w="540" w:type="pct"/>
            <w:tcBorders>
              <w:top w:val="single" w:sz="4" w:space="0" w:color="auto"/>
              <w:left w:val="single" w:sz="4" w:space="0" w:color="auto"/>
              <w:bottom w:val="single" w:sz="4" w:space="0" w:color="auto"/>
              <w:right w:val="single" w:sz="4" w:space="0" w:color="auto"/>
            </w:tcBorders>
            <w:noWrap/>
            <w:hideMark/>
          </w:tcPr>
          <w:p w14:paraId="5DD948B0" w14:textId="77777777" w:rsidR="004E4D3F" w:rsidRPr="00EC1FA9" w:rsidRDefault="004E4D3F" w:rsidP="00376EFA">
            <w:pPr>
              <w:jc w:val="right"/>
            </w:pPr>
            <w:r w:rsidRPr="00EC1FA9">
              <w:t>11,040</w:t>
            </w:r>
          </w:p>
        </w:tc>
        <w:tc>
          <w:tcPr>
            <w:tcW w:w="529" w:type="pct"/>
            <w:tcBorders>
              <w:top w:val="single" w:sz="4" w:space="0" w:color="auto"/>
              <w:left w:val="single" w:sz="4" w:space="0" w:color="auto"/>
              <w:bottom w:val="single" w:sz="4" w:space="0" w:color="auto"/>
              <w:right w:val="single" w:sz="4" w:space="0" w:color="auto"/>
            </w:tcBorders>
            <w:noWrap/>
            <w:hideMark/>
          </w:tcPr>
          <w:p w14:paraId="73C677CD" w14:textId="77777777" w:rsidR="004E4D3F" w:rsidRPr="00EC1FA9" w:rsidRDefault="004E4D3F" w:rsidP="00376EFA">
            <w:pPr>
              <w:jc w:val="right"/>
            </w:pPr>
            <w:r w:rsidRPr="00EC1FA9">
              <w:t>-389</w:t>
            </w:r>
          </w:p>
        </w:tc>
        <w:tc>
          <w:tcPr>
            <w:tcW w:w="459" w:type="pct"/>
            <w:tcBorders>
              <w:top w:val="single" w:sz="4" w:space="0" w:color="auto"/>
              <w:left w:val="single" w:sz="4" w:space="0" w:color="auto"/>
              <w:bottom w:val="single" w:sz="4" w:space="0" w:color="auto"/>
              <w:right w:val="single" w:sz="4" w:space="0" w:color="auto"/>
            </w:tcBorders>
            <w:noWrap/>
            <w:hideMark/>
          </w:tcPr>
          <w:p w14:paraId="1FEEFAF2" w14:textId="77777777" w:rsidR="004E4D3F" w:rsidRPr="00EC1FA9" w:rsidRDefault="004E4D3F" w:rsidP="00376EFA">
            <w:pPr>
              <w:jc w:val="right"/>
            </w:pPr>
            <w:r w:rsidRPr="00EC1FA9">
              <w:t>-3.5%</w:t>
            </w:r>
          </w:p>
        </w:tc>
        <w:tc>
          <w:tcPr>
            <w:tcW w:w="456" w:type="pct"/>
            <w:tcBorders>
              <w:top w:val="single" w:sz="4" w:space="0" w:color="auto"/>
              <w:left w:val="single" w:sz="4" w:space="0" w:color="auto"/>
              <w:bottom w:val="single" w:sz="4" w:space="0" w:color="auto"/>
              <w:right w:val="single" w:sz="4" w:space="0" w:color="auto"/>
            </w:tcBorders>
            <w:noWrap/>
            <w:hideMark/>
          </w:tcPr>
          <w:p w14:paraId="2E1DD8FA" w14:textId="77777777" w:rsidR="004E4D3F" w:rsidRPr="00EC1FA9" w:rsidRDefault="004E4D3F" w:rsidP="00376EFA">
            <w:pPr>
              <w:jc w:val="right"/>
            </w:pPr>
            <w:r w:rsidRPr="00EC1FA9">
              <w:t>1,591</w:t>
            </w:r>
          </w:p>
        </w:tc>
        <w:tc>
          <w:tcPr>
            <w:tcW w:w="481" w:type="pct"/>
            <w:tcBorders>
              <w:top w:val="single" w:sz="4" w:space="0" w:color="auto"/>
              <w:left w:val="single" w:sz="4" w:space="0" w:color="auto"/>
              <w:bottom w:val="single" w:sz="4" w:space="0" w:color="auto"/>
              <w:right w:val="single" w:sz="4" w:space="0" w:color="auto"/>
            </w:tcBorders>
            <w:noWrap/>
            <w:hideMark/>
          </w:tcPr>
          <w:p w14:paraId="4A19B81A" w14:textId="77777777" w:rsidR="004E4D3F" w:rsidRPr="00EC1FA9" w:rsidRDefault="004E4D3F" w:rsidP="00376EFA">
            <w:pPr>
              <w:jc w:val="right"/>
            </w:pPr>
            <w:r w:rsidRPr="00EC1FA9">
              <w:t>1,649</w:t>
            </w:r>
          </w:p>
        </w:tc>
        <w:tc>
          <w:tcPr>
            <w:tcW w:w="433" w:type="pct"/>
            <w:tcBorders>
              <w:top w:val="single" w:sz="4" w:space="0" w:color="auto"/>
              <w:left w:val="single" w:sz="4" w:space="0" w:color="auto"/>
              <w:bottom w:val="single" w:sz="4" w:space="0" w:color="auto"/>
              <w:right w:val="single" w:sz="4" w:space="0" w:color="auto"/>
            </w:tcBorders>
            <w:noWrap/>
            <w:hideMark/>
          </w:tcPr>
          <w:p w14:paraId="57B889A5" w14:textId="77777777" w:rsidR="004E4D3F" w:rsidRPr="00EC1FA9" w:rsidRDefault="004E4D3F" w:rsidP="00376EFA">
            <w:pPr>
              <w:jc w:val="right"/>
            </w:pPr>
            <w:r w:rsidRPr="00EC1FA9">
              <w:t>-58</w:t>
            </w:r>
          </w:p>
        </w:tc>
        <w:tc>
          <w:tcPr>
            <w:tcW w:w="479" w:type="pct"/>
            <w:tcBorders>
              <w:top w:val="single" w:sz="4" w:space="0" w:color="auto"/>
              <w:left w:val="single" w:sz="4" w:space="0" w:color="auto"/>
              <w:bottom w:val="single" w:sz="4" w:space="0" w:color="auto"/>
              <w:right w:val="single" w:sz="4" w:space="0" w:color="auto"/>
            </w:tcBorders>
            <w:noWrap/>
            <w:hideMark/>
          </w:tcPr>
          <w:p w14:paraId="5D8574BA" w14:textId="77777777" w:rsidR="004E4D3F" w:rsidRPr="00EC1FA9" w:rsidRDefault="004E4D3F" w:rsidP="00376EFA">
            <w:pPr>
              <w:jc w:val="right"/>
            </w:pPr>
            <w:r w:rsidRPr="00EC1FA9">
              <w:t>-3.5%</w:t>
            </w:r>
          </w:p>
        </w:tc>
      </w:tr>
      <w:tr w:rsidR="004E4D3F" w:rsidRPr="00EC1FA9" w14:paraId="4C84246E"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7E33320" w14:textId="77777777" w:rsidR="004E4D3F" w:rsidRPr="00EC1FA9" w:rsidRDefault="004E4D3F" w:rsidP="00376EFA">
            <w:r w:rsidRPr="00EC1FA9">
              <w:t>Virginia</w:t>
            </w:r>
          </w:p>
        </w:tc>
        <w:tc>
          <w:tcPr>
            <w:tcW w:w="611" w:type="pct"/>
            <w:tcBorders>
              <w:top w:val="single" w:sz="4" w:space="0" w:color="auto"/>
              <w:left w:val="single" w:sz="4" w:space="0" w:color="auto"/>
              <w:bottom w:val="single" w:sz="4" w:space="0" w:color="auto"/>
              <w:right w:val="single" w:sz="4" w:space="0" w:color="auto"/>
            </w:tcBorders>
            <w:noWrap/>
            <w:hideMark/>
          </w:tcPr>
          <w:p w14:paraId="322D1324" w14:textId="77777777" w:rsidR="004E4D3F" w:rsidRPr="00EC1FA9" w:rsidRDefault="004E4D3F" w:rsidP="00376EFA">
            <w:pPr>
              <w:jc w:val="right"/>
            </w:pPr>
            <w:r w:rsidRPr="00EC1FA9">
              <w:t>19,375</w:t>
            </w:r>
          </w:p>
        </w:tc>
        <w:tc>
          <w:tcPr>
            <w:tcW w:w="540" w:type="pct"/>
            <w:tcBorders>
              <w:top w:val="single" w:sz="4" w:space="0" w:color="auto"/>
              <w:left w:val="single" w:sz="4" w:space="0" w:color="auto"/>
              <w:bottom w:val="single" w:sz="4" w:space="0" w:color="auto"/>
              <w:right w:val="single" w:sz="4" w:space="0" w:color="auto"/>
            </w:tcBorders>
            <w:noWrap/>
            <w:hideMark/>
          </w:tcPr>
          <w:p w14:paraId="06440E9E" w14:textId="77777777" w:rsidR="004E4D3F" w:rsidRPr="00EC1FA9" w:rsidRDefault="004E4D3F" w:rsidP="00376EFA">
            <w:pPr>
              <w:jc w:val="right"/>
            </w:pPr>
            <w:r w:rsidRPr="00EC1FA9">
              <w:t>19,997</w:t>
            </w:r>
          </w:p>
        </w:tc>
        <w:tc>
          <w:tcPr>
            <w:tcW w:w="529" w:type="pct"/>
            <w:tcBorders>
              <w:top w:val="single" w:sz="4" w:space="0" w:color="auto"/>
              <w:left w:val="single" w:sz="4" w:space="0" w:color="auto"/>
              <w:bottom w:val="single" w:sz="4" w:space="0" w:color="auto"/>
              <w:right w:val="single" w:sz="4" w:space="0" w:color="auto"/>
            </w:tcBorders>
            <w:noWrap/>
            <w:hideMark/>
          </w:tcPr>
          <w:p w14:paraId="7BF18243" w14:textId="77777777" w:rsidR="004E4D3F" w:rsidRPr="00EC1FA9" w:rsidRDefault="004E4D3F" w:rsidP="00376EFA">
            <w:pPr>
              <w:jc w:val="right"/>
            </w:pPr>
            <w:r w:rsidRPr="00EC1FA9">
              <w:t>-622</w:t>
            </w:r>
          </w:p>
        </w:tc>
        <w:tc>
          <w:tcPr>
            <w:tcW w:w="459" w:type="pct"/>
            <w:tcBorders>
              <w:top w:val="single" w:sz="4" w:space="0" w:color="auto"/>
              <w:left w:val="single" w:sz="4" w:space="0" w:color="auto"/>
              <w:bottom w:val="single" w:sz="4" w:space="0" w:color="auto"/>
              <w:right w:val="single" w:sz="4" w:space="0" w:color="auto"/>
            </w:tcBorders>
            <w:noWrap/>
            <w:hideMark/>
          </w:tcPr>
          <w:p w14:paraId="7B1F2D63" w14:textId="77777777" w:rsidR="004E4D3F" w:rsidRPr="00EC1FA9" w:rsidRDefault="004E4D3F" w:rsidP="00376EFA">
            <w:pPr>
              <w:jc w:val="right"/>
            </w:pPr>
            <w:r w:rsidRPr="00EC1FA9">
              <w:t>-3.1%</w:t>
            </w:r>
          </w:p>
        </w:tc>
        <w:tc>
          <w:tcPr>
            <w:tcW w:w="456" w:type="pct"/>
            <w:tcBorders>
              <w:top w:val="single" w:sz="4" w:space="0" w:color="auto"/>
              <w:left w:val="single" w:sz="4" w:space="0" w:color="auto"/>
              <w:bottom w:val="single" w:sz="4" w:space="0" w:color="auto"/>
              <w:right w:val="single" w:sz="4" w:space="0" w:color="auto"/>
            </w:tcBorders>
            <w:noWrap/>
            <w:hideMark/>
          </w:tcPr>
          <w:p w14:paraId="761D2247" w14:textId="77777777" w:rsidR="004E4D3F" w:rsidRPr="00EC1FA9" w:rsidRDefault="004E4D3F" w:rsidP="00376EFA">
            <w:pPr>
              <w:jc w:val="right"/>
            </w:pPr>
            <w:r w:rsidRPr="00EC1FA9">
              <w:t>3,323</w:t>
            </w:r>
          </w:p>
        </w:tc>
        <w:tc>
          <w:tcPr>
            <w:tcW w:w="481" w:type="pct"/>
            <w:tcBorders>
              <w:top w:val="single" w:sz="4" w:space="0" w:color="auto"/>
              <w:left w:val="single" w:sz="4" w:space="0" w:color="auto"/>
              <w:bottom w:val="single" w:sz="4" w:space="0" w:color="auto"/>
              <w:right w:val="single" w:sz="4" w:space="0" w:color="auto"/>
            </w:tcBorders>
            <w:noWrap/>
            <w:hideMark/>
          </w:tcPr>
          <w:p w14:paraId="56B8EC9C" w14:textId="77777777" w:rsidR="004E4D3F" w:rsidRPr="00EC1FA9" w:rsidRDefault="004E4D3F" w:rsidP="00376EFA">
            <w:pPr>
              <w:jc w:val="right"/>
            </w:pPr>
            <w:r w:rsidRPr="00EC1FA9">
              <w:t>3,430</w:t>
            </w:r>
          </w:p>
        </w:tc>
        <w:tc>
          <w:tcPr>
            <w:tcW w:w="433" w:type="pct"/>
            <w:tcBorders>
              <w:top w:val="single" w:sz="4" w:space="0" w:color="auto"/>
              <w:left w:val="single" w:sz="4" w:space="0" w:color="auto"/>
              <w:bottom w:val="single" w:sz="4" w:space="0" w:color="auto"/>
              <w:right w:val="single" w:sz="4" w:space="0" w:color="auto"/>
            </w:tcBorders>
            <w:noWrap/>
            <w:hideMark/>
          </w:tcPr>
          <w:p w14:paraId="0F5A0F64" w14:textId="77777777" w:rsidR="004E4D3F" w:rsidRPr="00EC1FA9" w:rsidRDefault="004E4D3F" w:rsidP="00376EFA">
            <w:pPr>
              <w:jc w:val="right"/>
            </w:pPr>
            <w:r w:rsidRPr="00EC1FA9">
              <w:t>-107</w:t>
            </w:r>
          </w:p>
        </w:tc>
        <w:tc>
          <w:tcPr>
            <w:tcW w:w="479" w:type="pct"/>
            <w:tcBorders>
              <w:top w:val="single" w:sz="4" w:space="0" w:color="auto"/>
              <w:left w:val="single" w:sz="4" w:space="0" w:color="auto"/>
              <w:bottom w:val="single" w:sz="4" w:space="0" w:color="auto"/>
              <w:right w:val="single" w:sz="4" w:space="0" w:color="auto"/>
            </w:tcBorders>
            <w:noWrap/>
            <w:hideMark/>
          </w:tcPr>
          <w:p w14:paraId="0D0D2654" w14:textId="77777777" w:rsidR="004E4D3F" w:rsidRPr="00EC1FA9" w:rsidRDefault="004E4D3F" w:rsidP="00376EFA">
            <w:pPr>
              <w:jc w:val="right"/>
            </w:pPr>
            <w:r w:rsidRPr="00EC1FA9">
              <w:t>-3.1%</w:t>
            </w:r>
          </w:p>
        </w:tc>
      </w:tr>
      <w:tr w:rsidR="004E4D3F" w:rsidRPr="00EC1FA9" w14:paraId="60FF433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476677B" w14:textId="77777777" w:rsidR="004E4D3F" w:rsidRPr="00EC1FA9" w:rsidRDefault="004E4D3F" w:rsidP="00376EFA">
            <w:r w:rsidRPr="00EC1FA9">
              <w:t>New Hampshire</w:t>
            </w:r>
          </w:p>
        </w:tc>
        <w:tc>
          <w:tcPr>
            <w:tcW w:w="611" w:type="pct"/>
            <w:tcBorders>
              <w:top w:val="single" w:sz="4" w:space="0" w:color="auto"/>
              <w:left w:val="single" w:sz="4" w:space="0" w:color="auto"/>
              <w:bottom w:val="single" w:sz="4" w:space="0" w:color="auto"/>
              <w:right w:val="single" w:sz="4" w:space="0" w:color="auto"/>
            </w:tcBorders>
            <w:noWrap/>
            <w:hideMark/>
          </w:tcPr>
          <w:p w14:paraId="4D6C9327" w14:textId="77777777" w:rsidR="004E4D3F" w:rsidRPr="00EC1FA9" w:rsidRDefault="004E4D3F" w:rsidP="00376EFA">
            <w:pPr>
              <w:jc w:val="right"/>
            </w:pPr>
            <w:r w:rsidRPr="00EC1FA9">
              <w:t>3,017</w:t>
            </w:r>
          </w:p>
        </w:tc>
        <w:tc>
          <w:tcPr>
            <w:tcW w:w="540" w:type="pct"/>
            <w:tcBorders>
              <w:top w:val="single" w:sz="4" w:space="0" w:color="auto"/>
              <w:left w:val="single" w:sz="4" w:space="0" w:color="auto"/>
              <w:bottom w:val="single" w:sz="4" w:space="0" w:color="auto"/>
              <w:right w:val="single" w:sz="4" w:space="0" w:color="auto"/>
            </w:tcBorders>
            <w:noWrap/>
            <w:hideMark/>
          </w:tcPr>
          <w:p w14:paraId="59562538" w14:textId="77777777" w:rsidR="004E4D3F" w:rsidRPr="00EC1FA9" w:rsidRDefault="004E4D3F" w:rsidP="00376EFA">
            <w:pPr>
              <w:jc w:val="right"/>
            </w:pPr>
            <w:r w:rsidRPr="00EC1FA9">
              <w:t>3,099</w:t>
            </w:r>
          </w:p>
        </w:tc>
        <w:tc>
          <w:tcPr>
            <w:tcW w:w="529" w:type="pct"/>
            <w:tcBorders>
              <w:top w:val="single" w:sz="4" w:space="0" w:color="auto"/>
              <w:left w:val="single" w:sz="4" w:space="0" w:color="auto"/>
              <w:bottom w:val="single" w:sz="4" w:space="0" w:color="auto"/>
              <w:right w:val="single" w:sz="4" w:space="0" w:color="auto"/>
            </w:tcBorders>
            <w:noWrap/>
            <w:hideMark/>
          </w:tcPr>
          <w:p w14:paraId="58DEBE51" w14:textId="77777777" w:rsidR="004E4D3F" w:rsidRPr="00EC1FA9" w:rsidRDefault="004E4D3F" w:rsidP="00376EFA">
            <w:pPr>
              <w:jc w:val="right"/>
            </w:pPr>
            <w:r w:rsidRPr="00EC1FA9">
              <w:t>-82</w:t>
            </w:r>
          </w:p>
        </w:tc>
        <w:tc>
          <w:tcPr>
            <w:tcW w:w="459" w:type="pct"/>
            <w:tcBorders>
              <w:top w:val="single" w:sz="4" w:space="0" w:color="auto"/>
              <w:left w:val="single" w:sz="4" w:space="0" w:color="auto"/>
              <w:bottom w:val="single" w:sz="4" w:space="0" w:color="auto"/>
              <w:right w:val="single" w:sz="4" w:space="0" w:color="auto"/>
            </w:tcBorders>
            <w:noWrap/>
            <w:hideMark/>
          </w:tcPr>
          <w:p w14:paraId="7438159F"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26A259B1" w14:textId="77777777" w:rsidR="004E4D3F" w:rsidRPr="00EC1FA9" w:rsidRDefault="004E4D3F" w:rsidP="00376EFA">
            <w:pPr>
              <w:jc w:val="right"/>
            </w:pPr>
            <w:r w:rsidRPr="00EC1FA9">
              <w:t>329</w:t>
            </w:r>
          </w:p>
        </w:tc>
        <w:tc>
          <w:tcPr>
            <w:tcW w:w="481" w:type="pct"/>
            <w:tcBorders>
              <w:top w:val="single" w:sz="4" w:space="0" w:color="auto"/>
              <w:left w:val="single" w:sz="4" w:space="0" w:color="auto"/>
              <w:bottom w:val="single" w:sz="4" w:space="0" w:color="auto"/>
              <w:right w:val="single" w:sz="4" w:space="0" w:color="auto"/>
            </w:tcBorders>
            <w:noWrap/>
            <w:hideMark/>
          </w:tcPr>
          <w:p w14:paraId="3D57A88D" w14:textId="77777777" w:rsidR="004E4D3F" w:rsidRPr="00EC1FA9" w:rsidRDefault="004E4D3F" w:rsidP="00376EFA">
            <w:pPr>
              <w:jc w:val="right"/>
            </w:pPr>
            <w:r w:rsidRPr="00EC1FA9">
              <w:t>338</w:t>
            </w:r>
          </w:p>
        </w:tc>
        <w:tc>
          <w:tcPr>
            <w:tcW w:w="433" w:type="pct"/>
            <w:tcBorders>
              <w:top w:val="single" w:sz="4" w:space="0" w:color="auto"/>
              <w:left w:val="single" w:sz="4" w:space="0" w:color="auto"/>
              <w:bottom w:val="single" w:sz="4" w:space="0" w:color="auto"/>
              <w:right w:val="single" w:sz="4" w:space="0" w:color="auto"/>
            </w:tcBorders>
            <w:noWrap/>
            <w:hideMark/>
          </w:tcPr>
          <w:p w14:paraId="66EA0D7A" w14:textId="77777777" w:rsidR="004E4D3F" w:rsidRPr="00EC1FA9" w:rsidRDefault="004E4D3F" w:rsidP="00376EFA">
            <w:pPr>
              <w:jc w:val="right"/>
            </w:pPr>
            <w:r w:rsidRPr="00EC1FA9">
              <w:t>-9</w:t>
            </w:r>
          </w:p>
        </w:tc>
        <w:tc>
          <w:tcPr>
            <w:tcW w:w="479" w:type="pct"/>
            <w:tcBorders>
              <w:top w:val="single" w:sz="4" w:space="0" w:color="auto"/>
              <w:left w:val="single" w:sz="4" w:space="0" w:color="auto"/>
              <w:bottom w:val="single" w:sz="4" w:space="0" w:color="auto"/>
              <w:right w:val="single" w:sz="4" w:space="0" w:color="auto"/>
            </w:tcBorders>
            <w:noWrap/>
            <w:hideMark/>
          </w:tcPr>
          <w:p w14:paraId="3C13DC82" w14:textId="77777777" w:rsidR="004E4D3F" w:rsidRPr="00EC1FA9" w:rsidRDefault="004E4D3F" w:rsidP="00376EFA">
            <w:pPr>
              <w:jc w:val="right"/>
            </w:pPr>
            <w:r w:rsidRPr="00EC1FA9">
              <w:t>-2.6%</w:t>
            </w:r>
          </w:p>
        </w:tc>
      </w:tr>
      <w:tr w:rsidR="004E4D3F" w:rsidRPr="00EC1FA9" w14:paraId="2A0132F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BC35719" w14:textId="77777777" w:rsidR="004E4D3F" w:rsidRPr="00EC1FA9" w:rsidRDefault="004E4D3F" w:rsidP="00376EFA">
            <w:r w:rsidRPr="00EC1FA9">
              <w:t>Arkansas</w:t>
            </w:r>
          </w:p>
        </w:tc>
        <w:tc>
          <w:tcPr>
            <w:tcW w:w="611" w:type="pct"/>
            <w:tcBorders>
              <w:top w:val="single" w:sz="4" w:space="0" w:color="auto"/>
              <w:left w:val="single" w:sz="4" w:space="0" w:color="auto"/>
              <w:bottom w:val="single" w:sz="4" w:space="0" w:color="auto"/>
              <w:right w:val="single" w:sz="4" w:space="0" w:color="auto"/>
            </w:tcBorders>
            <w:noWrap/>
            <w:hideMark/>
          </w:tcPr>
          <w:p w14:paraId="4FF12F0D" w14:textId="77777777" w:rsidR="004E4D3F" w:rsidRPr="00EC1FA9" w:rsidRDefault="004E4D3F" w:rsidP="00376EFA">
            <w:pPr>
              <w:jc w:val="right"/>
            </w:pPr>
            <w:r w:rsidRPr="00EC1FA9">
              <w:t>7,476</w:t>
            </w:r>
          </w:p>
        </w:tc>
        <w:tc>
          <w:tcPr>
            <w:tcW w:w="540" w:type="pct"/>
            <w:tcBorders>
              <w:top w:val="single" w:sz="4" w:space="0" w:color="auto"/>
              <w:left w:val="single" w:sz="4" w:space="0" w:color="auto"/>
              <w:bottom w:val="single" w:sz="4" w:space="0" w:color="auto"/>
              <w:right w:val="single" w:sz="4" w:space="0" w:color="auto"/>
            </w:tcBorders>
            <w:noWrap/>
            <w:hideMark/>
          </w:tcPr>
          <w:p w14:paraId="72A6DECF" w14:textId="77777777" w:rsidR="004E4D3F" w:rsidRPr="00EC1FA9" w:rsidRDefault="004E4D3F" w:rsidP="00376EFA">
            <w:pPr>
              <w:jc w:val="right"/>
            </w:pPr>
            <w:r w:rsidRPr="00EC1FA9">
              <w:t>7,675</w:t>
            </w:r>
          </w:p>
        </w:tc>
        <w:tc>
          <w:tcPr>
            <w:tcW w:w="529" w:type="pct"/>
            <w:tcBorders>
              <w:top w:val="single" w:sz="4" w:space="0" w:color="auto"/>
              <w:left w:val="single" w:sz="4" w:space="0" w:color="auto"/>
              <w:bottom w:val="single" w:sz="4" w:space="0" w:color="auto"/>
              <w:right w:val="single" w:sz="4" w:space="0" w:color="auto"/>
            </w:tcBorders>
            <w:noWrap/>
            <w:hideMark/>
          </w:tcPr>
          <w:p w14:paraId="06BEAA48" w14:textId="77777777" w:rsidR="004E4D3F" w:rsidRPr="00EC1FA9" w:rsidRDefault="004E4D3F" w:rsidP="00376EFA">
            <w:pPr>
              <w:jc w:val="right"/>
            </w:pPr>
            <w:r w:rsidRPr="00EC1FA9">
              <w:t>-199</w:t>
            </w:r>
          </w:p>
        </w:tc>
        <w:tc>
          <w:tcPr>
            <w:tcW w:w="459" w:type="pct"/>
            <w:tcBorders>
              <w:top w:val="single" w:sz="4" w:space="0" w:color="auto"/>
              <w:left w:val="single" w:sz="4" w:space="0" w:color="auto"/>
              <w:bottom w:val="single" w:sz="4" w:space="0" w:color="auto"/>
              <w:right w:val="single" w:sz="4" w:space="0" w:color="auto"/>
            </w:tcBorders>
            <w:noWrap/>
            <w:hideMark/>
          </w:tcPr>
          <w:p w14:paraId="5B974207"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4CCF762" w14:textId="77777777" w:rsidR="004E4D3F" w:rsidRPr="00EC1FA9" w:rsidRDefault="004E4D3F" w:rsidP="00376EFA">
            <w:pPr>
              <w:jc w:val="right"/>
            </w:pPr>
            <w:r w:rsidRPr="00EC1FA9">
              <w:t>864</w:t>
            </w:r>
          </w:p>
        </w:tc>
        <w:tc>
          <w:tcPr>
            <w:tcW w:w="481" w:type="pct"/>
            <w:tcBorders>
              <w:top w:val="single" w:sz="4" w:space="0" w:color="auto"/>
              <w:left w:val="single" w:sz="4" w:space="0" w:color="auto"/>
              <w:bottom w:val="single" w:sz="4" w:space="0" w:color="auto"/>
              <w:right w:val="single" w:sz="4" w:space="0" w:color="auto"/>
            </w:tcBorders>
            <w:noWrap/>
            <w:hideMark/>
          </w:tcPr>
          <w:p w14:paraId="563B5992" w14:textId="77777777" w:rsidR="004E4D3F" w:rsidRPr="00EC1FA9" w:rsidRDefault="004E4D3F" w:rsidP="00376EFA">
            <w:pPr>
              <w:jc w:val="right"/>
            </w:pPr>
            <w:r w:rsidRPr="00EC1FA9">
              <w:t>887</w:t>
            </w:r>
          </w:p>
        </w:tc>
        <w:tc>
          <w:tcPr>
            <w:tcW w:w="433" w:type="pct"/>
            <w:tcBorders>
              <w:top w:val="single" w:sz="4" w:space="0" w:color="auto"/>
              <w:left w:val="single" w:sz="4" w:space="0" w:color="auto"/>
              <w:bottom w:val="single" w:sz="4" w:space="0" w:color="auto"/>
              <w:right w:val="single" w:sz="4" w:space="0" w:color="auto"/>
            </w:tcBorders>
            <w:noWrap/>
            <w:hideMark/>
          </w:tcPr>
          <w:p w14:paraId="3DE81041" w14:textId="77777777" w:rsidR="004E4D3F" w:rsidRPr="00EC1FA9" w:rsidRDefault="004E4D3F" w:rsidP="00376EFA">
            <w:pPr>
              <w:jc w:val="right"/>
            </w:pPr>
            <w:r w:rsidRPr="00EC1FA9">
              <w:t>-23</w:t>
            </w:r>
          </w:p>
        </w:tc>
        <w:tc>
          <w:tcPr>
            <w:tcW w:w="479" w:type="pct"/>
            <w:tcBorders>
              <w:top w:val="single" w:sz="4" w:space="0" w:color="auto"/>
              <w:left w:val="single" w:sz="4" w:space="0" w:color="auto"/>
              <w:bottom w:val="single" w:sz="4" w:space="0" w:color="auto"/>
              <w:right w:val="single" w:sz="4" w:space="0" w:color="auto"/>
            </w:tcBorders>
            <w:noWrap/>
            <w:hideMark/>
          </w:tcPr>
          <w:p w14:paraId="0AC45BC4" w14:textId="77777777" w:rsidR="004E4D3F" w:rsidRPr="00EC1FA9" w:rsidRDefault="004E4D3F" w:rsidP="00376EFA">
            <w:pPr>
              <w:jc w:val="right"/>
            </w:pPr>
            <w:r w:rsidRPr="00EC1FA9">
              <w:t>-2.6%</w:t>
            </w:r>
          </w:p>
        </w:tc>
      </w:tr>
      <w:tr w:rsidR="004E4D3F" w:rsidRPr="00EC1FA9" w14:paraId="02227B9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B0DE403" w14:textId="77777777" w:rsidR="004E4D3F" w:rsidRPr="00EC1FA9" w:rsidRDefault="004E4D3F" w:rsidP="00376EFA">
            <w:r w:rsidRPr="00EC1FA9">
              <w:t>Massachusetts</w:t>
            </w:r>
          </w:p>
        </w:tc>
        <w:tc>
          <w:tcPr>
            <w:tcW w:w="611" w:type="pct"/>
            <w:tcBorders>
              <w:top w:val="single" w:sz="4" w:space="0" w:color="auto"/>
              <w:left w:val="single" w:sz="4" w:space="0" w:color="auto"/>
              <w:bottom w:val="single" w:sz="4" w:space="0" w:color="auto"/>
              <w:right w:val="single" w:sz="4" w:space="0" w:color="auto"/>
            </w:tcBorders>
            <w:noWrap/>
            <w:hideMark/>
          </w:tcPr>
          <w:p w14:paraId="2EF1013C" w14:textId="77777777" w:rsidR="004E4D3F" w:rsidRPr="00EC1FA9" w:rsidRDefault="004E4D3F" w:rsidP="00376EFA">
            <w:pPr>
              <w:jc w:val="right"/>
            </w:pPr>
            <w:r w:rsidRPr="00EC1FA9">
              <w:t>14,910</w:t>
            </w:r>
          </w:p>
        </w:tc>
        <w:tc>
          <w:tcPr>
            <w:tcW w:w="540" w:type="pct"/>
            <w:tcBorders>
              <w:top w:val="single" w:sz="4" w:space="0" w:color="auto"/>
              <w:left w:val="single" w:sz="4" w:space="0" w:color="auto"/>
              <w:bottom w:val="single" w:sz="4" w:space="0" w:color="auto"/>
              <w:right w:val="single" w:sz="4" w:space="0" w:color="auto"/>
            </w:tcBorders>
            <w:noWrap/>
            <w:hideMark/>
          </w:tcPr>
          <w:p w14:paraId="6EC932D6" w14:textId="77777777" w:rsidR="004E4D3F" w:rsidRPr="00EC1FA9" w:rsidRDefault="004E4D3F" w:rsidP="00376EFA">
            <w:pPr>
              <w:jc w:val="right"/>
            </w:pPr>
            <w:r w:rsidRPr="00EC1FA9">
              <w:t>15,307</w:t>
            </w:r>
          </w:p>
        </w:tc>
        <w:tc>
          <w:tcPr>
            <w:tcW w:w="529" w:type="pct"/>
            <w:tcBorders>
              <w:top w:val="single" w:sz="4" w:space="0" w:color="auto"/>
              <w:left w:val="single" w:sz="4" w:space="0" w:color="auto"/>
              <w:bottom w:val="single" w:sz="4" w:space="0" w:color="auto"/>
              <w:right w:val="single" w:sz="4" w:space="0" w:color="auto"/>
            </w:tcBorders>
            <w:noWrap/>
            <w:hideMark/>
          </w:tcPr>
          <w:p w14:paraId="37B025FE" w14:textId="77777777" w:rsidR="004E4D3F" w:rsidRPr="00EC1FA9" w:rsidRDefault="004E4D3F" w:rsidP="00376EFA">
            <w:pPr>
              <w:jc w:val="right"/>
            </w:pPr>
            <w:r w:rsidRPr="00EC1FA9">
              <w:t>-396</w:t>
            </w:r>
          </w:p>
        </w:tc>
        <w:tc>
          <w:tcPr>
            <w:tcW w:w="459" w:type="pct"/>
            <w:tcBorders>
              <w:top w:val="single" w:sz="4" w:space="0" w:color="auto"/>
              <w:left w:val="single" w:sz="4" w:space="0" w:color="auto"/>
              <w:bottom w:val="single" w:sz="4" w:space="0" w:color="auto"/>
              <w:right w:val="single" w:sz="4" w:space="0" w:color="auto"/>
            </w:tcBorders>
            <w:noWrap/>
            <w:hideMark/>
          </w:tcPr>
          <w:p w14:paraId="7BAE4AA0"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871D5A8" w14:textId="77777777" w:rsidR="004E4D3F" w:rsidRPr="00EC1FA9" w:rsidRDefault="004E4D3F" w:rsidP="00376EFA">
            <w:pPr>
              <w:jc w:val="right"/>
            </w:pPr>
            <w:r w:rsidRPr="00EC1FA9">
              <w:t>2,473</w:t>
            </w:r>
          </w:p>
        </w:tc>
        <w:tc>
          <w:tcPr>
            <w:tcW w:w="481" w:type="pct"/>
            <w:tcBorders>
              <w:top w:val="single" w:sz="4" w:space="0" w:color="auto"/>
              <w:left w:val="single" w:sz="4" w:space="0" w:color="auto"/>
              <w:bottom w:val="single" w:sz="4" w:space="0" w:color="auto"/>
              <w:right w:val="single" w:sz="4" w:space="0" w:color="auto"/>
            </w:tcBorders>
            <w:noWrap/>
            <w:hideMark/>
          </w:tcPr>
          <w:p w14:paraId="721E7FD8" w14:textId="77777777" w:rsidR="004E4D3F" w:rsidRPr="00EC1FA9" w:rsidRDefault="004E4D3F" w:rsidP="00376EFA">
            <w:pPr>
              <w:jc w:val="right"/>
            </w:pPr>
            <w:r w:rsidRPr="00EC1FA9">
              <w:t>2,539</w:t>
            </w:r>
          </w:p>
        </w:tc>
        <w:tc>
          <w:tcPr>
            <w:tcW w:w="433" w:type="pct"/>
            <w:tcBorders>
              <w:top w:val="single" w:sz="4" w:space="0" w:color="auto"/>
              <w:left w:val="single" w:sz="4" w:space="0" w:color="auto"/>
              <w:bottom w:val="single" w:sz="4" w:space="0" w:color="auto"/>
              <w:right w:val="single" w:sz="4" w:space="0" w:color="auto"/>
            </w:tcBorders>
            <w:noWrap/>
            <w:hideMark/>
          </w:tcPr>
          <w:p w14:paraId="171B7E4D" w14:textId="77777777" w:rsidR="004E4D3F" w:rsidRPr="00EC1FA9" w:rsidRDefault="004E4D3F" w:rsidP="00376EFA">
            <w:pPr>
              <w:jc w:val="right"/>
            </w:pPr>
            <w:r w:rsidRPr="00EC1FA9">
              <w:t>-66</w:t>
            </w:r>
          </w:p>
        </w:tc>
        <w:tc>
          <w:tcPr>
            <w:tcW w:w="479" w:type="pct"/>
            <w:tcBorders>
              <w:top w:val="single" w:sz="4" w:space="0" w:color="auto"/>
              <w:left w:val="single" w:sz="4" w:space="0" w:color="auto"/>
              <w:bottom w:val="single" w:sz="4" w:space="0" w:color="auto"/>
              <w:right w:val="single" w:sz="4" w:space="0" w:color="auto"/>
            </w:tcBorders>
            <w:noWrap/>
            <w:hideMark/>
          </w:tcPr>
          <w:p w14:paraId="14C91B21" w14:textId="77777777" w:rsidR="004E4D3F" w:rsidRPr="00EC1FA9" w:rsidRDefault="004E4D3F" w:rsidP="00376EFA">
            <w:pPr>
              <w:jc w:val="right"/>
            </w:pPr>
            <w:r w:rsidRPr="00EC1FA9">
              <w:t>-2.6%</w:t>
            </w:r>
          </w:p>
        </w:tc>
      </w:tr>
      <w:tr w:rsidR="004E4D3F" w:rsidRPr="00EC1FA9" w14:paraId="03E4188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FEBDE9D" w14:textId="77777777" w:rsidR="004E4D3F" w:rsidRPr="00EC1FA9" w:rsidRDefault="004E4D3F" w:rsidP="00376EFA">
            <w:r w:rsidRPr="00EC1FA9">
              <w:lastRenderedPageBreak/>
              <w:t>South Carolina</w:t>
            </w:r>
          </w:p>
        </w:tc>
        <w:tc>
          <w:tcPr>
            <w:tcW w:w="611" w:type="pct"/>
            <w:tcBorders>
              <w:top w:val="single" w:sz="4" w:space="0" w:color="auto"/>
              <w:left w:val="single" w:sz="4" w:space="0" w:color="auto"/>
              <w:bottom w:val="single" w:sz="4" w:space="0" w:color="auto"/>
              <w:right w:val="single" w:sz="4" w:space="0" w:color="auto"/>
            </w:tcBorders>
            <w:noWrap/>
            <w:hideMark/>
          </w:tcPr>
          <w:p w14:paraId="16C824ED" w14:textId="77777777" w:rsidR="004E4D3F" w:rsidRPr="00EC1FA9" w:rsidRDefault="004E4D3F" w:rsidP="00376EFA">
            <w:pPr>
              <w:jc w:val="right"/>
            </w:pPr>
            <w:r w:rsidRPr="00EC1FA9">
              <w:t>11,354</w:t>
            </w:r>
          </w:p>
        </w:tc>
        <w:tc>
          <w:tcPr>
            <w:tcW w:w="540" w:type="pct"/>
            <w:tcBorders>
              <w:top w:val="single" w:sz="4" w:space="0" w:color="auto"/>
              <w:left w:val="single" w:sz="4" w:space="0" w:color="auto"/>
              <w:bottom w:val="single" w:sz="4" w:space="0" w:color="auto"/>
              <w:right w:val="single" w:sz="4" w:space="0" w:color="auto"/>
            </w:tcBorders>
            <w:noWrap/>
            <w:hideMark/>
          </w:tcPr>
          <w:p w14:paraId="173D5445" w14:textId="77777777" w:rsidR="004E4D3F" w:rsidRPr="00EC1FA9" w:rsidRDefault="004E4D3F" w:rsidP="00376EFA">
            <w:pPr>
              <w:jc w:val="right"/>
            </w:pPr>
            <w:r w:rsidRPr="00EC1FA9">
              <w:t>11,656</w:t>
            </w:r>
          </w:p>
        </w:tc>
        <w:tc>
          <w:tcPr>
            <w:tcW w:w="529" w:type="pct"/>
            <w:tcBorders>
              <w:top w:val="single" w:sz="4" w:space="0" w:color="auto"/>
              <w:left w:val="single" w:sz="4" w:space="0" w:color="auto"/>
              <w:bottom w:val="single" w:sz="4" w:space="0" w:color="auto"/>
              <w:right w:val="single" w:sz="4" w:space="0" w:color="auto"/>
            </w:tcBorders>
            <w:noWrap/>
            <w:hideMark/>
          </w:tcPr>
          <w:p w14:paraId="26D68913" w14:textId="77777777" w:rsidR="004E4D3F" w:rsidRPr="00EC1FA9" w:rsidRDefault="004E4D3F" w:rsidP="00376EFA">
            <w:pPr>
              <w:jc w:val="right"/>
            </w:pPr>
            <w:r w:rsidRPr="00EC1FA9">
              <w:t>-302</w:t>
            </w:r>
          </w:p>
        </w:tc>
        <w:tc>
          <w:tcPr>
            <w:tcW w:w="459" w:type="pct"/>
            <w:tcBorders>
              <w:top w:val="single" w:sz="4" w:space="0" w:color="auto"/>
              <w:left w:val="single" w:sz="4" w:space="0" w:color="auto"/>
              <w:bottom w:val="single" w:sz="4" w:space="0" w:color="auto"/>
              <w:right w:val="single" w:sz="4" w:space="0" w:color="auto"/>
            </w:tcBorders>
            <w:noWrap/>
            <w:hideMark/>
          </w:tcPr>
          <w:p w14:paraId="0F55659D"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A27E4FE" w14:textId="77777777" w:rsidR="004E4D3F" w:rsidRPr="00EC1FA9" w:rsidRDefault="004E4D3F" w:rsidP="00376EFA">
            <w:pPr>
              <w:jc w:val="right"/>
            </w:pPr>
            <w:r w:rsidRPr="00EC1FA9">
              <w:t>1,254</w:t>
            </w:r>
          </w:p>
        </w:tc>
        <w:tc>
          <w:tcPr>
            <w:tcW w:w="481" w:type="pct"/>
            <w:tcBorders>
              <w:top w:val="single" w:sz="4" w:space="0" w:color="auto"/>
              <w:left w:val="single" w:sz="4" w:space="0" w:color="auto"/>
              <w:bottom w:val="single" w:sz="4" w:space="0" w:color="auto"/>
              <w:right w:val="single" w:sz="4" w:space="0" w:color="auto"/>
            </w:tcBorders>
            <w:noWrap/>
            <w:hideMark/>
          </w:tcPr>
          <w:p w14:paraId="4788BD83" w14:textId="77777777" w:rsidR="004E4D3F" w:rsidRPr="00EC1FA9" w:rsidRDefault="004E4D3F" w:rsidP="00376EFA">
            <w:pPr>
              <w:jc w:val="right"/>
            </w:pPr>
            <w:r w:rsidRPr="00EC1FA9">
              <w:t>1,287</w:t>
            </w:r>
          </w:p>
        </w:tc>
        <w:tc>
          <w:tcPr>
            <w:tcW w:w="433" w:type="pct"/>
            <w:tcBorders>
              <w:top w:val="single" w:sz="4" w:space="0" w:color="auto"/>
              <w:left w:val="single" w:sz="4" w:space="0" w:color="auto"/>
              <w:bottom w:val="single" w:sz="4" w:space="0" w:color="auto"/>
              <w:right w:val="single" w:sz="4" w:space="0" w:color="auto"/>
            </w:tcBorders>
            <w:noWrap/>
            <w:hideMark/>
          </w:tcPr>
          <w:p w14:paraId="63DB313D" w14:textId="77777777" w:rsidR="004E4D3F" w:rsidRPr="00EC1FA9" w:rsidRDefault="004E4D3F" w:rsidP="00376EFA">
            <w:pPr>
              <w:jc w:val="right"/>
            </w:pPr>
            <w:r w:rsidRPr="00EC1FA9">
              <w:t>-33</w:t>
            </w:r>
          </w:p>
        </w:tc>
        <w:tc>
          <w:tcPr>
            <w:tcW w:w="479" w:type="pct"/>
            <w:tcBorders>
              <w:top w:val="single" w:sz="4" w:space="0" w:color="auto"/>
              <w:left w:val="single" w:sz="4" w:space="0" w:color="auto"/>
              <w:bottom w:val="single" w:sz="4" w:space="0" w:color="auto"/>
              <w:right w:val="single" w:sz="4" w:space="0" w:color="auto"/>
            </w:tcBorders>
            <w:noWrap/>
            <w:hideMark/>
          </w:tcPr>
          <w:p w14:paraId="6AFCEB84" w14:textId="77777777" w:rsidR="004E4D3F" w:rsidRPr="00EC1FA9" w:rsidRDefault="004E4D3F" w:rsidP="00376EFA">
            <w:pPr>
              <w:jc w:val="right"/>
            </w:pPr>
            <w:r w:rsidRPr="00EC1FA9">
              <w:t>-2.6%</w:t>
            </w:r>
          </w:p>
        </w:tc>
      </w:tr>
      <w:tr w:rsidR="004E4D3F" w:rsidRPr="00EC1FA9" w14:paraId="0205860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08E746C" w14:textId="77777777" w:rsidR="004E4D3F" w:rsidRPr="00EC1FA9" w:rsidRDefault="004E4D3F" w:rsidP="00376EFA">
            <w:r w:rsidRPr="00EC1FA9">
              <w:t>Tennessee</w:t>
            </w:r>
          </w:p>
        </w:tc>
        <w:tc>
          <w:tcPr>
            <w:tcW w:w="611" w:type="pct"/>
            <w:tcBorders>
              <w:top w:val="single" w:sz="4" w:space="0" w:color="auto"/>
              <w:left w:val="single" w:sz="4" w:space="0" w:color="auto"/>
              <w:bottom w:val="single" w:sz="4" w:space="0" w:color="auto"/>
              <w:right w:val="single" w:sz="4" w:space="0" w:color="auto"/>
            </w:tcBorders>
            <w:noWrap/>
            <w:hideMark/>
          </w:tcPr>
          <w:p w14:paraId="54152A9A" w14:textId="77777777" w:rsidR="004E4D3F" w:rsidRPr="00EC1FA9" w:rsidRDefault="004E4D3F" w:rsidP="00376EFA">
            <w:pPr>
              <w:jc w:val="right"/>
            </w:pPr>
            <w:r w:rsidRPr="00EC1FA9">
              <w:t>15,720</w:t>
            </w:r>
          </w:p>
        </w:tc>
        <w:tc>
          <w:tcPr>
            <w:tcW w:w="540" w:type="pct"/>
            <w:tcBorders>
              <w:top w:val="single" w:sz="4" w:space="0" w:color="auto"/>
              <w:left w:val="single" w:sz="4" w:space="0" w:color="auto"/>
              <w:bottom w:val="single" w:sz="4" w:space="0" w:color="auto"/>
              <w:right w:val="single" w:sz="4" w:space="0" w:color="auto"/>
            </w:tcBorders>
            <w:noWrap/>
            <w:hideMark/>
          </w:tcPr>
          <w:p w14:paraId="4B1027D7" w14:textId="77777777" w:rsidR="004E4D3F" w:rsidRPr="00EC1FA9" w:rsidRDefault="004E4D3F" w:rsidP="00376EFA">
            <w:pPr>
              <w:jc w:val="right"/>
            </w:pPr>
            <w:r w:rsidRPr="00EC1FA9">
              <w:t>16,138</w:t>
            </w:r>
          </w:p>
        </w:tc>
        <w:tc>
          <w:tcPr>
            <w:tcW w:w="529" w:type="pct"/>
            <w:tcBorders>
              <w:top w:val="single" w:sz="4" w:space="0" w:color="auto"/>
              <w:left w:val="single" w:sz="4" w:space="0" w:color="auto"/>
              <w:bottom w:val="single" w:sz="4" w:space="0" w:color="auto"/>
              <w:right w:val="single" w:sz="4" w:space="0" w:color="auto"/>
            </w:tcBorders>
            <w:noWrap/>
            <w:hideMark/>
          </w:tcPr>
          <w:p w14:paraId="45D55166" w14:textId="77777777" w:rsidR="004E4D3F" w:rsidRPr="00EC1FA9" w:rsidRDefault="004E4D3F" w:rsidP="00376EFA">
            <w:pPr>
              <w:jc w:val="right"/>
            </w:pPr>
            <w:r w:rsidRPr="00EC1FA9">
              <w:t>-418</w:t>
            </w:r>
          </w:p>
        </w:tc>
        <w:tc>
          <w:tcPr>
            <w:tcW w:w="459" w:type="pct"/>
            <w:tcBorders>
              <w:top w:val="single" w:sz="4" w:space="0" w:color="auto"/>
              <w:left w:val="single" w:sz="4" w:space="0" w:color="auto"/>
              <w:bottom w:val="single" w:sz="4" w:space="0" w:color="auto"/>
              <w:right w:val="single" w:sz="4" w:space="0" w:color="auto"/>
            </w:tcBorders>
            <w:noWrap/>
            <w:hideMark/>
          </w:tcPr>
          <w:p w14:paraId="23A09E48"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3E4FD08" w14:textId="77777777" w:rsidR="004E4D3F" w:rsidRPr="00EC1FA9" w:rsidRDefault="004E4D3F" w:rsidP="00376EFA">
            <w:pPr>
              <w:jc w:val="right"/>
            </w:pPr>
            <w:r w:rsidRPr="00EC1FA9">
              <w:t>2,438</w:t>
            </w:r>
          </w:p>
        </w:tc>
        <w:tc>
          <w:tcPr>
            <w:tcW w:w="481" w:type="pct"/>
            <w:tcBorders>
              <w:top w:val="single" w:sz="4" w:space="0" w:color="auto"/>
              <w:left w:val="single" w:sz="4" w:space="0" w:color="auto"/>
              <w:bottom w:val="single" w:sz="4" w:space="0" w:color="auto"/>
              <w:right w:val="single" w:sz="4" w:space="0" w:color="auto"/>
            </w:tcBorders>
            <w:noWrap/>
            <w:hideMark/>
          </w:tcPr>
          <w:p w14:paraId="62CC03AE" w14:textId="77777777" w:rsidR="004E4D3F" w:rsidRPr="00EC1FA9" w:rsidRDefault="004E4D3F" w:rsidP="00376EFA">
            <w:pPr>
              <w:jc w:val="right"/>
            </w:pPr>
            <w:r w:rsidRPr="00EC1FA9">
              <w:t>2,503</w:t>
            </w:r>
          </w:p>
        </w:tc>
        <w:tc>
          <w:tcPr>
            <w:tcW w:w="433" w:type="pct"/>
            <w:tcBorders>
              <w:top w:val="single" w:sz="4" w:space="0" w:color="auto"/>
              <w:left w:val="single" w:sz="4" w:space="0" w:color="auto"/>
              <w:bottom w:val="single" w:sz="4" w:space="0" w:color="auto"/>
              <w:right w:val="single" w:sz="4" w:space="0" w:color="auto"/>
            </w:tcBorders>
            <w:noWrap/>
            <w:hideMark/>
          </w:tcPr>
          <w:p w14:paraId="47B61A01" w14:textId="77777777" w:rsidR="004E4D3F" w:rsidRPr="00EC1FA9" w:rsidRDefault="004E4D3F" w:rsidP="00376EFA">
            <w:pPr>
              <w:jc w:val="right"/>
            </w:pPr>
            <w:r w:rsidRPr="00EC1FA9">
              <w:t>-65</w:t>
            </w:r>
          </w:p>
        </w:tc>
        <w:tc>
          <w:tcPr>
            <w:tcW w:w="479" w:type="pct"/>
            <w:tcBorders>
              <w:top w:val="single" w:sz="4" w:space="0" w:color="auto"/>
              <w:left w:val="single" w:sz="4" w:space="0" w:color="auto"/>
              <w:bottom w:val="single" w:sz="4" w:space="0" w:color="auto"/>
              <w:right w:val="single" w:sz="4" w:space="0" w:color="auto"/>
            </w:tcBorders>
            <w:noWrap/>
            <w:hideMark/>
          </w:tcPr>
          <w:p w14:paraId="30107281" w14:textId="77777777" w:rsidR="004E4D3F" w:rsidRPr="00EC1FA9" w:rsidRDefault="004E4D3F" w:rsidP="00376EFA">
            <w:pPr>
              <w:jc w:val="right"/>
            </w:pPr>
            <w:r w:rsidRPr="00EC1FA9">
              <w:t>-2.6%</w:t>
            </w:r>
          </w:p>
        </w:tc>
      </w:tr>
      <w:tr w:rsidR="004E4D3F" w:rsidRPr="00EC1FA9" w14:paraId="1729697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8F44344" w14:textId="77777777" w:rsidR="004E4D3F" w:rsidRPr="00EC1FA9" w:rsidRDefault="004E4D3F" w:rsidP="00376EFA">
            <w:r w:rsidRPr="00EC1FA9">
              <w:t>South Dakota</w:t>
            </w:r>
          </w:p>
        </w:tc>
        <w:tc>
          <w:tcPr>
            <w:tcW w:w="611" w:type="pct"/>
            <w:tcBorders>
              <w:top w:val="single" w:sz="4" w:space="0" w:color="auto"/>
              <w:left w:val="single" w:sz="4" w:space="0" w:color="auto"/>
              <w:bottom w:val="single" w:sz="4" w:space="0" w:color="auto"/>
              <w:right w:val="single" w:sz="4" w:space="0" w:color="auto"/>
            </w:tcBorders>
            <w:noWrap/>
            <w:hideMark/>
          </w:tcPr>
          <w:p w14:paraId="3DC5576E" w14:textId="77777777" w:rsidR="004E4D3F" w:rsidRPr="00EC1FA9" w:rsidRDefault="004E4D3F" w:rsidP="00376EFA">
            <w:pPr>
              <w:jc w:val="right"/>
            </w:pPr>
            <w:r w:rsidRPr="00EC1FA9">
              <w:t>2,131</w:t>
            </w:r>
          </w:p>
        </w:tc>
        <w:tc>
          <w:tcPr>
            <w:tcW w:w="540" w:type="pct"/>
            <w:tcBorders>
              <w:top w:val="single" w:sz="4" w:space="0" w:color="auto"/>
              <w:left w:val="single" w:sz="4" w:space="0" w:color="auto"/>
              <w:bottom w:val="single" w:sz="4" w:space="0" w:color="auto"/>
              <w:right w:val="single" w:sz="4" w:space="0" w:color="auto"/>
            </w:tcBorders>
            <w:noWrap/>
            <w:hideMark/>
          </w:tcPr>
          <w:p w14:paraId="56B7EBA1" w14:textId="77777777" w:rsidR="004E4D3F" w:rsidRPr="00EC1FA9" w:rsidRDefault="004E4D3F" w:rsidP="00376EFA">
            <w:pPr>
              <w:jc w:val="right"/>
            </w:pPr>
            <w:r w:rsidRPr="00EC1FA9">
              <w:t>2,188</w:t>
            </w:r>
          </w:p>
        </w:tc>
        <w:tc>
          <w:tcPr>
            <w:tcW w:w="529" w:type="pct"/>
            <w:tcBorders>
              <w:top w:val="single" w:sz="4" w:space="0" w:color="auto"/>
              <w:left w:val="single" w:sz="4" w:space="0" w:color="auto"/>
              <w:bottom w:val="single" w:sz="4" w:space="0" w:color="auto"/>
              <w:right w:val="single" w:sz="4" w:space="0" w:color="auto"/>
            </w:tcBorders>
            <w:noWrap/>
            <w:hideMark/>
          </w:tcPr>
          <w:p w14:paraId="68D76311" w14:textId="77777777" w:rsidR="004E4D3F" w:rsidRPr="00EC1FA9" w:rsidRDefault="004E4D3F" w:rsidP="00376EFA">
            <w:pPr>
              <w:jc w:val="right"/>
            </w:pPr>
            <w:r w:rsidRPr="00EC1FA9">
              <w:t>-57</w:t>
            </w:r>
          </w:p>
        </w:tc>
        <w:tc>
          <w:tcPr>
            <w:tcW w:w="459" w:type="pct"/>
            <w:tcBorders>
              <w:top w:val="single" w:sz="4" w:space="0" w:color="auto"/>
              <w:left w:val="single" w:sz="4" w:space="0" w:color="auto"/>
              <w:bottom w:val="single" w:sz="4" w:space="0" w:color="auto"/>
              <w:right w:val="single" w:sz="4" w:space="0" w:color="auto"/>
            </w:tcBorders>
            <w:noWrap/>
            <w:hideMark/>
          </w:tcPr>
          <w:p w14:paraId="2A006C60"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D4A799C" w14:textId="77777777" w:rsidR="004E4D3F" w:rsidRPr="00EC1FA9" w:rsidRDefault="004E4D3F" w:rsidP="00376EFA">
            <w:pPr>
              <w:jc w:val="right"/>
            </w:pPr>
            <w:r w:rsidRPr="00EC1FA9">
              <w:t>161</w:t>
            </w:r>
          </w:p>
        </w:tc>
        <w:tc>
          <w:tcPr>
            <w:tcW w:w="481" w:type="pct"/>
            <w:tcBorders>
              <w:top w:val="single" w:sz="4" w:space="0" w:color="auto"/>
              <w:left w:val="single" w:sz="4" w:space="0" w:color="auto"/>
              <w:bottom w:val="single" w:sz="4" w:space="0" w:color="auto"/>
              <w:right w:val="single" w:sz="4" w:space="0" w:color="auto"/>
            </w:tcBorders>
            <w:noWrap/>
            <w:hideMark/>
          </w:tcPr>
          <w:p w14:paraId="5D285499" w14:textId="77777777" w:rsidR="004E4D3F" w:rsidRPr="00EC1FA9" w:rsidRDefault="004E4D3F" w:rsidP="00376EFA">
            <w:pPr>
              <w:jc w:val="right"/>
            </w:pPr>
            <w:r w:rsidRPr="00EC1FA9">
              <w:t>165</w:t>
            </w:r>
          </w:p>
        </w:tc>
        <w:tc>
          <w:tcPr>
            <w:tcW w:w="433" w:type="pct"/>
            <w:tcBorders>
              <w:top w:val="single" w:sz="4" w:space="0" w:color="auto"/>
              <w:left w:val="single" w:sz="4" w:space="0" w:color="auto"/>
              <w:bottom w:val="single" w:sz="4" w:space="0" w:color="auto"/>
              <w:right w:val="single" w:sz="4" w:space="0" w:color="auto"/>
            </w:tcBorders>
            <w:noWrap/>
            <w:hideMark/>
          </w:tcPr>
          <w:p w14:paraId="6F426665" w14:textId="77777777" w:rsidR="004E4D3F" w:rsidRPr="00EC1FA9" w:rsidRDefault="004E4D3F" w:rsidP="00376EFA">
            <w:pPr>
              <w:jc w:val="right"/>
            </w:pPr>
            <w:r w:rsidRPr="00EC1FA9">
              <w:t>-4</w:t>
            </w:r>
          </w:p>
        </w:tc>
        <w:tc>
          <w:tcPr>
            <w:tcW w:w="479" w:type="pct"/>
            <w:tcBorders>
              <w:top w:val="single" w:sz="4" w:space="0" w:color="auto"/>
              <w:left w:val="single" w:sz="4" w:space="0" w:color="auto"/>
              <w:bottom w:val="single" w:sz="4" w:space="0" w:color="auto"/>
              <w:right w:val="single" w:sz="4" w:space="0" w:color="auto"/>
            </w:tcBorders>
            <w:noWrap/>
            <w:hideMark/>
          </w:tcPr>
          <w:p w14:paraId="615F1159" w14:textId="77777777" w:rsidR="004E4D3F" w:rsidRPr="00EC1FA9" w:rsidRDefault="004E4D3F" w:rsidP="00376EFA">
            <w:pPr>
              <w:jc w:val="right"/>
            </w:pPr>
            <w:r w:rsidRPr="00EC1FA9">
              <w:t>-2.6%</w:t>
            </w:r>
          </w:p>
        </w:tc>
      </w:tr>
      <w:tr w:rsidR="004E4D3F" w:rsidRPr="00EC1FA9" w14:paraId="03104AE5"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ABF9D73" w14:textId="77777777" w:rsidR="004E4D3F" w:rsidRPr="00EC1FA9" w:rsidRDefault="004E4D3F" w:rsidP="00376EFA">
            <w:r w:rsidRPr="00EC1FA9">
              <w:t>Colorado</w:t>
            </w:r>
          </w:p>
        </w:tc>
        <w:tc>
          <w:tcPr>
            <w:tcW w:w="611" w:type="pct"/>
            <w:tcBorders>
              <w:top w:val="single" w:sz="4" w:space="0" w:color="auto"/>
              <w:left w:val="single" w:sz="4" w:space="0" w:color="auto"/>
              <w:bottom w:val="single" w:sz="4" w:space="0" w:color="auto"/>
              <w:right w:val="single" w:sz="4" w:space="0" w:color="auto"/>
            </w:tcBorders>
            <w:noWrap/>
            <w:hideMark/>
          </w:tcPr>
          <w:p w14:paraId="1408067E" w14:textId="77777777" w:rsidR="004E4D3F" w:rsidRPr="00EC1FA9" w:rsidRDefault="004E4D3F" w:rsidP="00376EFA">
            <w:pPr>
              <w:jc w:val="right"/>
            </w:pPr>
            <w:r w:rsidRPr="00EC1FA9">
              <w:t>12,879</w:t>
            </w:r>
          </w:p>
        </w:tc>
        <w:tc>
          <w:tcPr>
            <w:tcW w:w="540" w:type="pct"/>
            <w:tcBorders>
              <w:top w:val="single" w:sz="4" w:space="0" w:color="auto"/>
              <w:left w:val="single" w:sz="4" w:space="0" w:color="auto"/>
              <w:bottom w:val="single" w:sz="4" w:space="0" w:color="auto"/>
              <w:right w:val="single" w:sz="4" w:space="0" w:color="auto"/>
            </w:tcBorders>
            <w:noWrap/>
            <w:hideMark/>
          </w:tcPr>
          <w:p w14:paraId="12EDCEB7" w14:textId="77777777" w:rsidR="004E4D3F" w:rsidRPr="00EC1FA9" w:rsidRDefault="004E4D3F" w:rsidP="00376EFA">
            <w:pPr>
              <w:jc w:val="right"/>
            </w:pPr>
            <w:r w:rsidRPr="00EC1FA9">
              <w:t>13,221</w:t>
            </w:r>
          </w:p>
        </w:tc>
        <w:tc>
          <w:tcPr>
            <w:tcW w:w="529" w:type="pct"/>
            <w:tcBorders>
              <w:top w:val="single" w:sz="4" w:space="0" w:color="auto"/>
              <w:left w:val="single" w:sz="4" w:space="0" w:color="auto"/>
              <w:bottom w:val="single" w:sz="4" w:space="0" w:color="auto"/>
              <w:right w:val="single" w:sz="4" w:space="0" w:color="auto"/>
            </w:tcBorders>
            <w:noWrap/>
            <w:hideMark/>
          </w:tcPr>
          <w:p w14:paraId="48200C23" w14:textId="77777777" w:rsidR="004E4D3F" w:rsidRPr="00EC1FA9" w:rsidRDefault="004E4D3F" w:rsidP="00376EFA">
            <w:pPr>
              <w:jc w:val="right"/>
            </w:pPr>
            <w:r w:rsidRPr="00EC1FA9">
              <w:t>-342</w:t>
            </w:r>
          </w:p>
        </w:tc>
        <w:tc>
          <w:tcPr>
            <w:tcW w:w="459" w:type="pct"/>
            <w:tcBorders>
              <w:top w:val="single" w:sz="4" w:space="0" w:color="auto"/>
              <w:left w:val="single" w:sz="4" w:space="0" w:color="auto"/>
              <w:bottom w:val="single" w:sz="4" w:space="0" w:color="auto"/>
              <w:right w:val="single" w:sz="4" w:space="0" w:color="auto"/>
            </w:tcBorders>
            <w:noWrap/>
            <w:hideMark/>
          </w:tcPr>
          <w:p w14:paraId="107E6366"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BB7FADF" w14:textId="77777777" w:rsidR="004E4D3F" w:rsidRPr="00EC1FA9" w:rsidRDefault="004E4D3F" w:rsidP="00376EFA">
            <w:pPr>
              <w:jc w:val="right"/>
            </w:pPr>
            <w:r w:rsidRPr="00EC1FA9">
              <w:t>3,009</w:t>
            </w:r>
          </w:p>
        </w:tc>
        <w:tc>
          <w:tcPr>
            <w:tcW w:w="481" w:type="pct"/>
            <w:tcBorders>
              <w:top w:val="single" w:sz="4" w:space="0" w:color="auto"/>
              <w:left w:val="single" w:sz="4" w:space="0" w:color="auto"/>
              <w:bottom w:val="single" w:sz="4" w:space="0" w:color="auto"/>
              <w:right w:val="single" w:sz="4" w:space="0" w:color="auto"/>
            </w:tcBorders>
            <w:noWrap/>
            <w:hideMark/>
          </w:tcPr>
          <w:p w14:paraId="3C202D68" w14:textId="77777777" w:rsidR="004E4D3F" w:rsidRPr="00EC1FA9" w:rsidRDefault="004E4D3F" w:rsidP="00376EFA">
            <w:pPr>
              <w:jc w:val="right"/>
            </w:pPr>
            <w:r w:rsidRPr="00EC1FA9">
              <w:t>3,089</w:t>
            </w:r>
          </w:p>
        </w:tc>
        <w:tc>
          <w:tcPr>
            <w:tcW w:w="433" w:type="pct"/>
            <w:tcBorders>
              <w:top w:val="single" w:sz="4" w:space="0" w:color="auto"/>
              <w:left w:val="single" w:sz="4" w:space="0" w:color="auto"/>
              <w:bottom w:val="single" w:sz="4" w:space="0" w:color="auto"/>
              <w:right w:val="single" w:sz="4" w:space="0" w:color="auto"/>
            </w:tcBorders>
            <w:noWrap/>
            <w:hideMark/>
          </w:tcPr>
          <w:p w14:paraId="397AB3F1" w14:textId="77777777" w:rsidR="004E4D3F" w:rsidRPr="00EC1FA9" w:rsidRDefault="004E4D3F" w:rsidP="00376EFA">
            <w:pPr>
              <w:jc w:val="right"/>
            </w:pPr>
            <w:r w:rsidRPr="00EC1FA9">
              <w:t>-80</w:t>
            </w:r>
          </w:p>
        </w:tc>
        <w:tc>
          <w:tcPr>
            <w:tcW w:w="479" w:type="pct"/>
            <w:tcBorders>
              <w:top w:val="single" w:sz="4" w:space="0" w:color="auto"/>
              <w:left w:val="single" w:sz="4" w:space="0" w:color="auto"/>
              <w:bottom w:val="single" w:sz="4" w:space="0" w:color="auto"/>
              <w:right w:val="single" w:sz="4" w:space="0" w:color="auto"/>
            </w:tcBorders>
            <w:noWrap/>
            <w:hideMark/>
          </w:tcPr>
          <w:p w14:paraId="3355F121" w14:textId="77777777" w:rsidR="004E4D3F" w:rsidRPr="00EC1FA9" w:rsidRDefault="004E4D3F" w:rsidP="00376EFA">
            <w:pPr>
              <w:jc w:val="right"/>
            </w:pPr>
            <w:r w:rsidRPr="00EC1FA9">
              <w:t>-2.6%</w:t>
            </w:r>
          </w:p>
        </w:tc>
      </w:tr>
      <w:tr w:rsidR="004E4D3F" w:rsidRPr="00EC1FA9" w14:paraId="7506AA0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315E6BF" w14:textId="77777777" w:rsidR="004E4D3F" w:rsidRPr="00EC1FA9" w:rsidRDefault="004E4D3F" w:rsidP="00376EFA">
            <w:r w:rsidRPr="00EC1FA9">
              <w:t>North Carolina</w:t>
            </w:r>
          </w:p>
        </w:tc>
        <w:tc>
          <w:tcPr>
            <w:tcW w:w="611" w:type="pct"/>
            <w:tcBorders>
              <w:top w:val="single" w:sz="4" w:space="0" w:color="auto"/>
              <w:left w:val="single" w:sz="4" w:space="0" w:color="auto"/>
              <w:bottom w:val="single" w:sz="4" w:space="0" w:color="auto"/>
              <w:right w:val="single" w:sz="4" w:space="0" w:color="auto"/>
            </w:tcBorders>
            <w:noWrap/>
            <w:hideMark/>
          </w:tcPr>
          <w:p w14:paraId="1A41DFAB" w14:textId="77777777" w:rsidR="004E4D3F" w:rsidRPr="00EC1FA9" w:rsidRDefault="004E4D3F" w:rsidP="00376EFA">
            <w:pPr>
              <w:jc w:val="right"/>
            </w:pPr>
            <w:r w:rsidRPr="00EC1FA9">
              <w:t>23,976</w:t>
            </w:r>
          </w:p>
        </w:tc>
        <w:tc>
          <w:tcPr>
            <w:tcW w:w="540" w:type="pct"/>
            <w:tcBorders>
              <w:top w:val="single" w:sz="4" w:space="0" w:color="auto"/>
              <w:left w:val="single" w:sz="4" w:space="0" w:color="auto"/>
              <w:bottom w:val="single" w:sz="4" w:space="0" w:color="auto"/>
              <w:right w:val="single" w:sz="4" w:space="0" w:color="auto"/>
            </w:tcBorders>
            <w:noWrap/>
            <w:hideMark/>
          </w:tcPr>
          <w:p w14:paraId="6C2E6907" w14:textId="77777777" w:rsidR="004E4D3F" w:rsidRPr="00EC1FA9" w:rsidRDefault="004E4D3F" w:rsidP="00376EFA">
            <w:pPr>
              <w:jc w:val="right"/>
            </w:pPr>
            <w:r w:rsidRPr="00EC1FA9">
              <w:t>24,613</w:t>
            </w:r>
          </w:p>
        </w:tc>
        <w:tc>
          <w:tcPr>
            <w:tcW w:w="529" w:type="pct"/>
            <w:tcBorders>
              <w:top w:val="single" w:sz="4" w:space="0" w:color="auto"/>
              <w:left w:val="single" w:sz="4" w:space="0" w:color="auto"/>
              <w:bottom w:val="single" w:sz="4" w:space="0" w:color="auto"/>
              <w:right w:val="single" w:sz="4" w:space="0" w:color="auto"/>
            </w:tcBorders>
            <w:noWrap/>
            <w:hideMark/>
          </w:tcPr>
          <w:p w14:paraId="4B801D70" w14:textId="77777777" w:rsidR="004E4D3F" w:rsidRPr="00EC1FA9" w:rsidRDefault="004E4D3F" w:rsidP="00376EFA">
            <w:pPr>
              <w:jc w:val="right"/>
            </w:pPr>
            <w:r w:rsidRPr="00EC1FA9">
              <w:t>-637</w:t>
            </w:r>
          </w:p>
        </w:tc>
        <w:tc>
          <w:tcPr>
            <w:tcW w:w="459" w:type="pct"/>
            <w:tcBorders>
              <w:top w:val="single" w:sz="4" w:space="0" w:color="auto"/>
              <w:left w:val="single" w:sz="4" w:space="0" w:color="auto"/>
              <w:bottom w:val="single" w:sz="4" w:space="0" w:color="auto"/>
              <w:right w:val="single" w:sz="4" w:space="0" w:color="auto"/>
            </w:tcBorders>
            <w:noWrap/>
            <w:hideMark/>
          </w:tcPr>
          <w:p w14:paraId="0CF6411C"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E2C8678" w14:textId="77777777" w:rsidR="004E4D3F" w:rsidRPr="00EC1FA9" w:rsidRDefault="004E4D3F" w:rsidP="00376EFA">
            <w:pPr>
              <w:jc w:val="right"/>
            </w:pPr>
            <w:r w:rsidRPr="00EC1FA9">
              <w:t>3,099</w:t>
            </w:r>
          </w:p>
        </w:tc>
        <w:tc>
          <w:tcPr>
            <w:tcW w:w="481" w:type="pct"/>
            <w:tcBorders>
              <w:top w:val="single" w:sz="4" w:space="0" w:color="auto"/>
              <w:left w:val="single" w:sz="4" w:space="0" w:color="auto"/>
              <w:bottom w:val="single" w:sz="4" w:space="0" w:color="auto"/>
              <w:right w:val="single" w:sz="4" w:space="0" w:color="auto"/>
            </w:tcBorders>
            <w:noWrap/>
            <w:hideMark/>
          </w:tcPr>
          <w:p w14:paraId="6D2F8561" w14:textId="77777777" w:rsidR="004E4D3F" w:rsidRPr="00EC1FA9" w:rsidRDefault="004E4D3F" w:rsidP="00376EFA">
            <w:pPr>
              <w:jc w:val="right"/>
            </w:pPr>
            <w:r w:rsidRPr="00EC1FA9">
              <w:t>3,182</w:t>
            </w:r>
          </w:p>
        </w:tc>
        <w:tc>
          <w:tcPr>
            <w:tcW w:w="433" w:type="pct"/>
            <w:tcBorders>
              <w:top w:val="single" w:sz="4" w:space="0" w:color="auto"/>
              <w:left w:val="single" w:sz="4" w:space="0" w:color="auto"/>
              <w:bottom w:val="single" w:sz="4" w:space="0" w:color="auto"/>
              <w:right w:val="single" w:sz="4" w:space="0" w:color="auto"/>
            </w:tcBorders>
            <w:noWrap/>
            <w:hideMark/>
          </w:tcPr>
          <w:p w14:paraId="531CC7A2" w14:textId="77777777" w:rsidR="004E4D3F" w:rsidRPr="00EC1FA9" w:rsidRDefault="004E4D3F" w:rsidP="00376EFA">
            <w:pPr>
              <w:jc w:val="right"/>
            </w:pPr>
            <w:r w:rsidRPr="00EC1FA9">
              <w:t>-82</w:t>
            </w:r>
          </w:p>
        </w:tc>
        <w:tc>
          <w:tcPr>
            <w:tcW w:w="479" w:type="pct"/>
            <w:tcBorders>
              <w:top w:val="single" w:sz="4" w:space="0" w:color="auto"/>
              <w:left w:val="single" w:sz="4" w:space="0" w:color="auto"/>
              <w:bottom w:val="single" w:sz="4" w:space="0" w:color="auto"/>
              <w:right w:val="single" w:sz="4" w:space="0" w:color="auto"/>
            </w:tcBorders>
            <w:noWrap/>
            <w:hideMark/>
          </w:tcPr>
          <w:p w14:paraId="12237330" w14:textId="77777777" w:rsidR="004E4D3F" w:rsidRPr="00EC1FA9" w:rsidRDefault="004E4D3F" w:rsidP="00376EFA">
            <w:pPr>
              <w:jc w:val="right"/>
            </w:pPr>
            <w:r w:rsidRPr="00EC1FA9">
              <w:t>-2.6%</w:t>
            </w:r>
          </w:p>
        </w:tc>
      </w:tr>
      <w:tr w:rsidR="004E4D3F" w:rsidRPr="00EC1FA9" w14:paraId="4ED82075"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BB624EA" w14:textId="77777777" w:rsidR="004E4D3F" w:rsidRPr="00EC1FA9" w:rsidRDefault="004E4D3F" w:rsidP="00376EFA">
            <w:r w:rsidRPr="00EC1FA9">
              <w:t>Florida</w:t>
            </w:r>
          </w:p>
        </w:tc>
        <w:tc>
          <w:tcPr>
            <w:tcW w:w="611" w:type="pct"/>
            <w:tcBorders>
              <w:top w:val="single" w:sz="4" w:space="0" w:color="auto"/>
              <w:left w:val="single" w:sz="4" w:space="0" w:color="auto"/>
              <w:bottom w:val="single" w:sz="4" w:space="0" w:color="auto"/>
              <w:right w:val="single" w:sz="4" w:space="0" w:color="auto"/>
            </w:tcBorders>
            <w:noWrap/>
            <w:hideMark/>
          </w:tcPr>
          <w:p w14:paraId="35B2F269" w14:textId="77777777" w:rsidR="004E4D3F" w:rsidRPr="00EC1FA9" w:rsidRDefault="004E4D3F" w:rsidP="00376EFA">
            <w:pPr>
              <w:jc w:val="right"/>
            </w:pPr>
            <w:r w:rsidRPr="00EC1FA9">
              <w:t>42,055</w:t>
            </w:r>
          </w:p>
        </w:tc>
        <w:tc>
          <w:tcPr>
            <w:tcW w:w="540" w:type="pct"/>
            <w:tcBorders>
              <w:top w:val="single" w:sz="4" w:space="0" w:color="auto"/>
              <w:left w:val="single" w:sz="4" w:space="0" w:color="auto"/>
              <w:bottom w:val="single" w:sz="4" w:space="0" w:color="auto"/>
              <w:right w:val="single" w:sz="4" w:space="0" w:color="auto"/>
            </w:tcBorders>
            <w:noWrap/>
            <w:hideMark/>
          </w:tcPr>
          <w:p w14:paraId="2D0A71F9" w14:textId="77777777" w:rsidR="004E4D3F" w:rsidRPr="00EC1FA9" w:rsidRDefault="004E4D3F" w:rsidP="00376EFA">
            <w:pPr>
              <w:jc w:val="right"/>
            </w:pPr>
            <w:r w:rsidRPr="00EC1FA9">
              <w:t>43,173</w:t>
            </w:r>
          </w:p>
        </w:tc>
        <w:tc>
          <w:tcPr>
            <w:tcW w:w="529" w:type="pct"/>
            <w:tcBorders>
              <w:top w:val="single" w:sz="4" w:space="0" w:color="auto"/>
              <w:left w:val="single" w:sz="4" w:space="0" w:color="auto"/>
              <w:bottom w:val="single" w:sz="4" w:space="0" w:color="auto"/>
              <w:right w:val="single" w:sz="4" w:space="0" w:color="auto"/>
            </w:tcBorders>
            <w:noWrap/>
            <w:hideMark/>
          </w:tcPr>
          <w:p w14:paraId="04C33068" w14:textId="77777777" w:rsidR="004E4D3F" w:rsidRPr="00EC1FA9" w:rsidRDefault="004E4D3F" w:rsidP="00376EFA">
            <w:pPr>
              <w:jc w:val="right"/>
            </w:pPr>
            <w:r w:rsidRPr="00EC1FA9">
              <w:t>-1,118</w:t>
            </w:r>
          </w:p>
        </w:tc>
        <w:tc>
          <w:tcPr>
            <w:tcW w:w="459" w:type="pct"/>
            <w:tcBorders>
              <w:top w:val="single" w:sz="4" w:space="0" w:color="auto"/>
              <w:left w:val="single" w:sz="4" w:space="0" w:color="auto"/>
              <w:bottom w:val="single" w:sz="4" w:space="0" w:color="auto"/>
              <w:right w:val="single" w:sz="4" w:space="0" w:color="auto"/>
            </w:tcBorders>
            <w:noWrap/>
            <w:hideMark/>
          </w:tcPr>
          <w:p w14:paraId="4F24BC2E"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4F54059B" w14:textId="77777777" w:rsidR="004E4D3F" w:rsidRPr="00EC1FA9" w:rsidRDefault="004E4D3F" w:rsidP="00376EFA">
            <w:pPr>
              <w:jc w:val="right"/>
            </w:pPr>
            <w:r w:rsidRPr="00EC1FA9">
              <w:t>5,360</w:t>
            </w:r>
          </w:p>
        </w:tc>
        <w:tc>
          <w:tcPr>
            <w:tcW w:w="481" w:type="pct"/>
            <w:tcBorders>
              <w:top w:val="single" w:sz="4" w:space="0" w:color="auto"/>
              <w:left w:val="single" w:sz="4" w:space="0" w:color="auto"/>
              <w:bottom w:val="single" w:sz="4" w:space="0" w:color="auto"/>
              <w:right w:val="single" w:sz="4" w:space="0" w:color="auto"/>
            </w:tcBorders>
            <w:noWrap/>
            <w:hideMark/>
          </w:tcPr>
          <w:p w14:paraId="6567DD6E" w14:textId="77777777" w:rsidR="004E4D3F" w:rsidRPr="00EC1FA9" w:rsidRDefault="004E4D3F" w:rsidP="00376EFA">
            <w:pPr>
              <w:jc w:val="right"/>
            </w:pPr>
            <w:r w:rsidRPr="00EC1FA9">
              <w:t>5,502</w:t>
            </w:r>
          </w:p>
        </w:tc>
        <w:tc>
          <w:tcPr>
            <w:tcW w:w="433" w:type="pct"/>
            <w:tcBorders>
              <w:top w:val="single" w:sz="4" w:space="0" w:color="auto"/>
              <w:left w:val="single" w:sz="4" w:space="0" w:color="auto"/>
              <w:bottom w:val="single" w:sz="4" w:space="0" w:color="auto"/>
              <w:right w:val="single" w:sz="4" w:space="0" w:color="auto"/>
            </w:tcBorders>
            <w:noWrap/>
            <w:hideMark/>
          </w:tcPr>
          <w:p w14:paraId="5CA6A1CC" w14:textId="77777777" w:rsidR="004E4D3F" w:rsidRPr="00EC1FA9" w:rsidRDefault="004E4D3F" w:rsidP="00376EFA">
            <w:pPr>
              <w:jc w:val="right"/>
            </w:pPr>
            <w:r w:rsidRPr="00EC1FA9">
              <w:t>-142</w:t>
            </w:r>
          </w:p>
        </w:tc>
        <w:tc>
          <w:tcPr>
            <w:tcW w:w="479" w:type="pct"/>
            <w:tcBorders>
              <w:top w:val="single" w:sz="4" w:space="0" w:color="auto"/>
              <w:left w:val="single" w:sz="4" w:space="0" w:color="auto"/>
              <w:bottom w:val="single" w:sz="4" w:space="0" w:color="auto"/>
              <w:right w:val="single" w:sz="4" w:space="0" w:color="auto"/>
            </w:tcBorders>
            <w:noWrap/>
            <w:hideMark/>
          </w:tcPr>
          <w:p w14:paraId="7F99EAF8" w14:textId="77777777" w:rsidR="004E4D3F" w:rsidRPr="00EC1FA9" w:rsidRDefault="004E4D3F" w:rsidP="00376EFA">
            <w:pPr>
              <w:jc w:val="right"/>
            </w:pPr>
            <w:r w:rsidRPr="00EC1FA9">
              <w:t>-2.6%</w:t>
            </w:r>
          </w:p>
        </w:tc>
      </w:tr>
      <w:tr w:rsidR="004E4D3F" w:rsidRPr="00EC1FA9" w14:paraId="78A482F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46205CA" w14:textId="77777777" w:rsidR="004E4D3F" w:rsidRPr="00EC1FA9" w:rsidRDefault="004E4D3F" w:rsidP="00376EFA">
            <w:r w:rsidRPr="00EC1FA9">
              <w:t>Nevada</w:t>
            </w:r>
          </w:p>
        </w:tc>
        <w:tc>
          <w:tcPr>
            <w:tcW w:w="611" w:type="pct"/>
            <w:tcBorders>
              <w:top w:val="single" w:sz="4" w:space="0" w:color="auto"/>
              <w:left w:val="single" w:sz="4" w:space="0" w:color="auto"/>
              <w:bottom w:val="single" w:sz="4" w:space="0" w:color="auto"/>
              <w:right w:val="single" w:sz="4" w:space="0" w:color="auto"/>
            </w:tcBorders>
            <w:noWrap/>
            <w:hideMark/>
          </w:tcPr>
          <w:p w14:paraId="4F84F5B1" w14:textId="77777777" w:rsidR="004E4D3F" w:rsidRPr="00EC1FA9" w:rsidRDefault="004E4D3F" w:rsidP="00376EFA">
            <w:pPr>
              <w:jc w:val="right"/>
            </w:pPr>
            <w:r w:rsidRPr="00EC1FA9">
              <w:t>7,170</w:t>
            </w:r>
          </w:p>
        </w:tc>
        <w:tc>
          <w:tcPr>
            <w:tcW w:w="540" w:type="pct"/>
            <w:tcBorders>
              <w:top w:val="single" w:sz="4" w:space="0" w:color="auto"/>
              <w:left w:val="single" w:sz="4" w:space="0" w:color="auto"/>
              <w:bottom w:val="single" w:sz="4" w:space="0" w:color="auto"/>
              <w:right w:val="single" w:sz="4" w:space="0" w:color="auto"/>
            </w:tcBorders>
            <w:noWrap/>
            <w:hideMark/>
          </w:tcPr>
          <w:p w14:paraId="3AD262F0" w14:textId="77777777" w:rsidR="004E4D3F" w:rsidRPr="00EC1FA9" w:rsidRDefault="004E4D3F" w:rsidP="00376EFA">
            <w:pPr>
              <w:jc w:val="right"/>
            </w:pPr>
            <w:r w:rsidRPr="00EC1FA9">
              <w:t>7,174</w:t>
            </w:r>
          </w:p>
        </w:tc>
        <w:tc>
          <w:tcPr>
            <w:tcW w:w="529" w:type="pct"/>
            <w:tcBorders>
              <w:top w:val="single" w:sz="4" w:space="0" w:color="auto"/>
              <w:left w:val="single" w:sz="4" w:space="0" w:color="auto"/>
              <w:bottom w:val="single" w:sz="4" w:space="0" w:color="auto"/>
              <w:right w:val="single" w:sz="4" w:space="0" w:color="auto"/>
            </w:tcBorders>
            <w:noWrap/>
            <w:hideMark/>
          </w:tcPr>
          <w:p w14:paraId="342A70A6" w14:textId="77777777" w:rsidR="004E4D3F" w:rsidRPr="00EC1FA9" w:rsidRDefault="004E4D3F" w:rsidP="00376EFA">
            <w:pPr>
              <w:jc w:val="right"/>
            </w:pPr>
            <w:r w:rsidRPr="00EC1FA9">
              <w:t>-4</w:t>
            </w:r>
          </w:p>
        </w:tc>
        <w:tc>
          <w:tcPr>
            <w:tcW w:w="459" w:type="pct"/>
            <w:tcBorders>
              <w:top w:val="single" w:sz="4" w:space="0" w:color="auto"/>
              <w:left w:val="single" w:sz="4" w:space="0" w:color="auto"/>
              <w:bottom w:val="single" w:sz="4" w:space="0" w:color="auto"/>
              <w:right w:val="single" w:sz="4" w:space="0" w:color="auto"/>
            </w:tcBorders>
            <w:noWrap/>
            <w:hideMark/>
          </w:tcPr>
          <w:p w14:paraId="5B305384" w14:textId="77777777" w:rsidR="004E4D3F" w:rsidRPr="00EC1FA9" w:rsidRDefault="004E4D3F" w:rsidP="00376EFA">
            <w:pPr>
              <w:jc w:val="right"/>
            </w:pPr>
            <w:r w:rsidRPr="00EC1FA9">
              <w:t>-0.1%</w:t>
            </w:r>
          </w:p>
        </w:tc>
        <w:tc>
          <w:tcPr>
            <w:tcW w:w="456" w:type="pct"/>
            <w:tcBorders>
              <w:top w:val="single" w:sz="4" w:space="0" w:color="auto"/>
              <w:left w:val="single" w:sz="4" w:space="0" w:color="auto"/>
              <w:bottom w:val="single" w:sz="4" w:space="0" w:color="auto"/>
              <w:right w:val="single" w:sz="4" w:space="0" w:color="auto"/>
            </w:tcBorders>
            <w:noWrap/>
            <w:hideMark/>
          </w:tcPr>
          <w:p w14:paraId="6800C62B" w14:textId="77777777" w:rsidR="004E4D3F" w:rsidRPr="00EC1FA9" w:rsidRDefault="004E4D3F" w:rsidP="00376EFA">
            <w:pPr>
              <w:jc w:val="right"/>
            </w:pPr>
            <w:r w:rsidRPr="00EC1FA9">
              <w:t>1,430</w:t>
            </w:r>
          </w:p>
        </w:tc>
        <w:tc>
          <w:tcPr>
            <w:tcW w:w="481" w:type="pct"/>
            <w:tcBorders>
              <w:top w:val="single" w:sz="4" w:space="0" w:color="auto"/>
              <w:left w:val="single" w:sz="4" w:space="0" w:color="auto"/>
              <w:bottom w:val="single" w:sz="4" w:space="0" w:color="auto"/>
              <w:right w:val="single" w:sz="4" w:space="0" w:color="auto"/>
            </w:tcBorders>
            <w:noWrap/>
            <w:hideMark/>
          </w:tcPr>
          <w:p w14:paraId="00BF49F3" w14:textId="77777777" w:rsidR="004E4D3F" w:rsidRPr="00EC1FA9" w:rsidRDefault="004E4D3F" w:rsidP="00376EFA">
            <w:pPr>
              <w:jc w:val="right"/>
            </w:pPr>
            <w:r w:rsidRPr="00EC1FA9">
              <w:t>1,431</w:t>
            </w:r>
          </w:p>
        </w:tc>
        <w:tc>
          <w:tcPr>
            <w:tcW w:w="433" w:type="pct"/>
            <w:tcBorders>
              <w:top w:val="single" w:sz="4" w:space="0" w:color="auto"/>
              <w:left w:val="single" w:sz="4" w:space="0" w:color="auto"/>
              <w:bottom w:val="single" w:sz="4" w:space="0" w:color="auto"/>
              <w:right w:val="single" w:sz="4" w:space="0" w:color="auto"/>
            </w:tcBorders>
            <w:noWrap/>
            <w:hideMark/>
          </w:tcPr>
          <w:p w14:paraId="45849916" w14:textId="77777777" w:rsidR="004E4D3F" w:rsidRPr="00EC1FA9" w:rsidRDefault="004E4D3F" w:rsidP="00376EFA">
            <w:pPr>
              <w:jc w:val="right"/>
            </w:pPr>
            <w:r w:rsidRPr="00EC1FA9">
              <w:t>-1</w:t>
            </w:r>
          </w:p>
        </w:tc>
        <w:tc>
          <w:tcPr>
            <w:tcW w:w="479" w:type="pct"/>
            <w:tcBorders>
              <w:top w:val="single" w:sz="4" w:space="0" w:color="auto"/>
              <w:left w:val="single" w:sz="4" w:space="0" w:color="auto"/>
              <w:bottom w:val="single" w:sz="4" w:space="0" w:color="auto"/>
              <w:right w:val="single" w:sz="4" w:space="0" w:color="auto"/>
            </w:tcBorders>
            <w:noWrap/>
            <w:hideMark/>
          </w:tcPr>
          <w:p w14:paraId="0AF1C879" w14:textId="77777777" w:rsidR="004E4D3F" w:rsidRPr="00EC1FA9" w:rsidRDefault="004E4D3F" w:rsidP="00376EFA">
            <w:pPr>
              <w:jc w:val="right"/>
            </w:pPr>
            <w:r w:rsidRPr="00EC1FA9">
              <w:t>-0.1%</w:t>
            </w:r>
          </w:p>
        </w:tc>
      </w:tr>
      <w:tr w:rsidR="004E4D3F" w:rsidRPr="00EC1FA9" w14:paraId="22EAD4D2"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A41936D" w14:textId="77777777" w:rsidR="004E4D3F" w:rsidRPr="00EC1FA9" w:rsidRDefault="004E4D3F" w:rsidP="00376EFA">
            <w:r w:rsidRPr="00EC1FA9">
              <w:t>Wyoming</w:t>
            </w:r>
          </w:p>
        </w:tc>
        <w:tc>
          <w:tcPr>
            <w:tcW w:w="611" w:type="pct"/>
            <w:tcBorders>
              <w:top w:val="single" w:sz="4" w:space="0" w:color="auto"/>
              <w:left w:val="single" w:sz="4" w:space="0" w:color="auto"/>
              <w:bottom w:val="single" w:sz="4" w:space="0" w:color="auto"/>
              <w:right w:val="single" w:sz="4" w:space="0" w:color="auto"/>
            </w:tcBorders>
            <w:noWrap/>
            <w:hideMark/>
          </w:tcPr>
          <w:p w14:paraId="20C197F0" w14:textId="77777777" w:rsidR="004E4D3F" w:rsidRPr="00EC1FA9" w:rsidRDefault="004E4D3F" w:rsidP="00376EFA">
            <w:pPr>
              <w:jc w:val="right"/>
            </w:pPr>
            <w:r w:rsidRPr="00EC1FA9">
              <w:t>1,482</w:t>
            </w:r>
          </w:p>
        </w:tc>
        <w:tc>
          <w:tcPr>
            <w:tcW w:w="540" w:type="pct"/>
            <w:tcBorders>
              <w:top w:val="single" w:sz="4" w:space="0" w:color="auto"/>
              <w:left w:val="single" w:sz="4" w:space="0" w:color="auto"/>
              <w:bottom w:val="single" w:sz="4" w:space="0" w:color="auto"/>
              <w:right w:val="single" w:sz="4" w:space="0" w:color="auto"/>
            </w:tcBorders>
            <w:noWrap/>
            <w:hideMark/>
          </w:tcPr>
          <w:p w14:paraId="3DEE95C6" w14:textId="77777777" w:rsidR="004E4D3F" w:rsidRPr="00EC1FA9" w:rsidRDefault="004E4D3F" w:rsidP="00376EFA">
            <w:pPr>
              <w:jc w:val="right"/>
            </w:pPr>
            <w:r w:rsidRPr="00EC1FA9">
              <w:t>1,461</w:t>
            </w:r>
          </w:p>
        </w:tc>
        <w:tc>
          <w:tcPr>
            <w:tcW w:w="529" w:type="pct"/>
            <w:tcBorders>
              <w:top w:val="single" w:sz="4" w:space="0" w:color="auto"/>
              <w:left w:val="single" w:sz="4" w:space="0" w:color="auto"/>
              <w:bottom w:val="single" w:sz="4" w:space="0" w:color="auto"/>
              <w:right w:val="single" w:sz="4" w:space="0" w:color="auto"/>
            </w:tcBorders>
            <w:noWrap/>
            <w:hideMark/>
          </w:tcPr>
          <w:p w14:paraId="04F4A0A1" w14:textId="77777777" w:rsidR="004E4D3F" w:rsidRPr="00EC1FA9" w:rsidRDefault="004E4D3F" w:rsidP="00376EFA">
            <w:pPr>
              <w:jc w:val="right"/>
            </w:pPr>
            <w:r w:rsidRPr="00EC1FA9">
              <w:t>22</w:t>
            </w:r>
          </w:p>
        </w:tc>
        <w:tc>
          <w:tcPr>
            <w:tcW w:w="459" w:type="pct"/>
            <w:tcBorders>
              <w:top w:val="single" w:sz="4" w:space="0" w:color="auto"/>
              <w:left w:val="single" w:sz="4" w:space="0" w:color="auto"/>
              <w:bottom w:val="single" w:sz="4" w:space="0" w:color="auto"/>
              <w:right w:val="single" w:sz="4" w:space="0" w:color="auto"/>
            </w:tcBorders>
            <w:noWrap/>
            <w:hideMark/>
          </w:tcPr>
          <w:p w14:paraId="37C2EFD8" w14:textId="77777777" w:rsidR="004E4D3F" w:rsidRPr="00EC1FA9" w:rsidRDefault="004E4D3F" w:rsidP="00376EFA">
            <w:pPr>
              <w:jc w:val="right"/>
            </w:pPr>
            <w:r w:rsidRPr="00EC1FA9">
              <w:t>1.5%</w:t>
            </w:r>
          </w:p>
        </w:tc>
        <w:tc>
          <w:tcPr>
            <w:tcW w:w="456" w:type="pct"/>
            <w:tcBorders>
              <w:top w:val="single" w:sz="4" w:space="0" w:color="auto"/>
              <w:left w:val="single" w:sz="4" w:space="0" w:color="auto"/>
              <w:bottom w:val="single" w:sz="4" w:space="0" w:color="auto"/>
              <w:right w:val="single" w:sz="4" w:space="0" w:color="auto"/>
            </w:tcBorders>
            <w:noWrap/>
            <w:hideMark/>
          </w:tcPr>
          <w:p w14:paraId="4C780384" w14:textId="77777777" w:rsidR="004E4D3F" w:rsidRPr="00EC1FA9" w:rsidRDefault="004E4D3F" w:rsidP="00376EFA">
            <w:pPr>
              <w:jc w:val="right"/>
            </w:pPr>
            <w:r w:rsidRPr="00EC1FA9">
              <w:t>144</w:t>
            </w:r>
          </w:p>
        </w:tc>
        <w:tc>
          <w:tcPr>
            <w:tcW w:w="481" w:type="pct"/>
            <w:tcBorders>
              <w:top w:val="single" w:sz="4" w:space="0" w:color="auto"/>
              <w:left w:val="single" w:sz="4" w:space="0" w:color="auto"/>
              <w:bottom w:val="single" w:sz="4" w:space="0" w:color="auto"/>
              <w:right w:val="single" w:sz="4" w:space="0" w:color="auto"/>
            </w:tcBorders>
            <w:noWrap/>
            <w:hideMark/>
          </w:tcPr>
          <w:p w14:paraId="332BB4D2" w14:textId="77777777" w:rsidR="004E4D3F" w:rsidRPr="00EC1FA9" w:rsidRDefault="004E4D3F" w:rsidP="00376EFA">
            <w:pPr>
              <w:jc w:val="right"/>
            </w:pPr>
            <w:r w:rsidRPr="00EC1FA9">
              <w:t>141</w:t>
            </w:r>
          </w:p>
        </w:tc>
        <w:tc>
          <w:tcPr>
            <w:tcW w:w="433" w:type="pct"/>
            <w:tcBorders>
              <w:top w:val="single" w:sz="4" w:space="0" w:color="auto"/>
              <w:left w:val="single" w:sz="4" w:space="0" w:color="auto"/>
              <w:bottom w:val="single" w:sz="4" w:space="0" w:color="auto"/>
              <w:right w:val="single" w:sz="4" w:space="0" w:color="auto"/>
            </w:tcBorders>
            <w:noWrap/>
            <w:hideMark/>
          </w:tcPr>
          <w:p w14:paraId="2EC4BC46" w14:textId="77777777" w:rsidR="004E4D3F" w:rsidRPr="00EC1FA9" w:rsidRDefault="004E4D3F" w:rsidP="00376EFA">
            <w:pPr>
              <w:jc w:val="right"/>
            </w:pPr>
            <w:r w:rsidRPr="00EC1FA9">
              <w:t>2</w:t>
            </w:r>
          </w:p>
        </w:tc>
        <w:tc>
          <w:tcPr>
            <w:tcW w:w="479" w:type="pct"/>
            <w:tcBorders>
              <w:top w:val="single" w:sz="4" w:space="0" w:color="auto"/>
              <w:left w:val="single" w:sz="4" w:space="0" w:color="auto"/>
              <w:bottom w:val="single" w:sz="4" w:space="0" w:color="auto"/>
              <w:right w:val="single" w:sz="4" w:space="0" w:color="auto"/>
            </w:tcBorders>
            <w:noWrap/>
            <w:hideMark/>
          </w:tcPr>
          <w:p w14:paraId="4C77970E" w14:textId="77777777" w:rsidR="004E4D3F" w:rsidRPr="00EC1FA9" w:rsidRDefault="004E4D3F" w:rsidP="00376EFA">
            <w:pPr>
              <w:jc w:val="right"/>
            </w:pPr>
            <w:r w:rsidRPr="00EC1FA9">
              <w:t>1.5%</w:t>
            </w:r>
          </w:p>
        </w:tc>
      </w:tr>
      <w:tr w:rsidR="004E4D3F" w:rsidRPr="00EC1FA9" w14:paraId="59F48F7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5F342E0" w14:textId="77777777" w:rsidR="004E4D3F" w:rsidRPr="00EC1FA9" w:rsidRDefault="004E4D3F" w:rsidP="00376EFA">
            <w:r w:rsidRPr="00EC1FA9">
              <w:t>Minnesota</w:t>
            </w:r>
          </w:p>
        </w:tc>
        <w:tc>
          <w:tcPr>
            <w:tcW w:w="611" w:type="pct"/>
            <w:tcBorders>
              <w:top w:val="single" w:sz="4" w:space="0" w:color="auto"/>
              <w:left w:val="single" w:sz="4" w:space="0" w:color="auto"/>
              <w:bottom w:val="single" w:sz="4" w:space="0" w:color="auto"/>
              <w:right w:val="single" w:sz="4" w:space="0" w:color="auto"/>
            </w:tcBorders>
            <w:noWrap/>
            <w:hideMark/>
          </w:tcPr>
          <w:p w14:paraId="005942E7" w14:textId="77777777" w:rsidR="004E4D3F" w:rsidRPr="00EC1FA9" w:rsidRDefault="004E4D3F" w:rsidP="00376EFA">
            <w:pPr>
              <w:jc w:val="right"/>
            </w:pPr>
            <w:r w:rsidRPr="00EC1FA9">
              <w:t>14,061</w:t>
            </w:r>
          </w:p>
        </w:tc>
        <w:tc>
          <w:tcPr>
            <w:tcW w:w="540" w:type="pct"/>
            <w:tcBorders>
              <w:top w:val="single" w:sz="4" w:space="0" w:color="auto"/>
              <w:left w:val="single" w:sz="4" w:space="0" w:color="auto"/>
              <w:bottom w:val="single" w:sz="4" w:space="0" w:color="auto"/>
              <w:right w:val="single" w:sz="4" w:space="0" w:color="auto"/>
            </w:tcBorders>
            <w:noWrap/>
            <w:hideMark/>
          </w:tcPr>
          <w:p w14:paraId="7B683BE1" w14:textId="77777777" w:rsidR="004E4D3F" w:rsidRPr="00EC1FA9" w:rsidRDefault="004E4D3F" w:rsidP="00376EFA">
            <w:pPr>
              <w:jc w:val="right"/>
            </w:pPr>
            <w:r w:rsidRPr="00EC1FA9">
              <w:t>13,852</w:t>
            </w:r>
          </w:p>
        </w:tc>
        <w:tc>
          <w:tcPr>
            <w:tcW w:w="529" w:type="pct"/>
            <w:tcBorders>
              <w:top w:val="single" w:sz="4" w:space="0" w:color="auto"/>
              <w:left w:val="single" w:sz="4" w:space="0" w:color="auto"/>
              <w:bottom w:val="single" w:sz="4" w:space="0" w:color="auto"/>
              <w:right w:val="single" w:sz="4" w:space="0" w:color="auto"/>
            </w:tcBorders>
            <w:noWrap/>
            <w:hideMark/>
          </w:tcPr>
          <w:p w14:paraId="68CE2E22" w14:textId="77777777" w:rsidR="004E4D3F" w:rsidRPr="00EC1FA9" w:rsidRDefault="004E4D3F" w:rsidP="00376EFA">
            <w:pPr>
              <w:jc w:val="right"/>
            </w:pPr>
            <w:r w:rsidRPr="00EC1FA9">
              <w:t>210</w:t>
            </w:r>
          </w:p>
        </w:tc>
        <w:tc>
          <w:tcPr>
            <w:tcW w:w="459" w:type="pct"/>
            <w:tcBorders>
              <w:top w:val="single" w:sz="4" w:space="0" w:color="auto"/>
              <w:left w:val="single" w:sz="4" w:space="0" w:color="auto"/>
              <w:bottom w:val="single" w:sz="4" w:space="0" w:color="auto"/>
              <w:right w:val="single" w:sz="4" w:space="0" w:color="auto"/>
            </w:tcBorders>
            <w:noWrap/>
            <w:hideMark/>
          </w:tcPr>
          <w:p w14:paraId="48CCBF45" w14:textId="77777777" w:rsidR="004E4D3F" w:rsidRPr="00EC1FA9" w:rsidRDefault="004E4D3F" w:rsidP="00376EFA">
            <w:pPr>
              <w:jc w:val="right"/>
            </w:pPr>
            <w:r w:rsidRPr="00EC1FA9">
              <w:t>1.5%</w:t>
            </w:r>
          </w:p>
        </w:tc>
        <w:tc>
          <w:tcPr>
            <w:tcW w:w="456" w:type="pct"/>
            <w:tcBorders>
              <w:top w:val="single" w:sz="4" w:space="0" w:color="auto"/>
              <w:left w:val="single" w:sz="4" w:space="0" w:color="auto"/>
              <w:bottom w:val="single" w:sz="4" w:space="0" w:color="auto"/>
              <w:right w:val="single" w:sz="4" w:space="0" w:color="auto"/>
            </w:tcBorders>
            <w:noWrap/>
            <w:hideMark/>
          </w:tcPr>
          <w:p w14:paraId="71D289A3" w14:textId="77777777" w:rsidR="004E4D3F" w:rsidRPr="00EC1FA9" w:rsidRDefault="004E4D3F" w:rsidP="00376EFA">
            <w:pPr>
              <w:jc w:val="right"/>
            </w:pPr>
            <w:r w:rsidRPr="00EC1FA9">
              <w:t>2,124</w:t>
            </w:r>
          </w:p>
        </w:tc>
        <w:tc>
          <w:tcPr>
            <w:tcW w:w="481" w:type="pct"/>
            <w:tcBorders>
              <w:top w:val="single" w:sz="4" w:space="0" w:color="auto"/>
              <w:left w:val="single" w:sz="4" w:space="0" w:color="auto"/>
              <w:bottom w:val="single" w:sz="4" w:space="0" w:color="auto"/>
              <w:right w:val="single" w:sz="4" w:space="0" w:color="auto"/>
            </w:tcBorders>
            <w:noWrap/>
            <w:hideMark/>
          </w:tcPr>
          <w:p w14:paraId="34F72EAC" w14:textId="77777777" w:rsidR="004E4D3F" w:rsidRPr="00EC1FA9" w:rsidRDefault="004E4D3F" w:rsidP="00376EFA">
            <w:pPr>
              <w:jc w:val="right"/>
            </w:pPr>
            <w:r w:rsidRPr="00EC1FA9">
              <w:t>2,093</w:t>
            </w:r>
          </w:p>
        </w:tc>
        <w:tc>
          <w:tcPr>
            <w:tcW w:w="433" w:type="pct"/>
            <w:tcBorders>
              <w:top w:val="single" w:sz="4" w:space="0" w:color="auto"/>
              <w:left w:val="single" w:sz="4" w:space="0" w:color="auto"/>
              <w:bottom w:val="single" w:sz="4" w:space="0" w:color="auto"/>
              <w:right w:val="single" w:sz="4" w:space="0" w:color="auto"/>
            </w:tcBorders>
            <w:noWrap/>
            <w:hideMark/>
          </w:tcPr>
          <w:p w14:paraId="09C64B16" w14:textId="77777777" w:rsidR="004E4D3F" w:rsidRPr="00EC1FA9" w:rsidRDefault="004E4D3F" w:rsidP="00376EFA">
            <w:pPr>
              <w:jc w:val="right"/>
            </w:pPr>
            <w:r w:rsidRPr="00EC1FA9">
              <w:t>32</w:t>
            </w:r>
          </w:p>
        </w:tc>
        <w:tc>
          <w:tcPr>
            <w:tcW w:w="479" w:type="pct"/>
            <w:tcBorders>
              <w:top w:val="single" w:sz="4" w:space="0" w:color="auto"/>
              <w:left w:val="single" w:sz="4" w:space="0" w:color="auto"/>
              <w:bottom w:val="single" w:sz="4" w:space="0" w:color="auto"/>
              <w:right w:val="single" w:sz="4" w:space="0" w:color="auto"/>
            </w:tcBorders>
            <w:noWrap/>
            <w:hideMark/>
          </w:tcPr>
          <w:p w14:paraId="173B533A" w14:textId="77777777" w:rsidR="004E4D3F" w:rsidRPr="00EC1FA9" w:rsidRDefault="004E4D3F" w:rsidP="00376EFA">
            <w:pPr>
              <w:jc w:val="right"/>
            </w:pPr>
            <w:r w:rsidRPr="00EC1FA9">
              <w:t>1.5%</w:t>
            </w:r>
          </w:p>
        </w:tc>
      </w:tr>
      <w:tr w:rsidR="004E4D3F" w:rsidRPr="00EC1FA9" w14:paraId="47F47F9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62FC4CF" w14:textId="77777777" w:rsidR="004E4D3F" w:rsidRPr="00EC1FA9" w:rsidRDefault="004E4D3F" w:rsidP="00376EFA">
            <w:r w:rsidRPr="00EC1FA9">
              <w:t>Wisconsin</w:t>
            </w:r>
          </w:p>
        </w:tc>
        <w:tc>
          <w:tcPr>
            <w:tcW w:w="611" w:type="pct"/>
            <w:tcBorders>
              <w:top w:val="single" w:sz="4" w:space="0" w:color="auto"/>
              <w:left w:val="single" w:sz="4" w:space="0" w:color="auto"/>
              <w:bottom w:val="single" w:sz="4" w:space="0" w:color="auto"/>
              <w:right w:val="single" w:sz="4" w:space="0" w:color="auto"/>
            </w:tcBorders>
            <w:noWrap/>
            <w:hideMark/>
          </w:tcPr>
          <w:p w14:paraId="419DFC1C" w14:textId="77777777" w:rsidR="004E4D3F" w:rsidRPr="00EC1FA9" w:rsidRDefault="004E4D3F" w:rsidP="00376EFA">
            <w:pPr>
              <w:jc w:val="right"/>
            </w:pPr>
            <w:r w:rsidRPr="00EC1FA9">
              <w:t>14,694</w:t>
            </w:r>
          </w:p>
        </w:tc>
        <w:tc>
          <w:tcPr>
            <w:tcW w:w="540" w:type="pct"/>
            <w:tcBorders>
              <w:top w:val="single" w:sz="4" w:space="0" w:color="auto"/>
              <w:left w:val="single" w:sz="4" w:space="0" w:color="auto"/>
              <w:bottom w:val="single" w:sz="4" w:space="0" w:color="auto"/>
              <w:right w:val="single" w:sz="4" w:space="0" w:color="auto"/>
            </w:tcBorders>
            <w:noWrap/>
            <w:hideMark/>
          </w:tcPr>
          <w:p w14:paraId="64DD9FE0" w14:textId="77777777" w:rsidR="004E4D3F" w:rsidRPr="00EC1FA9" w:rsidRDefault="004E4D3F" w:rsidP="00376EFA">
            <w:pPr>
              <w:jc w:val="right"/>
            </w:pPr>
            <w:r w:rsidRPr="00EC1FA9">
              <w:t>14,450</w:t>
            </w:r>
          </w:p>
        </w:tc>
        <w:tc>
          <w:tcPr>
            <w:tcW w:w="529" w:type="pct"/>
            <w:tcBorders>
              <w:top w:val="single" w:sz="4" w:space="0" w:color="auto"/>
              <w:left w:val="single" w:sz="4" w:space="0" w:color="auto"/>
              <w:bottom w:val="single" w:sz="4" w:space="0" w:color="auto"/>
              <w:right w:val="single" w:sz="4" w:space="0" w:color="auto"/>
            </w:tcBorders>
            <w:noWrap/>
            <w:hideMark/>
          </w:tcPr>
          <w:p w14:paraId="254B4F2F" w14:textId="77777777" w:rsidR="004E4D3F" w:rsidRPr="00EC1FA9" w:rsidRDefault="004E4D3F" w:rsidP="00376EFA">
            <w:pPr>
              <w:jc w:val="right"/>
            </w:pPr>
            <w:r w:rsidRPr="00EC1FA9">
              <w:t>244</w:t>
            </w:r>
          </w:p>
        </w:tc>
        <w:tc>
          <w:tcPr>
            <w:tcW w:w="459" w:type="pct"/>
            <w:tcBorders>
              <w:top w:val="single" w:sz="4" w:space="0" w:color="auto"/>
              <w:left w:val="single" w:sz="4" w:space="0" w:color="auto"/>
              <w:bottom w:val="single" w:sz="4" w:space="0" w:color="auto"/>
              <w:right w:val="single" w:sz="4" w:space="0" w:color="auto"/>
            </w:tcBorders>
            <w:noWrap/>
            <w:hideMark/>
          </w:tcPr>
          <w:p w14:paraId="55298CBF" w14:textId="77777777" w:rsidR="004E4D3F" w:rsidRPr="00EC1FA9" w:rsidRDefault="004E4D3F" w:rsidP="00376EFA">
            <w:pPr>
              <w:jc w:val="right"/>
            </w:pPr>
            <w:r w:rsidRPr="00EC1FA9">
              <w:t>1.7%</w:t>
            </w:r>
          </w:p>
        </w:tc>
        <w:tc>
          <w:tcPr>
            <w:tcW w:w="456" w:type="pct"/>
            <w:tcBorders>
              <w:top w:val="single" w:sz="4" w:space="0" w:color="auto"/>
              <w:left w:val="single" w:sz="4" w:space="0" w:color="auto"/>
              <w:bottom w:val="single" w:sz="4" w:space="0" w:color="auto"/>
              <w:right w:val="single" w:sz="4" w:space="0" w:color="auto"/>
            </w:tcBorders>
            <w:noWrap/>
            <w:hideMark/>
          </w:tcPr>
          <w:p w14:paraId="360970F3" w14:textId="77777777" w:rsidR="004E4D3F" w:rsidRPr="00EC1FA9" w:rsidRDefault="004E4D3F" w:rsidP="00376EFA">
            <w:pPr>
              <w:jc w:val="right"/>
            </w:pPr>
            <w:r w:rsidRPr="00EC1FA9">
              <w:t>2,154</w:t>
            </w:r>
          </w:p>
        </w:tc>
        <w:tc>
          <w:tcPr>
            <w:tcW w:w="481" w:type="pct"/>
            <w:tcBorders>
              <w:top w:val="single" w:sz="4" w:space="0" w:color="auto"/>
              <w:left w:val="single" w:sz="4" w:space="0" w:color="auto"/>
              <w:bottom w:val="single" w:sz="4" w:space="0" w:color="auto"/>
              <w:right w:val="single" w:sz="4" w:space="0" w:color="auto"/>
            </w:tcBorders>
            <w:noWrap/>
            <w:hideMark/>
          </w:tcPr>
          <w:p w14:paraId="233EF3E5" w14:textId="77777777" w:rsidR="004E4D3F" w:rsidRPr="00EC1FA9" w:rsidRDefault="004E4D3F" w:rsidP="00376EFA">
            <w:pPr>
              <w:jc w:val="right"/>
            </w:pPr>
            <w:r w:rsidRPr="00EC1FA9">
              <w:t>2,118</w:t>
            </w:r>
          </w:p>
        </w:tc>
        <w:tc>
          <w:tcPr>
            <w:tcW w:w="433" w:type="pct"/>
            <w:tcBorders>
              <w:top w:val="single" w:sz="4" w:space="0" w:color="auto"/>
              <w:left w:val="single" w:sz="4" w:space="0" w:color="auto"/>
              <w:bottom w:val="single" w:sz="4" w:space="0" w:color="auto"/>
              <w:right w:val="single" w:sz="4" w:space="0" w:color="auto"/>
            </w:tcBorders>
            <w:noWrap/>
            <w:hideMark/>
          </w:tcPr>
          <w:p w14:paraId="411F54F5" w14:textId="77777777" w:rsidR="004E4D3F" w:rsidRPr="00EC1FA9" w:rsidRDefault="004E4D3F" w:rsidP="00376EFA">
            <w:pPr>
              <w:jc w:val="right"/>
            </w:pPr>
            <w:r w:rsidRPr="00EC1FA9">
              <w:t>36</w:t>
            </w:r>
          </w:p>
        </w:tc>
        <w:tc>
          <w:tcPr>
            <w:tcW w:w="479" w:type="pct"/>
            <w:tcBorders>
              <w:top w:val="single" w:sz="4" w:space="0" w:color="auto"/>
              <w:left w:val="single" w:sz="4" w:space="0" w:color="auto"/>
              <w:bottom w:val="single" w:sz="4" w:space="0" w:color="auto"/>
              <w:right w:val="single" w:sz="4" w:space="0" w:color="auto"/>
            </w:tcBorders>
            <w:noWrap/>
            <w:hideMark/>
          </w:tcPr>
          <w:p w14:paraId="6A0B20C1" w14:textId="77777777" w:rsidR="004E4D3F" w:rsidRPr="00EC1FA9" w:rsidRDefault="004E4D3F" w:rsidP="00376EFA">
            <w:pPr>
              <w:jc w:val="right"/>
            </w:pPr>
            <w:r w:rsidRPr="00EC1FA9">
              <w:t>1.7%</w:t>
            </w:r>
          </w:p>
        </w:tc>
      </w:tr>
      <w:tr w:rsidR="004E4D3F" w:rsidRPr="00EC1FA9" w14:paraId="17DCDA6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9CF2716" w14:textId="77777777" w:rsidR="004E4D3F" w:rsidRPr="00EC1FA9" w:rsidRDefault="004E4D3F" w:rsidP="00376EFA">
            <w:r w:rsidRPr="00EC1FA9">
              <w:t>Idaho</w:t>
            </w:r>
          </w:p>
        </w:tc>
        <w:tc>
          <w:tcPr>
            <w:tcW w:w="611" w:type="pct"/>
            <w:tcBorders>
              <w:top w:val="single" w:sz="4" w:space="0" w:color="auto"/>
              <w:left w:val="single" w:sz="4" w:space="0" w:color="auto"/>
              <w:bottom w:val="single" w:sz="4" w:space="0" w:color="auto"/>
              <w:right w:val="single" w:sz="4" w:space="0" w:color="auto"/>
            </w:tcBorders>
            <w:noWrap/>
            <w:hideMark/>
          </w:tcPr>
          <w:p w14:paraId="6B1B340E" w14:textId="77777777" w:rsidR="004E4D3F" w:rsidRPr="00EC1FA9" w:rsidRDefault="004E4D3F" w:rsidP="00376EFA">
            <w:pPr>
              <w:jc w:val="right"/>
            </w:pPr>
            <w:r w:rsidRPr="00EC1FA9">
              <w:t>4,724</w:t>
            </w:r>
          </w:p>
        </w:tc>
        <w:tc>
          <w:tcPr>
            <w:tcW w:w="540" w:type="pct"/>
            <w:tcBorders>
              <w:top w:val="single" w:sz="4" w:space="0" w:color="auto"/>
              <w:left w:val="single" w:sz="4" w:space="0" w:color="auto"/>
              <w:bottom w:val="single" w:sz="4" w:space="0" w:color="auto"/>
              <w:right w:val="single" w:sz="4" w:space="0" w:color="auto"/>
            </w:tcBorders>
            <w:noWrap/>
            <w:hideMark/>
          </w:tcPr>
          <w:p w14:paraId="0DA8FEB7" w14:textId="77777777" w:rsidR="004E4D3F" w:rsidRPr="00EC1FA9" w:rsidRDefault="004E4D3F" w:rsidP="00376EFA">
            <w:pPr>
              <w:jc w:val="right"/>
            </w:pPr>
            <w:r w:rsidRPr="00EC1FA9">
              <w:t>4,629</w:t>
            </w:r>
          </w:p>
        </w:tc>
        <w:tc>
          <w:tcPr>
            <w:tcW w:w="529" w:type="pct"/>
            <w:tcBorders>
              <w:top w:val="single" w:sz="4" w:space="0" w:color="auto"/>
              <w:left w:val="single" w:sz="4" w:space="0" w:color="auto"/>
              <w:bottom w:val="single" w:sz="4" w:space="0" w:color="auto"/>
              <w:right w:val="single" w:sz="4" w:space="0" w:color="auto"/>
            </w:tcBorders>
            <w:noWrap/>
            <w:hideMark/>
          </w:tcPr>
          <w:p w14:paraId="27406F40" w14:textId="77777777" w:rsidR="004E4D3F" w:rsidRPr="00EC1FA9" w:rsidRDefault="004E4D3F" w:rsidP="00376EFA">
            <w:pPr>
              <w:jc w:val="right"/>
            </w:pPr>
            <w:r w:rsidRPr="00EC1FA9">
              <w:t>96</w:t>
            </w:r>
          </w:p>
        </w:tc>
        <w:tc>
          <w:tcPr>
            <w:tcW w:w="459" w:type="pct"/>
            <w:tcBorders>
              <w:top w:val="single" w:sz="4" w:space="0" w:color="auto"/>
              <w:left w:val="single" w:sz="4" w:space="0" w:color="auto"/>
              <w:bottom w:val="single" w:sz="4" w:space="0" w:color="auto"/>
              <w:right w:val="single" w:sz="4" w:space="0" w:color="auto"/>
            </w:tcBorders>
            <w:noWrap/>
            <w:hideMark/>
          </w:tcPr>
          <w:p w14:paraId="6DF8A9A3" w14:textId="77777777" w:rsidR="004E4D3F" w:rsidRPr="00EC1FA9" w:rsidRDefault="004E4D3F" w:rsidP="00376EFA">
            <w:pPr>
              <w:jc w:val="right"/>
            </w:pPr>
            <w:r w:rsidRPr="00EC1FA9">
              <w:t>2.1%</w:t>
            </w:r>
          </w:p>
        </w:tc>
        <w:tc>
          <w:tcPr>
            <w:tcW w:w="456" w:type="pct"/>
            <w:tcBorders>
              <w:top w:val="single" w:sz="4" w:space="0" w:color="auto"/>
              <w:left w:val="single" w:sz="4" w:space="0" w:color="auto"/>
              <w:bottom w:val="single" w:sz="4" w:space="0" w:color="auto"/>
              <w:right w:val="single" w:sz="4" w:space="0" w:color="auto"/>
            </w:tcBorders>
            <w:noWrap/>
            <w:hideMark/>
          </w:tcPr>
          <w:p w14:paraId="7790C5AD" w14:textId="77777777" w:rsidR="004E4D3F" w:rsidRPr="00EC1FA9" w:rsidRDefault="004E4D3F" w:rsidP="00376EFA">
            <w:pPr>
              <w:jc w:val="right"/>
            </w:pPr>
            <w:r w:rsidRPr="00EC1FA9">
              <w:t>593</w:t>
            </w:r>
          </w:p>
        </w:tc>
        <w:tc>
          <w:tcPr>
            <w:tcW w:w="481" w:type="pct"/>
            <w:tcBorders>
              <w:top w:val="single" w:sz="4" w:space="0" w:color="auto"/>
              <w:left w:val="single" w:sz="4" w:space="0" w:color="auto"/>
              <w:bottom w:val="single" w:sz="4" w:space="0" w:color="auto"/>
              <w:right w:val="single" w:sz="4" w:space="0" w:color="auto"/>
            </w:tcBorders>
            <w:noWrap/>
            <w:hideMark/>
          </w:tcPr>
          <w:p w14:paraId="07FC7A9B" w14:textId="77777777" w:rsidR="004E4D3F" w:rsidRPr="00EC1FA9" w:rsidRDefault="004E4D3F" w:rsidP="00376EFA">
            <w:pPr>
              <w:jc w:val="right"/>
            </w:pPr>
            <w:r w:rsidRPr="00EC1FA9">
              <w:t>581</w:t>
            </w:r>
          </w:p>
        </w:tc>
        <w:tc>
          <w:tcPr>
            <w:tcW w:w="433" w:type="pct"/>
            <w:tcBorders>
              <w:top w:val="single" w:sz="4" w:space="0" w:color="auto"/>
              <w:left w:val="single" w:sz="4" w:space="0" w:color="auto"/>
              <w:bottom w:val="single" w:sz="4" w:space="0" w:color="auto"/>
              <w:right w:val="single" w:sz="4" w:space="0" w:color="auto"/>
            </w:tcBorders>
            <w:noWrap/>
            <w:hideMark/>
          </w:tcPr>
          <w:p w14:paraId="7BF8506A" w14:textId="77777777" w:rsidR="004E4D3F" w:rsidRPr="00EC1FA9" w:rsidRDefault="004E4D3F" w:rsidP="00376EFA">
            <w:pPr>
              <w:jc w:val="right"/>
            </w:pPr>
            <w:r w:rsidRPr="00EC1FA9">
              <w:t>12</w:t>
            </w:r>
          </w:p>
        </w:tc>
        <w:tc>
          <w:tcPr>
            <w:tcW w:w="479" w:type="pct"/>
            <w:tcBorders>
              <w:top w:val="single" w:sz="4" w:space="0" w:color="auto"/>
              <w:left w:val="single" w:sz="4" w:space="0" w:color="auto"/>
              <w:bottom w:val="single" w:sz="4" w:space="0" w:color="auto"/>
              <w:right w:val="single" w:sz="4" w:space="0" w:color="auto"/>
            </w:tcBorders>
            <w:noWrap/>
            <w:hideMark/>
          </w:tcPr>
          <w:p w14:paraId="0031F6FC" w14:textId="77777777" w:rsidR="004E4D3F" w:rsidRPr="00EC1FA9" w:rsidRDefault="004E4D3F" w:rsidP="00376EFA">
            <w:pPr>
              <w:jc w:val="right"/>
            </w:pPr>
            <w:r w:rsidRPr="00EC1FA9">
              <w:t>2.1%</w:t>
            </w:r>
          </w:p>
        </w:tc>
      </w:tr>
      <w:tr w:rsidR="004E4D3F" w:rsidRPr="00EC1FA9" w14:paraId="2EC6B483"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EB40F8B" w14:textId="77777777" w:rsidR="004E4D3F" w:rsidRPr="00EC1FA9" w:rsidRDefault="004E4D3F" w:rsidP="00376EFA">
            <w:r w:rsidRPr="00EC1FA9">
              <w:t>North Dakota</w:t>
            </w:r>
          </w:p>
        </w:tc>
        <w:tc>
          <w:tcPr>
            <w:tcW w:w="611" w:type="pct"/>
            <w:tcBorders>
              <w:top w:val="single" w:sz="4" w:space="0" w:color="auto"/>
              <w:left w:val="single" w:sz="4" w:space="0" w:color="auto"/>
              <w:bottom w:val="single" w:sz="4" w:space="0" w:color="auto"/>
              <w:right w:val="single" w:sz="4" w:space="0" w:color="auto"/>
            </w:tcBorders>
            <w:noWrap/>
            <w:hideMark/>
          </w:tcPr>
          <w:p w14:paraId="2CC51315" w14:textId="77777777" w:rsidR="004E4D3F" w:rsidRPr="00EC1FA9" w:rsidRDefault="004E4D3F" w:rsidP="00376EFA">
            <w:pPr>
              <w:jc w:val="right"/>
            </w:pPr>
            <w:r w:rsidRPr="00EC1FA9">
              <w:t>1,652</w:t>
            </w:r>
          </w:p>
        </w:tc>
        <w:tc>
          <w:tcPr>
            <w:tcW w:w="540" w:type="pct"/>
            <w:tcBorders>
              <w:top w:val="single" w:sz="4" w:space="0" w:color="auto"/>
              <w:left w:val="single" w:sz="4" w:space="0" w:color="auto"/>
              <w:bottom w:val="single" w:sz="4" w:space="0" w:color="auto"/>
              <w:right w:val="single" w:sz="4" w:space="0" w:color="auto"/>
            </w:tcBorders>
            <w:noWrap/>
            <w:hideMark/>
          </w:tcPr>
          <w:p w14:paraId="1F79D285" w14:textId="77777777" w:rsidR="004E4D3F" w:rsidRPr="00EC1FA9" w:rsidRDefault="004E4D3F" w:rsidP="00376EFA">
            <w:pPr>
              <w:jc w:val="right"/>
            </w:pPr>
            <w:r w:rsidRPr="00EC1FA9">
              <w:t>1,617</w:t>
            </w:r>
          </w:p>
        </w:tc>
        <w:tc>
          <w:tcPr>
            <w:tcW w:w="529" w:type="pct"/>
            <w:tcBorders>
              <w:top w:val="single" w:sz="4" w:space="0" w:color="auto"/>
              <w:left w:val="single" w:sz="4" w:space="0" w:color="auto"/>
              <w:bottom w:val="single" w:sz="4" w:space="0" w:color="auto"/>
              <w:right w:val="single" w:sz="4" w:space="0" w:color="auto"/>
            </w:tcBorders>
            <w:noWrap/>
            <w:hideMark/>
          </w:tcPr>
          <w:p w14:paraId="1F8E05B8" w14:textId="77777777" w:rsidR="004E4D3F" w:rsidRPr="00EC1FA9" w:rsidRDefault="004E4D3F" w:rsidP="00376EFA">
            <w:pPr>
              <w:jc w:val="right"/>
            </w:pPr>
            <w:r w:rsidRPr="00EC1FA9">
              <w:t>36</w:t>
            </w:r>
          </w:p>
        </w:tc>
        <w:tc>
          <w:tcPr>
            <w:tcW w:w="459" w:type="pct"/>
            <w:tcBorders>
              <w:top w:val="single" w:sz="4" w:space="0" w:color="auto"/>
              <w:left w:val="single" w:sz="4" w:space="0" w:color="auto"/>
              <w:bottom w:val="single" w:sz="4" w:space="0" w:color="auto"/>
              <w:right w:val="single" w:sz="4" w:space="0" w:color="auto"/>
            </w:tcBorders>
            <w:noWrap/>
            <w:hideMark/>
          </w:tcPr>
          <w:p w14:paraId="267E2FAC" w14:textId="77777777" w:rsidR="004E4D3F" w:rsidRPr="00EC1FA9" w:rsidRDefault="004E4D3F" w:rsidP="00376EFA">
            <w:pPr>
              <w:jc w:val="right"/>
            </w:pPr>
            <w:r w:rsidRPr="00EC1FA9">
              <w:t>2.2%</w:t>
            </w:r>
          </w:p>
        </w:tc>
        <w:tc>
          <w:tcPr>
            <w:tcW w:w="456" w:type="pct"/>
            <w:tcBorders>
              <w:top w:val="single" w:sz="4" w:space="0" w:color="auto"/>
              <w:left w:val="single" w:sz="4" w:space="0" w:color="auto"/>
              <w:bottom w:val="single" w:sz="4" w:space="0" w:color="auto"/>
              <w:right w:val="single" w:sz="4" w:space="0" w:color="auto"/>
            </w:tcBorders>
            <w:noWrap/>
            <w:hideMark/>
          </w:tcPr>
          <w:p w14:paraId="51F7AC6E" w14:textId="77777777" w:rsidR="004E4D3F" w:rsidRPr="00EC1FA9" w:rsidRDefault="004E4D3F" w:rsidP="00376EFA">
            <w:pPr>
              <w:jc w:val="right"/>
            </w:pPr>
            <w:r w:rsidRPr="00EC1FA9">
              <w:t>142</w:t>
            </w:r>
          </w:p>
        </w:tc>
        <w:tc>
          <w:tcPr>
            <w:tcW w:w="481" w:type="pct"/>
            <w:tcBorders>
              <w:top w:val="single" w:sz="4" w:space="0" w:color="auto"/>
              <w:left w:val="single" w:sz="4" w:space="0" w:color="auto"/>
              <w:bottom w:val="single" w:sz="4" w:space="0" w:color="auto"/>
              <w:right w:val="single" w:sz="4" w:space="0" w:color="auto"/>
            </w:tcBorders>
            <w:noWrap/>
            <w:hideMark/>
          </w:tcPr>
          <w:p w14:paraId="259ED4B9" w14:textId="77777777" w:rsidR="004E4D3F" w:rsidRPr="00EC1FA9" w:rsidRDefault="004E4D3F" w:rsidP="00376EFA">
            <w:pPr>
              <w:jc w:val="right"/>
            </w:pPr>
            <w:r w:rsidRPr="00EC1FA9">
              <w:t>139</w:t>
            </w:r>
          </w:p>
        </w:tc>
        <w:tc>
          <w:tcPr>
            <w:tcW w:w="433" w:type="pct"/>
            <w:tcBorders>
              <w:top w:val="single" w:sz="4" w:space="0" w:color="auto"/>
              <w:left w:val="single" w:sz="4" w:space="0" w:color="auto"/>
              <w:bottom w:val="single" w:sz="4" w:space="0" w:color="auto"/>
              <w:right w:val="single" w:sz="4" w:space="0" w:color="auto"/>
            </w:tcBorders>
            <w:noWrap/>
            <w:hideMark/>
          </w:tcPr>
          <w:p w14:paraId="59539219" w14:textId="77777777" w:rsidR="004E4D3F" w:rsidRPr="00EC1FA9" w:rsidRDefault="004E4D3F" w:rsidP="00376EFA">
            <w:pPr>
              <w:jc w:val="right"/>
            </w:pPr>
            <w:r w:rsidRPr="00EC1FA9">
              <w:t>3</w:t>
            </w:r>
          </w:p>
        </w:tc>
        <w:tc>
          <w:tcPr>
            <w:tcW w:w="479" w:type="pct"/>
            <w:tcBorders>
              <w:top w:val="single" w:sz="4" w:space="0" w:color="auto"/>
              <w:left w:val="single" w:sz="4" w:space="0" w:color="auto"/>
              <w:bottom w:val="single" w:sz="4" w:space="0" w:color="auto"/>
              <w:right w:val="single" w:sz="4" w:space="0" w:color="auto"/>
            </w:tcBorders>
            <w:noWrap/>
            <w:hideMark/>
          </w:tcPr>
          <w:p w14:paraId="7618C190" w14:textId="77777777" w:rsidR="004E4D3F" w:rsidRPr="00EC1FA9" w:rsidRDefault="004E4D3F" w:rsidP="00376EFA">
            <w:pPr>
              <w:jc w:val="right"/>
            </w:pPr>
            <w:r w:rsidRPr="00EC1FA9">
              <w:t>2.2%</w:t>
            </w:r>
          </w:p>
        </w:tc>
      </w:tr>
      <w:tr w:rsidR="004E4D3F" w:rsidRPr="00EC1FA9" w14:paraId="3A6E1A0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807E188" w14:textId="77777777" w:rsidR="004E4D3F" w:rsidRPr="00EC1FA9" w:rsidRDefault="004E4D3F" w:rsidP="00376EFA">
            <w:r w:rsidRPr="00EC1FA9">
              <w:t>Missouri</w:t>
            </w:r>
          </w:p>
        </w:tc>
        <w:tc>
          <w:tcPr>
            <w:tcW w:w="611" w:type="pct"/>
            <w:tcBorders>
              <w:top w:val="single" w:sz="4" w:space="0" w:color="auto"/>
              <w:left w:val="single" w:sz="4" w:space="0" w:color="auto"/>
              <w:bottom w:val="single" w:sz="4" w:space="0" w:color="auto"/>
              <w:right w:val="single" w:sz="4" w:space="0" w:color="auto"/>
            </w:tcBorders>
            <w:noWrap/>
            <w:hideMark/>
          </w:tcPr>
          <w:p w14:paraId="0163CD04" w14:textId="77777777" w:rsidR="004E4D3F" w:rsidRPr="00EC1FA9" w:rsidRDefault="004E4D3F" w:rsidP="00376EFA">
            <w:pPr>
              <w:jc w:val="right"/>
            </w:pPr>
            <w:r w:rsidRPr="00EC1FA9">
              <w:t>15,821</w:t>
            </w:r>
          </w:p>
        </w:tc>
        <w:tc>
          <w:tcPr>
            <w:tcW w:w="540" w:type="pct"/>
            <w:tcBorders>
              <w:top w:val="single" w:sz="4" w:space="0" w:color="auto"/>
              <w:left w:val="single" w:sz="4" w:space="0" w:color="auto"/>
              <w:bottom w:val="single" w:sz="4" w:space="0" w:color="auto"/>
              <w:right w:val="single" w:sz="4" w:space="0" w:color="auto"/>
            </w:tcBorders>
            <w:noWrap/>
            <w:hideMark/>
          </w:tcPr>
          <w:p w14:paraId="6CBCC52D" w14:textId="77777777" w:rsidR="004E4D3F" w:rsidRPr="00EC1FA9" w:rsidRDefault="004E4D3F" w:rsidP="00376EFA">
            <w:pPr>
              <w:jc w:val="right"/>
            </w:pPr>
            <w:r w:rsidRPr="00EC1FA9">
              <w:t>15,377</w:t>
            </w:r>
          </w:p>
        </w:tc>
        <w:tc>
          <w:tcPr>
            <w:tcW w:w="529" w:type="pct"/>
            <w:tcBorders>
              <w:top w:val="single" w:sz="4" w:space="0" w:color="auto"/>
              <w:left w:val="single" w:sz="4" w:space="0" w:color="auto"/>
              <w:bottom w:val="single" w:sz="4" w:space="0" w:color="auto"/>
              <w:right w:val="single" w:sz="4" w:space="0" w:color="auto"/>
            </w:tcBorders>
            <w:noWrap/>
            <w:hideMark/>
          </w:tcPr>
          <w:p w14:paraId="20E54E6E" w14:textId="77777777" w:rsidR="004E4D3F" w:rsidRPr="00EC1FA9" w:rsidRDefault="004E4D3F" w:rsidP="00376EFA">
            <w:pPr>
              <w:jc w:val="right"/>
            </w:pPr>
            <w:r w:rsidRPr="00EC1FA9">
              <w:t>445</w:t>
            </w:r>
          </w:p>
        </w:tc>
        <w:tc>
          <w:tcPr>
            <w:tcW w:w="459" w:type="pct"/>
            <w:tcBorders>
              <w:top w:val="single" w:sz="4" w:space="0" w:color="auto"/>
              <w:left w:val="single" w:sz="4" w:space="0" w:color="auto"/>
              <w:bottom w:val="single" w:sz="4" w:space="0" w:color="auto"/>
              <w:right w:val="single" w:sz="4" w:space="0" w:color="auto"/>
            </w:tcBorders>
            <w:noWrap/>
            <w:hideMark/>
          </w:tcPr>
          <w:p w14:paraId="17FE9360" w14:textId="77777777" w:rsidR="004E4D3F" w:rsidRPr="00EC1FA9" w:rsidRDefault="004E4D3F" w:rsidP="00376EFA">
            <w:pPr>
              <w:jc w:val="right"/>
            </w:pPr>
            <w:r w:rsidRPr="00EC1FA9">
              <w:t>2.9%</w:t>
            </w:r>
          </w:p>
        </w:tc>
        <w:tc>
          <w:tcPr>
            <w:tcW w:w="456" w:type="pct"/>
            <w:tcBorders>
              <w:top w:val="single" w:sz="4" w:space="0" w:color="auto"/>
              <w:left w:val="single" w:sz="4" w:space="0" w:color="auto"/>
              <w:bottom w:val="single" w:sz="4" w:space="0" w:color="auto"/>
              <w:right w:val="single" w:sz="4" w:space="0" w:color="auto"/>
            </w:tcBorders>
            <w:noWrap/>
            <w:hideMark/>
          </w:tcPr>
          <w:p w14:paraId="1C68934F" w14:textId="77777777" w:rsidR="004E4D3F" w:rsidRPr="00EC1FA9" w:rsidRDefault="004E4D3F" w:rsidP="00376EFA">
            <w:pPr>
              <w:jc w:val="right"/>
            </w:pPr>
            <w:r w:rsidRPr="00EC1FA9">
              <w:t>1,898</w:t>
            </w:r>
          </w:p>
        </w:tc>
        <w:tc>
          <w:tcPr>
            <w:tcW w:w="481" w:type="pct"/>
            <w:tcBorders>
              <w:top w:val="single" w:sz="4" w:space="0" w:color="auto"/>
              <w:left w:val="single" w:sz="4" w:space="0" w:color="auto"/>
              <w:bottom w:val="single" w:sz="4" w:space="0" w:color="auto"/>
              <w:right w:val="single" w:sz="4" w:space="0" w:color="auto"/>
            </w:tcBorders>
            <w:noWrap/>
            <w:hideMark/>
          </w:tcPr>
          <w:p w14:paraId="72E7F179" w14:textId="77777777" w:rsidR="004E4D3F" w:rsidRPr="00EC1FA9" w:rsidRDefault="004E4D3F" w:rsidP="00376EFA">
            <w:pPr>
              <w:jc w:val="right"/>
            </w:pPr>
            <w:r w:rsidRPr="00EC1FA9">
              <w:t>1,845</w:t>
            </w:r>
          </w:p>
        </w:tc>
        <w:tc>
          <w:tcPr>
            <w:tcW w:w="433" w:type="pct"/>
            <w:tcBorders>
              <w:top w:val="single" w:sz="4" w:space="0" w:color="auto"/>
              <w:left w:val="single" w:sz="4" w:space="0" w:color="auto"/>
              <w:bottom w:val="single" w:sz="4" w:space="0" w:color="auto"/>
              <w:right w:val="single" w:sz="4" w:space="0" w:color="auto"/>
            </w:tcBorders>
            <w:noWrap/>
            <w:hideMark/>
          </w:tcPr>
          <w:p w14:paraId="47279C81" w14:textId="77777777" w:rsidR="004E4D3F" w:rsidRPr="00EC1FA9" w:rsidRDefault="004E4D3F" w:rsidP="00376EFA">
            <w:pPr>
              <w:jc w:val="right"/>
            </w:pPr>
            <w:r w:rsidRPr="00EC1FA9">
              <w:t>53</w:t>
            </w:r>
          </w:p>
        </w:tc>
        <w:tc>
          <w:tcPr>
            <w:tcW w:w="479" w:type="pct"/>
            <w:tcBorders>
              <w:top w:val="single" w:sz="4" w:space="0" w:color="auto"/>
              <w:left w:val="single" w:sz="4" w:space="0" w:color="auto"/>
              <w:bottom w:val="single" w:sz="4" w:space="0" w:color="auto"/>
              <w:right w:val="single" w:sz="4" w:space="0" w:color="auto"/>
            </w:tcBorders>
            <w:noWrap/>
            <w:hideMark/>
          </w:tcPr>
          <w:p w14:paraId="55ABC9EB" w14:textId="77777777" w:rsidR="004E4D3F" w:rsidRPr="00EC1FA9" w:rsidRDefault="004E4D3F" w:rsidP="00376EFA">
            <w:pPr>
              <w:jc w:val="right"/>
            </w:pPr>
            <w:r w:rsidRPr="00EC1FA9">
              <w:t>2.9%</w:t>
            </w:r>
          </w:p>
        </w:tc>
      </w:tr>
      <w:tr w:rsidR="004E4D3F" w:rsidRPr="00EC1FA9" w14:paraId="7CF6EA1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CE980B2" w14:textId="77777777" w:rsidR="004E4D3F" w:rsidRPr="00EC1FA9" w:rsidRDefault="004E4D3F" w:rsidP="00376EFA">
            <w:r w:rsidRPr="00EC1FA9">
              <w:t>Pennsylvania</w:t>
            </w:r>
          </w:p>
        </w:tc>
        <w:tc>
          <w:tcPr>
            <w:tcW w:w="611" w:type="pct"/>
            <w:tcBorders>
              <w:top w:val="single" w:sz="4" w:space="0" w:color="auto"/>
              <w:left w:val="single" w:sz="4" w:space="0" w:color="auto"/>
              <w:bottom w:val="single" w:sz="4" w:space="0" w:color="auto"/>
              <w:right w:val="single" w:sz="4" w:space="0" w:color="auto"/>
            </w:tcBorders>
            <w:noWrap/>
            <w:hideMark/>
          </w:tcPr>
          <w:p w14:paraId="14FAF3B3" w14:textId="77777777" w:rsidR="004E4D3F" w:rsidRPr="00EC1FA9" w:rsidRDefault="004E4D3F" w:rsidP="00376EFA">
            <w:pPr>
              <w:jc w:val="right"/>
            </w:pPr>
            <w:r w:rsidRPr="00EC1FA9">
              <w:t>31,619</w:t>
            </w:r>
          </w:p>
        </w:tc>
        <w:tc>
          <w:tcPr>
            <w:tcW w:w="540" w:type="pct"/>
            <w:tcBorders>
              <w:top w:val="single" w:sz="4" w:space="0" w:color="auto"/>
              <w:left w:val="single" w:sz="4" w:space="0" w:color="auto"/>
              <w:bottom w:val="single" w:sz="4" w:space="0" w:color="auto"/>
              <w:right w:val="single" w:sz="4" w:space="0" w:color="auto"/>
            </w:tcBorders>
            <w:noWrap/>
            <w:hideMark/>
          </w:tcPr>
          <w:p w14:paraId="7A63D4FE" w14:textId="77777777" w:rsidR="004E4D3F" w:rsidRPr="00EC1FA9" w:rsidRDefault="004E4D3F" w:rsidP="00376EFA">
            <w:pPr>
              <w:jc w:val="right"/>
            </w:pPr>
            <w:r w:rsidRPr="00EC1FA9">
              <w:t>30,120</w:t>
            </w:r>
          </w:p>
        </w:tc>
        <w:tc>
          <w:tcPr>
            <w:tcW w:w="529" w:type="pct"/>
            <w:tcBorders>
              <w:top w:val="single" w:sz="4" w:space="0" w:color="auto"/>
              <w:left w:val="single" w:sz="4" w:space="0" w:color="auto"/>
              <w:bottom w:val="single" w:sz="4" w:space="0" w:color="auto"/>
              <w:right w:val="single" w:sz="4" w:space="0" w:color="auto"/>
            </w:tcBorders>
            <w:noWrap/>
            <w:hideMark/>
          </w:tcPr>
          <w:p w14:paraId="62EF129A" w14:textId="77777777" w:rsidR="004E4D3F" w:rsidRPr="00EC1FA9" w:rsidRDefault="004E4D3F" w:rsidP="00376EFA">
            <w:pPr>
              <w:jc w:val="right"/>
            </w:pPr>
            <w:r w:rsidRPr="00EC1FA9">
              <w:t>1,499</w:t>
            </w:r>
          </w:p>
        </w:tc>
        <w:tc>
          <w:tcPr>
            <w:tcW w:w="459" w:type="pct"/>
            <w:tcBorders>
              <w:top w:val="single" w:sz="4" w:space="0" w:color="auto"/>
              <w:left w:val="single" w:sz="4" w:space="0" w:color="auto"/>
              <w:bottom w:val="single" w:sz="4" w:space="0" w:color="auto"/>
              <w:right w:val="single" w:sz="4" w:space="0" w:color="auto"/>
            </w:tcBorders>
            <w:noWrap/>
            <w:hideMark/>
          </w:tcPr>
          <w:p w14:paraId="08A98161" w14:textId="77777777" w:rsidR="004E4D3F" w:rsidRPr="00EC1FA9" w:rsidRDefault="004E4D3F" w:rsidP="00376EFA">
            <w:pPr>
              <w:jc w:val="right"/>
            </w:pPr>
            <w:r w:rsidRPr="00EC1FA9">
              <w:t>5.0%</w:t>
            </w:r>
          </w:p>
        </w:tc>
        <w:tc>
          <w:tcPr>
            <w:tcW w:w="456" w:type="pct"/>
            <w:tcBorders>
              <w:top w:val="single" w:sz="4" w:space="0" w:color="auto"/>
              <w:left w:val="single" w:sz="4" w:space="0" w:color="auto"/>
              <w:bottom w:val="single" w:sz="4" w:space="0" w:color="auto"/>
              <w:right w:val="single" w:sz="4" w:space="0" w:color="auto"/>
            </w:tcBorders>
            <w:noWrap/>
            <w:hideMark/>
          </w:tcPr>
          <w:p w14:paraId="69D51B23" w14:textId="77777777" w:rsidR="004E4D3F" w:rsidRPr="00EC1FA9" w:rsidRDefault="004E4D3F" w:rsidP="00376EFA">
            <w:pPr>
              <w:jc w:val="right"/>
            </w:pPr>
            <w:r w:rsidRPr="00EC1FA9">
              <w:t>6,310</w:t>
            </w:r>
          </w:p>
        </w:tc>
        <w:tc>
          <w:tcPr>
            <w:tcW w:w="481" w:type="pct"/>
            <w:tcBorders>
              <w:top w:val="single" w:sz="4" w:space="0" w:color="auto"/>
              <w:left w:val="single" w:sz="4" w:space="0" w:color="auto"/>
              <w:bottom w:val="single" w:sz="4" w:space="0" w:color="auto"/>
              <w:right w:val="single" w:sz="4" w:space="0" w:color="auto"/>
            </w:tcBorders>
            <w:noWrap/>
            <w:hideMark/>
          </w:tcPr>
          <w:p w14:paraId="2F7EF0B2" w14:textId="77777777" w:rsidR="004E4D3F" w:rsidRPr="00EC1FA9" w:rsidRDefault="004E4D3F" w:rsidP="00376EFA">
            <w:pPr>
              <w:jc w:val="right"/>
            </w:pPr>
            <w:r w:rsidRPr="00EC1FA9">
              <w:t>6,011</w:t>
            </w:r>
          </w:p>
        </w:tc>
        <w:tc>
          <w:tcPr>
            <w:tcW w:w="433" w:type="pct"/>
            <w:tcBorders>
              <w:top w:val="single" w:sz="4" w:space="0" w:color="auto"/>
              <w:left w:val="single" w:sz="4" w:space="0" w:color="auto"/>
              <w:bottom w:val="single" w:sz="4" w:space="0" w:color="auto"/>
              <w:right w:val="single" w:sz="4" w:space="0" w:color="auto"/>
            </w:tcBorders>
            <w:noWrap/>
            <w:hideMark/>
          </w:tcPr>
          <w:p w14:paraId="33E4B47B" w14:textId="77777777" w:rsidR="004E4D3F" w:rsidRPr="00EC1FA9" w:rsidRDefault="004E4D3F" w:rsidP="00376EFA">
            <w:pPr>
              <w:jc w:val="right"/>
            </w:pPr>
            <w:r w:rsidRPr="00EC1FA9">
              <w:t>299</w:t>
            </w:r>
          </w:p>
        </w:tc>
        <w:tc>
          <w:tcPr>
            <w:tcW w:w="479" w:type="pct"/>
            <w:tcBorders>
              <w:top w:val="single" w:sz="4" w:space="0" w:color="auto"/>
              <w:left w:val="single" w:sz="4" w:space="0" w:color="auto"/>
              <w:bottom w:val="single" w:sz="4" w:space="0" w:color="auto"/>
              <w:right w:val="single" w:sz="4" w:space="0" w:color="auto"/>
            </w:tcBorders>
            <w:noWrap/>
            <w:hideMark/>
          </w:tcPr>
          <w:p w14:paraId="67ECA806" w14:textId="77777777" w:rsidR="004E4D3F" w:rsidRPr="00EC1FA9" w:rsidRDefault="004E4D3F" w:rsidP="00376EFA">
            <w:pPr>
              <w:jc w:val="right"/>
            </w:pPr>
            <w:r w:rsidRPr="00EC1FA9">
              <w:t>5.0%</w:t>
            </w:r>
          </w:p>
        </w:tc>
      </w:tr>
      <w:tr w:rsidR="004E4D3F" w:rsidRPr="00EC1FA9" w14:paraId="78502B7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7801EA6" w14:textId="77777777" w:rsidR="004E4D3F" w:rsidRPr="00EC1FA9" w:rsidRDefault="004E4D3F" w:rsidP="00376EFA">
            <w:r w:rsidRPr="00EC1FA9">
              <w:t>Rhode Island</w:t>
            </w:r>
          </w:p>
        </w:tc>
        <w:tc>
          <w:tcPr>
            <w:tcW w:w="611" w:type="pct"/>
            <w:tcBorders>
              <w:top w:val="single" w:sz="4" w:space="0" w:color="auto"/>
              <w:left w:val="single" w:sz="4" w:space="0" w:color="auto"/>
              <w:bottom w:val="single" w:sz="4" w:space="0" w:color="auto"/>
              <w:right w:val="single" w:sz="4" w:space="0" w:color="auto"/>
            </w:tcBorders>
            <w:noWrap/>
            <w:hideMark/>
          </w:tcPr>
          <w:p w14:paraId="79247E20" w14:textId="77777777" w:rsidR="004E4D3F" w:rsidRPr="00EC1FA9" w:rsidRDefault="004E4D3F" w:rsidP="00376EFA">
            <w:pPr>
              <w:jc w:val="right"/>
            </w:pPr>
            <w:r w:rsidRPr="00EC1FA9">
              <w:t>2,679</w:t>
            </w:r>
          </w:p>
        </w:tc>
        <w:tc>
          <w:tcPr>
            <w:tcW w:w="540" w:type="pct"/>
            <w:tcBorders>
              <w:top w:val="single" w:sz="4" w:space="0" w:color="auto"/>
              <w:left w:val="single" w:sz="4" w:space="0" w:color="auto"/>
              <w:bottom w:val="single" w:sz="4" w:space="0" w:color="auto"/>
              <w:right w:val="single" w:sz="4" w:space="0" w:color="auto"/>
            </w:tcBorders>
            <w:noWrap/>
            <w:hideMark/>
          </w:tcPr>
          <w:p w14:paraId="080777D5" w14:textId="77777777" w:rsidR="004E4D3F" w:rsidRPr="00EC1FA9" w:rsidRDefault="004E4D3F" w:rsidP="00376EFA">
            <w:pPr>
              <w:jc w:val="right"/>
            </w:pPr>
            <w:r w:rsidRPr="00EC1FA9">
              <w:t>2,416</w:t>
            </w:r>
          </w:p>
        </w:tc>
        <w:tc>
          <w:tcPr>
            <w:tcW w:w="529" w:type="pct"/>
            <w:tcBorders>
              <w:top w:val="single" w:sz="4" w:space="0" w:color="auto"/>
              <w:left w:val="single" w:sz="4" w:space="0" w:color="auto"/>
              <w:bottom w:val="single" w:sz="4" w:space="0" w:color="auto"/>
              <w:right w:val="single" w:sz="4" w:space="0" w:color="auto"/>
            </w:tcBorders>
            <w:noWrap/>
            <w:hideMark/>
          </w:tcPr>
          <w:p w14:paraId="218CD091" w14:textId="77777777" w:rsidR="004E4D3F" w:rsidRPr="00EC1FA9" w:rsidRDefault="004E4D3F" w:rsidP="00376EFA">
            <w:pPr>
              <w:jc w:val="right"/>
            </w:pPr>
            <w:r w:rsidRPr="00EC1FA9">
              <w:t>263</w:t>
            </w:r>
          </w:p>
        </w:tc>
        <w:tc>
          <w:tcPr>
            <w:tcW w:w="459" w:type="pct"/>
            <w:tcBorders>
              <w:top w:val="single" w:sz="4" w:space="0" w:color="auto"/>
              <w:left w:val="single" w:sz="4" w:space="0" w:color="auto"/>
              <w:bottom w:val="single" w:sz="4" w:space="0" w:color="auto"/>
              <w:right w:val="single" w:sz="4" w:space="0" w:color="auto"/>
            </w:tcBorders>
            <w:noWrap/>
            <w:hideMark/>
          </w:tcPr>
          <w:p w14:paraId="322A0845" w14:textId="77777777" w:rsidR="004E4D3F" w:rsidRPr="00EC1FA9" w:rsidRDefault="004E4D3F" w:rsidP="00376EFA">
            <w:pPr>
              <w:jc w:val="right"/>
            </w:pPr>
            <w:r w:rsidRPr="00EC1FA9">
              <w:t>10.9%</w:t>
            </w:r>
          </w:p>
        </w:tc>
        <w:tc>
          <w:tcPr>
            <w:tcW w:w="456" w:type="pct"/>
            <w:tcBorders>
              <w:top w:val="single" w:sz="4" w:space="0" w:color="auto"/>
              <w:left w:val="single" w:sz="4" w:space="0" w:color="auto"/>
              <w:bottom w:val="single" w:sz="4" w:space="0" w:color="auto"/>
              <w:right w:val="single" w:sz="4" w:space="0" w:color="auto"/>
            </w:tcBorders>
            <w:noWrap/>
            <w:hideMark/>
          </w:tcPr>
          <w:p w14:paraId="118BFE62" w14:textId="77777777" w:rsidR="004E4D3F" w:rsidRPr="00EC1FA9" w:rsidRDefault="004E4D3F" w:rsidP="00376EFA">
            <w:pPr>
              <w:jc w:val="right"/>
            </w:pPr>
            <w:r w:rsidRPr="00EC1FA9">
              <w:t>422</w:t>
            </w:r>
          </w:p>
        </w:tc>
        <w:tc>
          <w:tcPr>
            <w:tcW w:w="481" w:type="pct"/>
            <w:tcBorders>
              <w:top w:val="single" w:sz="4" w:space="0" w:color="auto"/>
              <w:left w:val="single" w:sz="4" w:space="0" w:color="auto"/>
              <w:bottom w:val="single" w:sz="4" w:space="0" w:color="auto"/>
              <w:right w:val="single" w:sz="4" w:space="0" w:color="auto"/>
            </w:tcBorders>
            <w:noWrap/>
            <w:hideMark/>
          </w:tcPr>
          <w:p w14:paraId="42AABBBC" w14:textId="77777777" w:rsidR="004E4D3F" w:rsidRPr="00EC1FA9" w:rsidRDefault="004E4D3F" w:rsidP="00376EFA">
            <w:pPr>
              <w:jc w:val="right"/>
            </w:pPr>
            <w:r w:rsidRPr="00EC1FA9">
              <w:t>380</w:t>
            </w:r>
          </w:p>
        </w:tc>
        <w:tc>
          <w:tcPr>
            <w:tcW w:w="433" w:type="pct"/>
            <w:tcBorders>
              <w:top w:val="single" w:sz="4" w:space="0" w:color="auto"/>
              <w:left w:val="single" w:sz="4" w:space="0" w:color="auto"/>
              <w:bottom w:val="single" w:sz="4" w:space="0" w:color="auto"/>
              <w:right w:val="single" w:sz="4" w:space="0" w:color="auto"/>
            </w:tcBorders>
            <w:noWrap/>
            <w:hideMark/>
          </w:tcPr>
          <w:p w14:paraId="2AF0F5BD" w14:textId="77777777" w:rsidR="004E4D3F" w:rsidRPr="00EC1FA9" w:rsidRDefault="004E4D3F" w:rsidP="00376EFA">
            <w:pPr>
              <w:jc w:val="right"/>
            </w:pPr>
            <w:r w:rsidRPr="00EC1FA9">
              <w:t>41</w:t>
            </w:r>
          </w:p>
        </w:tc>
        <w:tc>
          <w:tcPr>
            <w:tcW w:w="479" w:type="pct"/>
            <w:tcBorders>
              <w:top w:val="single" w:sz="4" w:space="0" w:color="auto"/>
              <w:left w:val="single" w:sz="4" w:space="0" w:color="auto"/>
              <w:bottom w:val="single" w:sz="4" w:space="0" w:color="auto"/>
              <w:right w:val="single" w:sz="4" w:space="0" w:color="auto"/>
            </w:tcBorders>
            <w:noWrap/>
            <w:hideMark/>
          </w:tcPr>
          <w:p w14:paraId="79101059" w14:textId="77777777" w:rsidR="004E4D3F" w:rsidRPr="00EC1FA9" w:rsidRDefault="004E4D3F" w:rsidP="00376EFA">
            <w:pPr>
              <w:jc w:val="right"/>
            </w:pPr>
            <w:r w:rsidRPr="00EC1FA9">
              <w:t>10.9%</w:t>
            </w:r>
          </w:p>
        </w:tc>
      </w:tr>
      <w:tr w:rsidR="004E4D3F" w:rsidRPr="00EC1FA9" w14:paraId="71E4C8B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6A0DEFB" w14:textId="77777777" w:rsidR="004E4D3F" w:rsidRPr="00EC1FA9" w:rsidRDefault="004E4D3F" w:rsidP="00376EFA">
            <w:r w:rsidRPr="00EC1FA9">
              <w:t>Mississippi</w:t>
            </w:r>
          </w:p>
        </w:tc>
        <w:tc>
          <w:tcPr>
            <w:tcW w:w="611" w:type="pct"/>
            <w:tcBorders>
              <w:top w:val="single" w:sz="4" w:space="0" w:color="auto"/>
              <w:left w:val="single" w:sz="4" w:space="0" w:color="auto"/>
              <w:bottom w:val="single" w:sz="4" w:space="0" w:color="auto"/>
              <w:right w:val="single" w:sz="4" w:space="0" w:color="auto"/>
            </w:tcBorders>
            <w:noWrap/>
            <w:hideMark/>
          </w:tcPr>
          <w:p w14:paraId="5497202B" w14:textId="77777777" w:rsidR="004E4D3F" w:rsidRPr="00EC1FA9" w:rsidRDefault="004E4D3F" w:rsidP="00376EFA">
            <w:pPr>
              <w:jc w:val="right"/>
            </w:pPr>
            <w:r w:rsidRPr="00EC1FA9">
              <w:t>9,101</w:t>
            </w:r>
          </w:p>
        </w:tc>
        <w:tc>
          <w:tcPr>
            <w:tcW w:w="540" w:type="pct"/>
            <w:tcBorders>
              <w:top w:val="single" w:sz="4" w:space="0" w:color="auto"/>
              <w:left w:val="single" w:sz="4" w:space="0" w:color="auto"/>
              <w:bottom w:val="single" w:sz="4" w:space="0" w:color="auto"/>
              <w:right w:val="single" w:sz="4" w:space="0" w:color="auto"/>
            </w:tcBorders>
            <w:noWrap/>
            <w:hideMark/>
          </w:tcPr>
          <w:p w14:paraId="44B9FB6B" w14:textId="77777777" w:rsidR="004E4D3F" w:rsidRPr="00EC1FA9" w:rsidRDefault="004E4D3F" w:rsidP="00376EFA">
            <w:pPr>
              <w:jc w:val="right"/>
            </w:pPr>
            <w:r w:rsidRPr="00EC1FA9">
              <w:t>8,151</w:t>
            </w:r>
          </w:p>
        </w:tc>
        <w:tc>
          <w:tcPr>
            <w:tcW w:w="529" w:type="pct"/>
            <w:tcBorders>
              <w:top w:val="single" w:sz="4" w:space="0" w:color="auto"/>
              <w:left w:val="single" w:sz="4" w:space="0" w:color="auto"/>
              <w:bottom w:val="single" w:sz="4" w:space="0" w:color="auto"/>
              <w:right w:val="single" w:sz="4" w:space="0" w:color="auto"/>
            </w:tcBorders>
            <w:noWrap/>
            <w:hideMark/>
          </w:tcPr>
          <w:p w14:paraId="2DEF23FE" w14:textId="77777777" w:rsidR="004E4D3F" w:rsidRPr="00EC1FA9" w:rsidRDefault="004E4D3F" w:rsidP="00376EFA">
            <w:pPr>
              <w:jc w:val="right"/>
            </w:pPr>
            <w:r w:rsidRPr="00EC1FA9">
              <w:t>951</w:t>
            </w:r>
          </w:p>
        </w:tc>
        <w:tc>
          <w:tcPr>
            <w:tcW w:w="459" w:type="pct"/>
            <w:tcBorders>
              <w:top w:val="single" w:sz="4" w:space="0" w:color="auto"/>
              <w:left w:val="single" w:sz="4" w:space="0" w:color="auto"/>
              <w:bottom w:val="single" w:sz="4" w:space="0" w:color="auto"/>
              <w:right w:val="single" w:sz="4" w:space="0" w:color="auto"/>
            </w:tcBorders>
            <w:noWrap/>
            <w:hideMark/>
          </w:tcPr>
          <w:p w14:paraId="4A44A53C" w14:textId="77777777" w:rsidR="004E4D3F" w:rsidRPr="00EC1FA9" w:rsidRDefault="004E4D3F" w:rsidP="00376EFA">
            <w:pPr>
              <w:jc w:val="right"/>
            </w:pPr>
            <w:r w:rsidRPr="00EC1FA9">
              <w:t>11.7%</w:t>
            </w:r>
          </w:p>
        </w:tc>
        <w:tc>
          <w:tcPr>
            <w:tcW w:w="456" w:type="pct"/>
            <w:tcBorders>
              <w:top w:val="single" w:sz="4" w:space="0" w:color="auto"/>
              <w:left w:val="single" w:sz="4" w:space="0" w:color="auto"/>
              <w:bottom w:val="single" w:sz="4" w:space="0" w:color="auto"/>
              <w:right w:val="single" w:sz="4" w:space="0" w:color="auto"/>
            </w:tcBorders>
            <w:noWrap/>
            <w:hideMark/>
          </w:tcPr>
          <w:p w14:paraId="4683C018" w14:textId="77777777" w:rsidR="004E4D3F" w:rsidRPr="00EC1FA9" w:rsidRDefault="004E4D3F" w:rsidP="00376EFA">
            <w:pPr>
              <w:jc w:val="right"/>
            </w:pPr>
            <w:r w:rsidRPr="00EC1FA9">
              <w:t>929</w:t>
            </w:r>
          </w:p>
        </w:tc>
        <w:tc>
          <w:tcPr>
            <w:tcW w:w="481" w:type="pct"/>
            <w:tcBorders>
              <w:top w:val="single" w:sz="4" w:space="0" w:color="auto"/>
              <w:left w:val="single" w:sz="4" w:space="0" w:color="auto"/>
              <w:bottom w:val="single" w:sz="4" w:space="0" w:color="auto"/>
              <w:right w:val="single" w:sz="4" w:space="0" w:color="auto"/>
            </w:tcBorders>
            <w:noWrap/>
            <w:hideMark/>
          </w:tcPr>
          <w:p w14:paraId="476D35A1" w14:textId="77777777" w:rsidR="004E4D3F" w:rsidRPr="00EC1FA9" w:rsidRDefault="004E4D3F" w:rsidP="00376EFA">
            <w:pPr>
              <w:jc w:val="right"/>
            </w:pPr>
            <w:r w:rsidRPr="00EC1FA9">
              <w:t>832</w:t>
            </w:r>
          </w:p>
        </w:tc>
        <w:tc>
          <w:tcPr>
            <w:tcW w:w="433" w:type="pct"/>
            <w:tcBorders>
              <w:top w:val="single" w:sz="4" w:space="0" w:color="auto"/>
              <w:left w:val="single" w:sz="4" w:space="0" w:color="auto"/>
              <w:bottom w:val="single" w:sz="4" w:space="0" w:color="auto"/>
              <w:right w:val="single" w:sz="4" w:space="0" w:color="auto"/>
            </w:tcBorders>
            <w:noWrap/>
            <w:hideMark/>
          </w:tcPr>
          <w:p w14:paraId="43AF4452" w14:textId="77777777" w:rsidR="004E4D3F" w:rsidRPr="00EC1FA9" w:rsidRDefault="004E4D3F" w:rsidP="00376EFA">
            <w:pPr>
              <w:jc w:val="right"/>
            </w:pPr>
            <w:r w:rsidRPr="00EC1FA9">
              <w:t>97</w:t>
            </w:r>
          </w:p>
        </w:tc>
        <w:tc>
          <w:tcPr>
            <w:tcW w:w="479" w:type="pct"/>
            <w:tcBorders>
              <w:top w:val="single" w:sz="4" w:space="0" w:color="auto"/>
              <w:left w:val="single" w:sz="4" w:space="0" w:color="auto"/>
              <w:bottom w:val="single" w:sz="4" w:space="0" w:color="auto"/>
              <w:right w:val="single" w:sz="4" w:space="0" w:color="auto"/>
            </w:tcBorders>
            <w:noWrap/>
            <w:hideMark/>
          </w:tcPr>
          <w:p w14:paraId="35DCC7AB" w14:textId="77777777" w:rsidR="004E4D3F" w:rsidRPr="00EC1FA9" w:rsidRDefault="004E4D3F" w:rsidP="00376EFA">
            <w:pPr>
              <w:jc w:val="right"/>
            </w:pPr>
            <w:r w:rsidRPr="00EC1FA9">
              <w:t>11.7%</w:t>
            </w:r>
          </w:p>
        </w:tc>
      </w:tr>
      <w:tr w:rsidR="004E4D3F" w:rsidRPr="00EC1FA9" w14:paraId="781BDD6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0F49C92" w14:textId="77777777" w:rsidR="004E4D3F" w:rsidRPr="00EC1FA9" w:rsidRDefault="004E4D3F" w:rsidP="00376EFA">
            <w:r w:rsidRPr="00EC1FA9">
              <w:t>New York</w:t>
            </w:r>
          </w:p>
        </w:tc>
        <w:tc>
          <w:tcPr>
            <w:tcW w:w="611" w:type="pct"/>
            <w:tcBorders>
              <w:top w:val="single" w:sz="4" w:space="0" w:color="auto"/>
              <w:left w:val="single" w:sz="4" w:space="0" w:color="auto"/>
              <w:bottom w:val="single" w:sz="4" w:space="0" w:color="auto"/>
              <w:right w:val="single" w:sz="4" w:space="0" w:color="auto"/>
            </w:tcBorders>
            <w:noWrap/>
            <w:hideMark/>
          </w:tcPr>
          <w:p w14:paraId="73277E8D" w14:textId="77777777" w:rsidR="004E4D3F" w:rsidRPr="00EC1FA9" w:rsidRDefault="004E4D3F" w:rsidP="00376EFA">
            <w:pPr>
              <w:jc w:val="right"/>
            </w:pPr>
            <w:r w:rsidRPr="00EC1FA9">
              <w:t>53,600</w:t>
            </w:r>
          </w:p>
        </w:tc>
        <w:tc>
          <w:tcPr>
            <w:tcW w:w="540" w:type="pct"/>
            <w:tcBorders>
              <w:top w:val="single" w:sz="4" w:space="0" w:color="auto"/>
              <w:left w:val="single" w:sz="4" w:space="0" w:color="auto"/>
              <w:bottom w:val="single" w:sz="4" w:space="0" w:color="auto"/>
              <w:right w:val="single" w:sz="4" w:space="0" w:color="auto"/>
            </w:tcBorders>
            <w:noWrap/>
            <w:hideMark/>
          </w:tcPr>
          <w:p w14:paraId="4D2EEE9E" w14:textId="77777777" w:rsidR="004E4D3F" w:rsidRPr="00EC1FA9" w:rsidRDefault="004E4D3F" w:rsidP="00376EFA">
            <w:pPr>
              <w:jc w:val="right"/>
            </w:pPr>
            <w:r w:rsidRPr="00EC1FA9">
              <w:t>46,655</w:t>
            </w:r>
          </w:p>
        </w:tc>
        <w:tc>
          <w:tcPr>
            <w:tcW w:w="529" w:type="pct"/>
            <w:tcBorders>
              <w:top w:val="single" w:sz="4" w:space="0" w:color="auto"/>
              <w:left w:val="single" w:sz="4" w:space="0" w:color="auto"/>
              <w:bottom w:val="single" w:sz="4" w:space="0" w:color="auto"/>
              <w:right w:val="single" w:sz="4" w:space="0" w:color="auto"/>
            </w:tcBorders>
            <w:noWrap/>
            <w:hideMark/>
          </w:tcPr>
          <w:p w14:paraId="1C8505EE" w14:textId="77777777" w:rsidR="004E4D3F" w:rsidRPr="00EC1FA9" w:rsidRDefault="004E4D3F" w:rsidP="00376EFA">
            <w:pPr>
              <w:jc w:val="right"/>
            </w:pPr>
            <w:r w:rsidRPr="00EC1FA9">
              <w:t>6,945</w:t>
            </w:r>
          </w:p>
        </w:tc>
        <w:tc>
          <w:tcPr>
            <w:tcW w:w="459" w:type="pct"/>
            <w:tcBorders>
              <w:top w:val="single" w:sz="4" w:space="0" w:color="auto"/>
              <w:left w:val="single" w:sz="4" w:space="0" w:color="auto"/>
              <w:bottom w:val="single" w:sz="4" w:space="0" w:color="auto"/>
              <w:right w:val="single" w:sz="4" w:space="0" w:color="auto"/>
            </w:tcBorders>
            <w:noWrap/>
            <w:hideMark/>
          </w:tcPr>
          <w:p w14:paraId="36414FD5" w14:textId="77777777" w:rsidR="004E4D3F" w:rsidRPr="00EC1FA9" w:rsidRDefault="004E4D3F" w:rsidP="00376EFA">
            <w:pPr>
              <w:jc w:val="right"/>
            </w:pPr>
            <w:r w:rsidRPr="00EC1FA9">
              <w:t>14.9%</w:t>
            </w:r>
          </w:p>
        </w:tc>
        <w:tc>
          <w:tcPr>
            <w:tcW w:w="456" w:type="pct"/>
            <w:tcBorders>
              <w:top w:val="single" w:sz="4" w:space="0" w:color="auto"/>
              <w:left w:val="single" w:sz="4" w:space="0" w:color="auto"/>
              <w:bottom w:val="single" w:sz="4" w:space="0" w:color="auto"/>
              <w:right w:val="single" w:sz="4" w:space="0" w:color="auto"/>
            </w:tcBorders>
            <w:noWrap/>
            <w:hideMark/>
          </w:tcPr>
          <w:p w14:paraId="02A06617" w14:textId="77777777" w:rsidR="004E4D3F" w:rsidRPr="00EC1FA9" w:rsidRDefault="004E4D3F" w:rsidP="00376EFA">
            <w:pPr>
              <w:jc w:val="right"/>
            </w:pPr>
            <w:r w:rsidRPr="00EC1FA9">
              <w:t>13,504</w:t>
            </w:r>
          </w:p>
        </w:tc>
        <w:tc>
          <w:tcPr>
            <w:tcW w:w="481" w:type="pct"/>
            <w:tcBorders>
              <w:top w:val="single" w:sz="4" w:space="0" w:color="auto"/>
              <w:left w:val="single" w:sz="4" w:space="0" w:color="auto"/>
              <w:bottom w:val="single" w:sz="4" w:space="0" w:color="auto"/>
              <w:right w:val="single" w:sz="4" w:space="0" w:color="auto"/>
            </w:tcBorders>
            <w:noWrap/>
            <w:hideMark/>
          </w:tcPr>
          <w:p w14:paraId="5E792D50" w14:textId="77777777" w:rsidR="004E4D3F" w:rsidRPr="00EC1FA9" w:rsidRDefault="004E4D3F" w:rsidP="00376EFA">
            <w:pPr>
              <w:jc w:val="right"/>
            </w:pPr>
            <w:r w:rsidRPr="00EC1FA9">
              <w:t>11,754</w:t>
            </w:r>
          </w:p>
        </w:tc>
        <w:tc>
          <w:tcPr>
            <w:tcW w:w="433" w:type="pct"/>
            <w:tcBorders>
              <w:top w:val="single" w:sz="4" w:space="0" w:color="auto"/>
              <w:left w:val="single" w:sz="4" w:space="0" w:color="auto"/>
              <w:bottom w:val="single" w:sz="4" w:space="0" w:color="auto"/>
              <w:right w:val="single" w:sz="4" w:space="0" w:color="auto"/>
            </w:tcBorders>
            <w:noWrap/>
            <w:hideMark/>
          </w:tcPr>
          <w:p w14:paraId="69CC2F4D" w14:textId="77777777" w:rsidR="004E4D3F" w:rsidRPr="00EC1FA9" w:rsidRDefault="004E4D3F" w:rsidP="00376EFA">
            <w:pPr>
              <w:jc w:val="right"/>
            </w:pPr>
            <w:r w:rsidRPr="00EC1FA9">
              <w:t>1,750</w:t>
            </w:r>
          </w:p>
        </w:tc>
        <w:tc>
          <w:tcPr>
            <w:tcW w:w="479" w:type="pct"/>
            <w:tcBorders>
              <w:top w:val="single" w:sz="4" w:space="0" w:color="auto"/>
              <w:left w:val="single" w:sz="4" w:space="0" w:color="auto"/>
              <w:bottom w:val="single" w:sz="4" w:space="0" w:color="auto"/>
              <w:right w:val="single" w:sz="4" w:space="0" w:color="auto"/>
            </w:tcBorders>
            <w:noWrap/>
            <w:hideMark/>
          </w:tcPr>
          <w:p w14:paraId="593F9AA0" w14:textId="77777777" w:rsidR="004E4D3F" w:rsidRPr="00EC1FA9" w:rsidRDefault="004E4D3F" w:rsidP="00376EFA">
            <w:pPr>
              <w:jc w:val="right"/>
            </w:pPr>
            <w:r w:rsidRPr="00EC1FA9">
              <w:t>14.9%</w:t>
            </w:r>
          </w:p>
        </w:tc>
      </w:tr>
      <w:tr w:rsidR="004E4D3F" w:rsidRPr="00EC1FA9" w14:paraId="14E72B5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00A1DEC" w14:textId="77777777" w:rsidR="004E4D3F" w:rsidRPr="00EC1FA9" w:rsidRDefault="004E4D3F" w:rsidP="00376EFA">
            <w:r w:rsidRPr="00EC1FA9">
              <w:t>Ohio</w:t>
            </w:r>
          </w:p>
        </w:tc>
        <w:tc>
          <w:tcPr>
            <w:tcW w:w="611" w:type="pct"/>
            <w:tcBorders>
              <w:top w:val="single" w:sz="4" w:space="0" w:color="auto"/>
              <w:left w:val="single" w:sz="4" w:space="0" w:color="auto"/>
              <w:bottom w:val="single" w:sz="4" w:space="0" w:color="auto"/>
              <w:right w:val="single" w:sz="4" w:space="0" w:color="auto"/>
            </w:tcBorders>
            <w:noWrap/>
            <w:hideMark/>
          </w:tcPr>
          <w:p w14:paraId="7F2ACEA8" w14:textId="77777777" w:rsidR="004E4D3F" w:rsidRPr="00EC1FA9" w:rsidRDefault="004E4D3F" w:rsidP="00376EFA">
            <w:pPr>
              <w:jc w:val="right"/>
            </w:pPr>
            <w:r w:rsidRPr="00EC1FA9">
              <w:t>36,060</w:t>
            </w:r>
          </w:p>
        </w:tc>
        <w:tc>
          <w:tcPr>
            <w:tcW w:w="540" w:type="pct"/>
            <w:tcBorders>
              <w:top w:val="single" w:sz="4" w:space="0" w:color="auto"/>
              <w:left w:val="single" w:sz="4" w:space="0" w:color="auto"/>
              <w:bottom w:val="single" w:sz="4" w:space="0" w:color="auto"/>
              <w:right w:val="single" w:sz="4" w:space="0" w:color="auto"/>
            </w:tcBorders>
            <w:noWrap/>
            <w:hideMark/>
          </w:tcPr>
          <w:p w14:paraId="284700C3" w14:textId="77777777" w:rsidR="004E4D3F" w:rsidRPr="00EC1FA9" w:rsidRDefault="004E4D3F" w:rsidP="00376EFA">
            <w:pPr>
              <w:jc w:val="right"/>
            </w:pPr>
            <w:r w:rsidRPr="00EC1FA9">
              <w:t>29,458</w:t>
            </w:r>
          </w:p>
        </w:tc>
        <w:tc>
          <w:tcPr>
            <w:tcW w:w="529" w:type="pct"/>
            <w:tcBorders>
              <w:top w:val="single" w:sz="4" w:space="0" w:color="auto"/>
              <w:left w:val="single" w:sz="4" w:space="0" w:color="auto"/>
              <w:bottom w:val="single" w:sz="4" w:space="0" w:color="auto"/>
              <w:right w:val="single" w:sz="4" w:space="0" w:color="auto"/>
            </w:tcBorders>
            <w:noWrap/>
            <w:hideMark/>
          </w:tcPr>
          <w:p w14:paraId="46F50AE3" w14:textId="77777777" w:rsidR="004E4D3F" w:rsidRPr="00EC1FA9" w:rsidRDefault="004E4D3F" w:rsidP="00376EFA">
            <w:pPr>
              <w:jc w:val="right"/>
            </w:pPr>
            <w:r w:rsidRPr="00EC1FA9">
              <w:t>6,602</w:t>
            </w:r>
          </w:p>
        </w:tc>
        <w:tc>
          <w:tcPr>
            <w:tcW w:w="459" w:type="pct"/>
            <w:tcBorders>
              <w:top w:val="single" w:sz="4" w:space="0" w:color="auto"/>
              <w:left w:val="single" w:sz="4" w:space="0" w:color="auto"/>
              <w:bottom w:val="single" w:sz="4" w:space="0" w:color="auto"/>
              <w:right w:val="single" w:sz="4" w:space="0" w:color="auto"/>
            </w:tcBorders>
            <w:noWrap/>
            <w:hideMark/>
          </w:tcPr>
          <w:p w14:paraId="41AF7C55" w14:textId="77777777" w:rsidR="004E4D3F" w:rsidRPr="00EC1FA9" w:rsidRDefault="004E4D3F" w:rsidP="00376EFA">
            <w:pPr>
              <w:jc w:val="right"/>
            </w:pPr>
            <w:r w:rsidRPr="00EC1FA9">
              <w:t>22.4%</w:t>
            </w:r>
          </w:p>
        </w:tc>
        <w:tc>
          <w:tcPr>
            <w:tcW w:w="456" w:type="pct"/>
            <w:tcBorders>
              <w:top w:val="single" w:sz="4" w:space="0" w:color="auto"/>
              <w:left w:val="single" w:sz="4" w:space="0" w:color="auto"/>
              <w:bottom w:val="single" w:sz="4" w:space="0" w:color="auto"/>
              <w:right w:val="single" w:sz="4" w:space="0" w:color="auto"/>
            </w:tcBorders>
            <w:noWrap/>
            <w:hideMark/>
          </w:tcPr>
          <w:p w14:paraId="0441A8DE" w14:textId="77777777" w:rsidR="004E4D3F" w:rsidRPr="00EC1FA9" w:rsidRDefault="004E4D3F" w:rsidP="00376EFA">
            <w:pPr>
              <w:jc w:val="right"/>
            </w:pPr>
            <w:r w:rsidRPr="00EC1FA9">
              <w:t>6,165</w:t>
            </w:r>
          </w:p>
        </w:tc>
        <w:tc>
          <w:tcPr>
            <w:tcW w:w="481" w:type="pct"/>
            <w:tcBorders>
              <w:top w:val="single" w:sz="4" w:space="0" w:color="auto"/>
              <w:left w:val="single" w:sz="4" w:space="0" w:color="auto"/>
              <w:bottom w:val="single" w:sz="4" w:space="0" w:color="auto"/>
              <w:right w:val="single" w:sz="4" w:space="0" w:color="auto"/>
            </w:tcBorders>
            <w:noWrap/>
            <w:hideMark/>
          </w:tcPr>
          <w:p w14:paraId="65F7F3E9" w14:textId="77777777" w:rsidR="004E4D3F" w:rsidRPr="00EC1FA9" w:rsidRDefault="004E4D3F" w:rsidP="00376EFA">
            <w:pPr>
              <w:jc w:val="right"/>
            </w:pPr>
            <w:r w:rsidRPr="00EC1FA9">
              <w:t>5,036</w:t>
            </w:r>
          </w:p>
        </w:tc>
        <w:tc>
          <w:tcPr>
            <w:tcW w:w="433" w:type="pct"/>
            <w:tcBorders>
              <w:top w:val="single" w:sz="4" w:space="0" w:color="auto"/>
              <w:left w:val="single" w:sz="4" w:space="0" w:color="auto"/>
              <w:bottom w:val="single" w:sz="4" w:space="0" w:color="auto"/>
              <w:right w:val="single" w:sz="4" w:space="0" w:color="auto"/>
            </w:tcBorders>
            <w:noWrap/>
            <w:hideMark/>
          </w:tcPr>
          <w:p w14:paraId="74551260" w14:textId="77777777" w:rsidR="004E4D3F" w:rsidRPr="00EC1FA9" w:rsidRDefault="004E4D3F" w:rsidP="00376EFA">
            <w:pPr>
              <w:jc w:val="right"/>
            </w:pPr>
            <w:r w:rsidRPr="00EC1FA9">
              <w:t>1,129</w:t>
            </w:r>
          </w:p>
        </w:tc>
        <w:tc>
          <w:tcPr>
            <w:tcW w:w="479" w:type="pct"/>
            <w:tcBorders>
              <w:top w:val="single" w:sz="4" w:space="0" w:color="auto"/>
              <w:left w:val="single" w:sz="4" w:space="0" w:color="auto"/>
              <w:bottom w:val="single" w:sz="4" w:space="0" w:color="auto"/>
              <w:right w:val="single" w:sz="4" w:space="0" w:color="auto"/>
            </w:tcBorders>
            <w:noWrap/>
            <w:hideMark/>
          </w:tcPr>
          <w:p w14:paraId="7EAED9D1" w14:textId="77777777" w:rsidR="004E4D3F" w:rsidRPr="00EC1FA9" w:rsidRDefault="004E4D3F" w:rsidP="00376EFA">
            <w:pPr>
              <w:jc w:val="right"/>
            </w:pPr>
            <w:r w:rsidRPr="00EC1FA9">
              <w:t>22.4%</w:t>
            </w:r>
          </w:p>
        </w:tc>
      </w:tr>
      <w:tr w:rsidR="004E4D3F" w:rsidRPr="00EC1FA9" w14:paraId="6345EF3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375E77F" w14:textId="77777777" w:rsidR="004E4D3F" w:rsidRPr="00EC1FA9" w:rsidRDefault="004E4D3F" w:rsidP="00376EFA">
            <w:r w:rsidRPr="00EC1FA9">
              <w:t>Indiana</w:t>
            </w:r>
          </w:p>
        </w:tc>
        <w:tc>
          <w:tcPr>
            <w:tcW w:w="611" w:type="pct"/>
            <w:tcBorders>
              <w:top w:val="single" w:sz="4" w:space="0" w:color="auto"/>
              <w:left w:val="single" w:sz="4" w:space="0" w:color="auto"/>
              <w:bottom w:val="single" w:sz="4" w:space="0" w:color="auto"/>
              <w:right w:val="single" w:sz="4" w:space="0" w:color="auto"/>
            </w:tcBorders>
            <w:noWrap/>
            <w:hideMark/>
          </w:tcPr>
          <w:p w14:paraId="5D3EAC88" w14:textId="77777777" w:rsidR="004E4D3F" w:rsidRPr="00EC1FA9" w:rsidRDefault="004E4D3F" w:rsidP="00376EFA">
            <w:pPr>
              <w:jc w:val="right"/>
            </w:pPr>
            <w:r w:rsidRPr="00EC1FA9">
              <w:t>21,263</w:t>
            </w:r>
          </w:p>
        </w:tc>
        <w:tc>
          <w:tcPr>
            <w:tcW w:w="540" w:type="pct"/>
            <w:tcBorders>
              <w:top w:val="single" w:sz="4" w:space="0" w:color="auto"/>
              <w:left w:val="single" w:sz="4" w:space="0" w:color="auto"/>
              <w:bottom w:val="single" w:sz="4" w:space="0" w:color="auto"/>
              <w:right w:val="single" w:sz="4" w:space="0" w:color="auto"/>
            </w:tcBorders>
            <w:noWrap/>
            <w:hideMark/>
          </w:tcPr>
          <w:p w14:paraId="486DBC7D" w14:textId="77777777" w:rsidR="004E4D3F" w:rsidRPr="00EC1FA9" w:rsidRDefault="004E4D3F" w:rsidP="00376EFA">
            <w:pPr>
              <w:jc w:val="right"/>
            </w:pPr>
            <w:r w:rsidRPr="00EC1FA9">
              <w:t>17,350</w:t>
            </w:r>
          </w:p>
        </w:tc>
        <w:tc>
          <w:tcPr>
            <w:tcW w:w="529" w:type="pct"/>
            <w:tcBorders>
              <w:top w:val="single" w:sz="4" w:space="0" w:color="auto"/>
              <w:left w:val="single" w:sz="4" w:space="0" w:color="auto"/>
              <w:bottom w:val="single" w:sz="4" w:space="0" w:color="auto"/>
              <w:right w:val="single" w:sz="4" w:space="0" w:color="auto"/>
            </w:tcBorders>
            <w:noWrap/>
            <w:hideMark/>
          </w:tcPr>
          <w:p w14:paraId="34E4F482" w14:textId="77777777" w:rsidR="004E4D3F" w:rsidRPr="00EC1FA9" w:rsidRDefault="004E4D3F" w:rsidP="00376EFA">
            <w:pPr>
              <w:jc w:val="right"/>
            </w:pPr>
            <w:r w:rsidRPr="00EC1FA9">
              <w:t>3,913</w:t>
            </w:r>
          </w:p>
        </w:tc>
        <w:tc>
          <w:tcPr>
            <w:tcW w:w="459" w:type="pct"/>
            <w:tcBorders>
              <w:top w:val="single" w:sz="4" w:space="0" w:color="auto"/>
              <w:left w:val="single" w:sz="4" w:space="0" w:color="auto"/>
              <w:bottom w:val="single" w:sz="4" w:space="0" w:color="auto"/>
              <w:right w:val="single" w:sz="4" w:space="0" w:color="auto"/>
            </w:tcBorders>
            <w:noWrap/>
            <w:hideMark/>
          </w:tcPr>
          <w:p w14:paraId="4E84E4AF" w14:textId="77777777" w:rsidR="004E4D3F" w:rsidRPr="00EC1FA9" w:rsidRDefault="004E4D3F" w:rsidP="00376EFA">
            <w:pPr>
              <w:jc w:val="right"/>
            </w:pPr>
            <w:r w:rsidRPr="00EC1FA9">
              <w:t>22.6%</w:t>
            </w:r>
          </w:p>
        </w:tc>
        <w:tc>
          <w:tcPr>
            <w:tcW w:w="456" w:type="pct"/>
            <w:tcBorders>
              <w:top w:val="single" w:sz="4" w:space="0" w:color="auto"/>
              <w:left w:val="single" w:sz="4" w:space="0" w:color="auto"/>
              <w:bottom w:val="single" w:sz="4" w:space="0" w:color="auto"/>
              <w:right w:val="single" w:sz="4" w:space="0" w:color="auto"/>
            </w:tcBorders>
            <w:noWrap/>
            <w:hideMark/>
          </w:tcPr>
          <w:p w14:paraId="5B45F606" w14:textId="77777777" w:rsidR="004E4D3F" w:rsidRPr="00EC1FA9" w:rsidRDefault="004E4D3F" w:rsidP="00376EFA">
            <w:pPr>
              <w:jc w:val="right"/>
            </w:pPr>
            <w:r w:rsidRPr="00EC1FA9">
              <w:t>3,852</w:t>
            </w:r>
          </w:p>
        </w:tc>
        <w:tc>
          <w:tcPr>
            <w:tcW w:w="481" w:type="pct"/>
            <w:tcBorders>
              <w:top w:val="single" w:sz="4" w:space="0" w:color="auto"/>
              <w:left w:val="single" w:sz="4" w:space="0" w:color="auto"/>
              <w:bottom w:val="single" w:sz="4" w:space="0" w:color="auto"/>
              <w:right w:val="single" w:sz="4" w:space="0" w:color="auto"/>
            </w:tcBorders>
            <w:noWrap/>
            <w:hideMark/>
          </w:tcPr>
          <w:p w14:paraId="25FC25F7" w14:textId="77777777" w:rsidR="004E4D3F" w:rsidRPr="00EC1FA9" w:rsidRDefault="004E4D3F" w:rsidP="00376EFA">
            <w:pPr>
              <w:jc w:val="right"/>
            </w:pPr>
            <w:r w:rsidRPr="00EC1FA9">
              <w:t>3,143</w:t>
            </w:r>
          </w:p>
        </w:tc>
        <w:tc>
          <w:tcPr>
            <w:tcW w:w="433" w:type="pct"/>
            <w:tcBorders>
              <w:top w:val="single" w:sz="4" w:space="0" w:color="auto"/>
              <w:left w:val="single" w:sz="4" w:space="0" w:color="auto"/>
              <w:bottom w:val="single" w:sz="4" w:space="0" w:color="auto"/>
              <w:right w:val="single" w:sz="4" w:space="0" w:color="auto"/>
            </w:tcBorders>
            <w:noWrap/>
            <w:hideMark/>
          </w:tcPr>
          <w:p w14:paraId="554929C7" w14:textId="77777777" w:rsidR="004E4D3F" w:rsidRPr="00EC1FA9" w:rsidRDefault="004E4D3F" w:rsidP="00376EFA">
            <w:pPr>
              <w:jc w:val="right"/>
            </w:pPr>
            <w:r w:rsidRPr="00EC1FA9">
              <w:t>709</w:t>
            </w:r>
          </w:p>
        </w:tc>
        <w:tc>
          <w:tcPr>
            <w:tcW w:w="479" w:type="pct"/>
            <w:tcBorders>
              <w:top w:val="single" w:sz="4" w:space="0" w:color="auto"/>
              <w:left w:val="single" w:sz="4" w:space="0" w:color="auto"/>
              <w:bottom w:val="single" w:sz="4" w:space="0" w:color="auto"/>
              <w:right w:val="single" w:sz="4" w:space="0" w:color="auto"/>
            </w:tcBorders>
            <w:noWrap/>
            <w:hideMark/>
          </w:tcPr>
          <w:p w14:paraId="72D4A835" w14:textId="77777777" w:rsidR="004E4D3F" w:rsidRPr="00EC1FA9" w:rsidRDefault="004E4D3F" w:rsidP="00376EFA">
            <w:pPr>
              <w:jc w:val="right"/>
            </w:pPr>
            <w:r w:rsidRPr="00EC1FA9">
              <w:t>22.6%</w:t>
            </w:r>
          </w:p>
        </w:tc>
      </w:tr>
      <w:tr w:rsidR="004E4D3F" w:rsidRPr="00EC1FA9" w14:paraId="0DD5A1F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CF6010C" w14:textId="77777777" w:rsidR="004E4D3F" w:rsidRPr="00EC1FA9" w:rsidRDefault="004E4D3F" w:rsidP="00376EFA">
            <w:r w:rsidRPr="00EC1FA9">
              <w:t>Arizona</w:t>
            </w:r>
          </w:p>
        </w:tc>
        <w:tc>
          <w:tcPr>
            <w:tcW w:w="611" w:type="pct"/>
            <w:tcBorders>
              <w:top w:val="single" w:sz="4" w:space="0" w:color="auto"/>
              <w:left w:val="single" w:sz="4" w:space="0" w:color="auto"/>
              <w:bottom w:val="single" w:sz="4" w:space="0" w:color="auto"/>
              <w:right w:val="single" w:sz="4" w:space="0" w:color="auto"/>
            </w:tcBorders>
            <w:noWrap/>
            <w:hideMark/>
          </w:tcPr>
          <w:p w14:paraId="5492DF75" w14:textId="77777777" w:rsidR="004E4D3F" w:rsidRPr="00EC1FA9" w:rsidRDefault="004E4D3F" w:rsidP="00376EFA">
            <w:pPr>
              <w:jc w:val="right"/>
            </w:pPr>
            <w:r w:rsidRPr="00EC1FA9">
              <w:t>21,538</w:t>
            </w:r>
          </w:p>
        </w:tc>
        <w:tc>
          <w:tcPr>
            <w:tcW w:w="540" w:type="pct"/>
            <w:tcBorders>
              <w:top w:val="single" w:sz="4" w:space="0" w:color="auto"/>
              <w:left w:val="single" w:sz="4" w:space="0" w:color="auto"/>
              <w:bottom w:val="single" w:sz="4" w:space="0" w:color="auto"/>
              <w:right w:val="single" w:sz="4" w:space="0" w:color="auto"/>
            </w:tcBorders>
            <w:noWrap/>
            <w:hideMark/>
          </w:tcPr>
          <w:p w14:paraId="21936AE4" w14:textId="77777777" w:rsidR="004E4D3F" w:rsidRPr="00EC1FA9" w:rsidRDefault="004E4D3F" w:rsidP="00376EFA">
            <w:pPr>
              <w:jc w:val="right"/>
            </w:pPr>
            <w:r w:rsidRPr="00EC1FA9">
              <w:t>17,573</w:t>
            </w:r>
          </w:p>
        </w:tc>
        <w:tc>
          <w:tcPr>
            <w:tcW w:w="529" w:type="pct"/>
            <w:tcBorders>
              <w:top w:val="single" w:sz="4" w:space="0" w:color="auto"/>
              <w:left w:val="single" w:sz="4" w:space="0" w:color="auto"/>
              <w:bottom w:val="single" w:sz="4" w:space="0" w:color="auto"/>
              <w:right w:val="single" w:sz="4" w:space="0" w:color="auto"/>
            </w:tcBorders>
            <w:noWrap/>
            <w:hideMark/>
          </w:tcPr>
          <w:p w14:paraId="2F786912" w14:textId="77777777" w:rsidR="004E4D3F" w:rsidRPr="00EC1FA9" w:rsidRDefault="004E4D3F" w:rsidP="00376EFA">
            <w:pPr>
              <w:jc w:val="right"/>
            </w:pPr>
            <w:r w:rsidRPr="00EC1FA9">
              <w:t>3,965</w:t>
            </w:r>
          </w:p>
        </w:tc>
        <w:tc>
          <w:tcPr>
            <w:tcW w:w="459" w:type="pct"/>
            <w:tcBorders>
              <w:top w:val="single" w:sz="4" w:space="0" w:color="auto"/>
              <w:left w:val="single" w:sz="4" w:space="0" w:color="auto"/>
              <w:bottom w:val="single" w:sz="4" w:space="0" w:color="auto"/>
              <w:right w:val="single" w:sz="4" w:space="0" w:color="auto"/>
            </w:tcBorders>
            <w:noWrap/>
            <w:hideMark/>
          </w:tcPr>
          <w:p w14:paraId="3963B2E1" w14:textId="77777777" w:rsidR="004E4D3F" w:rsidRPr="00EC1FA9" w:rsidRDefault="004E4D3F" w:rsidP="00376EFA">
            <w:pPr>
              <w:jc w:val="right"/>
            </w:pPr>
            <w:r w:rsidRPr="00EC1FA9">
              <w:t>22.6%</w:t>
            </w:r>
          </w:p>
        </w:tc>
        <w:tc>
          <w:tcPr>
            <w:tcW w:w="456" w:type="pct"/>
            <w:tcBorders>
              <w:top w:val="single" w:sz="4" w:space="0" w:color="auto"/>
              <w:left w:val="single" w:sz="4" w:space="0" w:color="auto"/>
              <w:bottom w:val="single" w:sz="4" w:space="0" w:color="auto"/>
              <w:right w:val="single" w:sz="4" w:space="0" w:color="auto"/>
            </w:tcBorders>
            <w:noWrap/>
            <w:hideMark/>
          </w:tcPr>
          <w:p w14:paraId="40D22553" w14:textId="77777777" w:rsidR="004E4D3F" w:rsidRPr="00EC1FA9" w:rsidRDefault="004E4D3F" w:rsidP="00376EFA">
            <w:pPr>
              <w:jc w:val="right"/>
            </w:pPr>
            <w:r w:rsidRPr="00EC1FA9">
              <w:t>4,623</w:t>
            </w:r>
          </w:p>
        </w:tc>
        <w:tc>
          <w:tcPr>
            <w:tcW w:w="481" w:type="pct"/>
            <w:tcBorders>
              <w:top w:val="single" w:sz="4" w:space="0" w:color="auto"/>
              <w:left w:val="single" w:sz="4" w:space="0" w:color="auto"/>
              <w:bottom w:val="single" w:sz="4" w:space="0" w:color="auto"/>
              <w:right w:val="single" w:sz="4" w:space="0" w:color="auto"/>
            </w:tcBorders>
            <w:noWrap/>
            <w:hideMark/>
          </w:tcPr>
          <w:p w14:paraId="58EEB4D9" w14:textId="77777777" w:rsidR="004E4D3F" w:rsidRPr="00EC1FA9" w:rsidRDefault="004E4D3F" w:rsidP="00376EFA">
            <w:pPr>
              <w:jc w:val="right"/>
            </w:pPr>
            <w:r w:rsidRPr="00EC1FA9">
              <w:t>3,772</w:t>
            </w:r>
          </w:p>
        </w:tc>
        <w:tc>
          <w:tcPr>
            <w:tcW w:w="433" w:type="pct"/>
            <w:tcBorders>
              <w:top w:val="single" w:sz="4" w:space="0" w:color="auto"/>
              <w:left w:val="single" w:sz="4" w:space="0" w:color="auto"/>
              <w:bottom w:val="single" w:sz="4" w:space="0" w:color="auto"/>
              <w:right w:val="single" w:sz="4" w:space="0" w:color="auto"/>
            </w:tcBorders>
            <w:noWrap/>
            <w:hideMark/>
          </w:tcPr>
          <w:p w14:paraId="589CBE8C" w14:textId="77777777" w:rsidR="004E4D3F" w:rsidRPr="00EC1FA9" w:rsidRDefault="004E4D3F" w:rsidP="00376EFA">
            <w:pPr>
              <w:jc w:val="right"/>
            </w:pPr>
            <w:r w:rsidRPr="00EC1FA9">
              <w:t>851</w:t>
            </w:r>
          </w:p>
        </w:tc>
        <w:tc>
          <w:tcPr>
            <w:tcW w:w="479" w:type="pct"/>
            <w:tcBorders>
              <w:top w:val="single" w:sz="4" w:space="0" w:color="auto"/>
              <w:left w:val="single" w:sz="4" w:space="0" w:color="auto"/>
              <w:bottom w:val="single" w:sz="4" w:space="0" w:color="auto"/>
              <w:right w:val="single" w:sz="4" w:space="0" w:color="auto"/>
            </w:tcBorders>
            <w:noWrap/>
            <w:hideMark/>
          </w:tcPr>
          <w:p w14:paraId="1046F946" w14:textId="77777777" w:rsidR="004E4D3F" w:rsidRPr="00EC1FA9" w:rsidRDefault="004E4D3F" w:rsidP="00376EFA">
            <w:pPr>
              <w:jc w:val="right"/>
            </w:pPr>
            <w:r w:rsidRPr="00EC1FA9">
              <w:t>22.6%</w:t>
            </w:r>
          </w:p>
        </w:tc>
      </w:tr>
      <w:tr w:rsidR="004E4D3F" w:rsidRPr="00EC1FA9" w14:paraId="294B7ED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7B22DCE" w14:textId="77777777" w:rsidR="004E4D3F" w:rsidRPr="00EC1FA9" w:rsidRDefault="004E4D3F" w:rsidP="00376EFA">
            <w:r w:rsidRPr="00EC1FA9">
              <w:t>D.C.</w:t>
            </w:r>
          </w:p>
        </w:tc>
        <w:tc>
          <w:tcPr>
            <w:tcW w:w="611" w:type="pct"/>
            <w:tcBorders>
              <w:top w:val="single" w:sz="4" w:space="0" w:color="auto"/>
              <w:left w:val="single" w:sz="4" w:space="0" w:color="auto"/>
              <w:bottom w:val="single" w:sz="4" w:space="0" w:color="auto"/>
              <w:right w:val="single" w:sz="4" w:space="0" w:color="auto"/>
            </w:tcBorders>
            <w:noWrap/>
            <w:hideMark/>
          </w:tcPr>
          <w:p w14:paraId="69942BD3" w14:textId="77777777" w:rsidR="004E4D3F" w:rsidRPr="00EC1FA9" w:rsidRDefault="004E4D3F" w:rsidP="00376EFA">
            <w:pPr>
              <w:jc w:val="right"/>
            </w:pPr>
            <w:r w:rsidRPr="00EC1FA9">
              <w:t>1,433</w:t>
            </w:r>
          </w:p>
        </w:tc>
        <w:tc>
          <w:tcPr>
            <w:tcW w:w="540" w:type="pct"/>
            <w:tcBorders>
              <w:top w:val="single" w:sz="4" w:space="0" w:color="auto"/>
              <w:left w:val="single" w:sz="4" w:space="0" w:color="auto"/>
              <w:bottom w:val="single" w:sz="4" w:space="0" w:color="auto"/>
              <w:right w:val="single" w:sz="4" w:space="0" w:color="auto"/>
            </w:tcBorders>
            <w:noWrap/>
            <w:hideMark/>
          </w:tcPr>
          <w:p w14:paraId="74621E62" w14:textId="77777777" w:rsidR="004E4D3F" w:rsidRPr="00EC1FA9" w:rsidRDefault="004E4D3F" w:rsidP="00376EFA">
            <w:pPr>
              <w:jc w:val="right"/>
            </w:pPr>
            <w:r w:rsidRPr="00EC1FA9">
              <w:t>1,088</w:t>
            </w:r>
          </w:p>
        </w:tc>
        <w:tc>
          <w:tcPr>
            <w:tcW w:w="529" w:type="pct"/>
            <w:tcBorders>
              <w:top w:val="single" w:sz="4" w:space="0" w:color="auto"/>
              <w:left w:val="single" w:sz="4" w:space="0" w:color="auto"/>
              <w:bottom w:val="single" w:sz="4" w:space="0" w:color="auto"/>
              <w:right w:val="single" w:sz="4" w:space="0" w:color="auto"/>
            </w:tcBorders>
            <w:noWrap/>
            <w:hideMark/>
          </w:tcPr>
          <w:p w14:paraId="7334828B" w14:textId="77777777" w:rsidR="004E4D3F" w:rsidRPr="00EC1FA9" w:rsidRDefault="004E4D3F" w:rsidP="00376EFA">
            <w:pPr>
              <w:jc w:val="right"/>
            </w:pPr>
            <w:r w:rsidRPr="00EC1FA9">
              <w:t>346</w:t>
            </w:r>
          </w:p>
        </w:tc>
        <w:tc>
          <w:tcPr>
            <w:tcW w:w="459" w:type="pct"/>
            <w:tcBorders>
              <w:top w:val="single" w:sz="4" w:space="0" w:color="auto"/>
              <w:left w:val="single" w:sz="4" w:space="0" w:color="auto"/>
              <w:bottom w:val="single" w:sz="4" w:space="0" w:color="auto"/>
              <w:right w:val="single" w:sz="4" w:space="0" w:color="auto"/>
            </w:tcBorders>
            <w:noWrap/>
            <w:hideMark/>
          </w:tcPr>
          <w:p w14:paraId="408112E5" w14:textId="77777777" w:rsidR="004E4D3F" w:rsidRPr="00EC1FA9" w:rsidRDefault="004E4D3F" w:rsidP="00376EFA">
            <w:pPr>
              <w:jc w:val="right"/>
            </w:pPr>
            <w:r w:rsidRPr="00EC1FA9">
              <w:t>31.8%</w:t>
            </w:r>
          </w:p>
        </w:tc>
        <w:tc>
          <w:tcPr>
            <w:tcW w:w="456" w:type="pct"/>
            <w:tcBorders>
              <w:top w:val="single" w:sz="4" w:space="0" w:color="auto"/>
              <w:left w:val="single" w:sz="4" w:space="0" w:color="auto"/>
              <w:bottom w:val="single" w:sz="4" w:space="0" w:color="auto"/>
              <w:right w:val="single" w:sz="4" w:space="0" w:color="auto"/>
            </w:tcBorders>
            <w:noWrap/>
            <w:hideMark/>
          </w:tcPr>
          <w:p w14:paraId="32BEB388" w14:textId="77777777" w:rsidR="004E4D3F" w:rsidRPr="00EC1FA9" w:rsidRDefault="004E4D3F" w:rsidP="00376EFA">
            <w:pPr>
              <w:jc w:val="right"/>
            </w:pPr>
            <w:r w:rsidRPr="00EC1FA9">
              <w:t>386</w:t>
            </w:r>
          </w:p>
        </w:tc>
        <w:tc>
          <w:tcPr>
            <w:tcW w:w="481" w:type="pct"/>
            <w:tcBorders>
              <w:top w:val="single" w:sz="4" w:space="0" w:color="auto"/>
              <w:left w:val="single" w:sz="4" w:space="0" w:color="auto"/>
              <w:bottom w:val="single" w:sz="4" w:space="0" w:color="auto"/>
              <w:right w:val="single" w:sz="4" w:space="0" w:color="auto"/>
            </w:tcBorders>
            <w:noWrap/>
            <w:hideMark/>
          </w:tcPr>
          <w:p w14:paraId="58FA482A" w14:textId="77777777" w:rsidR="004E4D3F" w:rsidRPr="00EC1FA9" w:rsidRDefault="004E4D3F" w:rsidP="00376EFA">
            <w:pPr>
              <w:jc w:val="right"/>
            </w:pPr>
            <w:r w:rsidRPr="00EC1FA9">
              <w:t>293</w:t>
            </w:r>
          </w:p>
        </w:tc>
        <w:tc>
          <w:tcPr>
            <w:tcW w:w="433" w:type="pct"/>
            <w:tcBorders>
              <w:top w:val="single" w:sz="4" w:space="0" w:color="auto"/>
              <w:left w:val="single" w:sz="4" w:space="0" w:color="auto"/>
              <w:bottom w:val="single" w:sz="4" w:space="0" w:color="auto"/>
              <w:right w:val="single" w:sz="4" w:space="0" w:color="auto"/>
            </w:tcBorders>
            <w:noWrap/>
            <w:hideMark/>
          </w:tcPr>
          <w:p w14:paraId="14AF5258" w14:textId="77777777" w:rsidR="004E4D3F" w:rsidRPr="00EC1FA9" w:rsidRDefault="004E4D3F" w:rsidP="00376EFA">
            <w:pPr>
              <w:jc w:val="right"/>
            </w:pPr>
            <w:r w:rsidRPr="00EC1FA9">
              <w:t>93</w:t>
            </w:r>
          </w:p>
        </w:tc>
        <w:tc>
          <w:tcPr>
            <w:tcW w:w="479" w:type="pct"/>
            <w:tcBorders>
              <w:top w:val="single" w:sz="4" w:space="0" w:color="auto"/>
              <w:left w:val="single" w:sz="4" w:space="0" w:color="auto"/>
              <w:bottom w:val="single" w:sz="4" w:space="0" w:color="auto"/>
              <w:right w:val="single" w:sz="4" w:space="0" w:color="auto"/>
            </w:tcBorders>
            <w:noWrap/>
            <w:hideMark/>
          </w:tcPr>
          <w:p w14:paraId="24F6C0B4" w14:textId="77777777" w:rsidR="004E4D3F" w:rsidRPr="00EC1FA9" w:rsidRDefault="004E4D3F" w:rsidP="00376EFA">
            <w:pPr>
              <w:jc w:val="right"/>
            </w:pPr>
            <w:r w:rsidRPr="00EC1FA9">
              <w:t>31.8%</w:t>
            </w:r>
          </w:p>
        </w:tc>
      </w:tr>
      <w:tr w:rsidR="004E4D3F" w:rsidRPr="00EC1FA9" w14:paraId="7ADD1D5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04E3348" w14:textId="77777777" w:rsidR="004E4D3F" w:rsidRPr="00EC1FA9" w:rsidRDefault="004E4D3F" w:rsidP="00376EFA">
            <w:r w:rsidRPr="00EC1FA9">
              <w:t>Texas</w:t>
            </w:r>
          </w:p>
        </w:tc>
        <w:tc>
          <w:tcPr>
            <w:tcW w:w="611" w:type="pct"/>
            <w:tcBorders>
              <w:top w:val="single" w:sz="4" w:space="0" w:color="auto"/>
              <w:left w:val="single" w:sz="4" w:space="0" w:color="auto"/>
              <w:bottom w:val="single" w:sz="4" w:space="0" w:color="auto"/>
              <w:right w:val="single" w:sz="4" w:space="0" w:color="auto"/>
            </w:tcBorders>
            <w:noWrap/>
            <w:hideMark/>
          </w:tcPr>
          <w:p w14:paraId="631232F0" w14:textId="77777777" w:rsidR="004E4D3F" w:rsidRPr="00EC1FA9" w:rsidRDefault="004E4D3F" w:rsidP="00376EFA">
            <w:pPr>
              <w:jc w:val="right"/>
            </w:pPr>
            <w:r w:rsidRPr="00EC1FA9">
              <w:t>99,084</w:t>
            </w:r>
          </w:p>
        </w:tc>
        <w:tc>
          <w:tcPr>
            <w:tcW w:w="540" w:type="pct"/>
            <w:tcBorders>
              <w:top w:val="single" w:sz="4" w:space="0" w:color="auto"/>
              <w:left w:val="single" w:sz="4" w:space="0" w:color="auto"/>
              <w:bottom w:val="single" w:sz="4" w:space="0" w:color="auto"/>
              <w:right w:val="single" w:sz="4" w:space="0" w:color="auto"/>
            </w:tcBorders>
            <w:noWrap/>
            <w:hideMark/>
          </w:tcPr>
          <w:p w14:paraId="4C38FC99" w14:textId="77777777" w:rsidR="004E4D3F" w:rsidRPr="00EC1FA9" w:rsidRDefault="004E4D3F" w:rsidP="00376EFA">
            <w:pPr>
              <w:jc w:val="right"/>
            </w:pPr>
            <w:r w:rsidRPr="00EC1FA9">
              <w:t>74,065</w:t>
            </w:r>
          </w:p>
        </w:tc>
        <w:tc>
          <w:tcPr>
            <w:tcW w:w="529" w:type="pct"/>
            <w:tcBorders>
              <w:top w:val="single" w:sz="4" w:space="0" w:color="auto"/>
              <w:left w:val="single" w:sz="4" w:space="0" w:color="auto"/>
              <w:bottom w:val="single" w:sz="4" w:space="0" w:color="auto"/>
              <w:right w:val="single" w:sz="4" w:space="0" w:color="auto"/>
            </w:tcBorders>
            <w:noWrap/>
            <w:hideMark/>
          </w:tcPr>
          <w:p w14:paraId="413F6A80" w14:textId="77777777" w:rsidR="004E4D3F" w:rsidRPr="00EC1FA9" w:rsidRDefault="004E4D3F" w:rsidP="00376EFA">
            <w:pPr>
              <w:jc w:val="right"/>
            </w:pPr>
            <w:r w:rsidRPr="00EC1FA9">
              <w:t>25,019</w:t>
            </w:r>
          </w:p>
        </w:tc>
        <w:tc>
          <w:tcPr>
            <w:tcW w:w="459" w:type="pct"/>
            <w:tcBorders>
              <w:top w:val="single" w:sz="4" w:space="0" w:color="auto"/>
              <w:left w:val="single" w:sz="4" w:space="0" w:color="auto"/>
              <w:bottom w:val="single" w:sz="4" w:space="0" w:color="auto"/>
              <w:right w:val="single" w:sz="4" w:space="0" w:color="auto"/>
            </w:tcBorders>
            <w:noWrap/>
            <w:hideMark/>
          </w:tcPr>
          <w:p w14:paraId="38E58013" w14:textId="77777777" w:rsidR="004E4D3F" w:rsidRPr="00EC1FA9" w:rsidRDefault="004E4D3F" w:rsidP="00376EFA">
            <w:pPr>
              <w:jc w:val="right"/>
            </w:pPr>
            <w:r w:rsidRPr="00EC1FA9">
              <w:t>33.8%</w:t>
            </w:r>
          </w:p>
        </w:tc>
        <w:tc>
          <w:tcPr>
            <w:tcW w:w="456" w:type="pct"/>
            <w:tcBorders>
              <w:top w:val="single" w:sz="4" w:space="0" w:color="auto"/>
              <w:left w:val="single" w:sz="4" w:space="0" w:color="auto"/>
              <w:bottom w:val="single" w:sz="4" w:space="0" w:color="auto"/>
              <w:right w:val="single" w:sz="4" w:space="0" w:color="auto"/>
            </w:tcBorders>
            <w:noWrap/>
            <w:hideMark/>
          </w:tcPr>
          <w:p w14:paraId="576F2EFE" w14:textId="77777777" w:rsidR="004E4D3F" w:rsidRPr="00EC1FA9" w:rsidRDefault="004E4D3F" w:rsidP="00376EFA">
            <w:pPr>
              <w:jc w:val="right"/>
            </w:pPr>
            <w:r w:rsidRPr="00EC1FA9">
              <w:t>14,316</w:t>
            </w:r>
          </w:p>
        </w:tc>
        <w:tc>
          <w:tcPr>
            <w:tcW w:w="481" w:type="pct"/>
            <w:tcBorders>
              <w:top w:val="single" w:sz="4" w:space="0" w:color="auto"/>
              <w:left w:val="single" w:sz="4" w:space="0" w:color="auto"/>
              <w:bottom w:val="single" w:sz="4" w:space="0" w:color="auto"/>
              <w:right w:val="single" w:sz="4" w:space="0" w:color="auto"/>
            </w:tcBorders>
            <w:noWrap/>
            <w:hideMark/>
          </w:tcPr>
          <w:p w14:paraId="5F6ABB29" w14:textId="77777777" w:rsidR="004E4D3F" w:rsidRPr="00EC1FA9" w:rsidRDefault="004E4D3F" w:rsidP="00376EFA">
            <w:pPr>
              <w:jc w:val="right"/>
            </w:pPr>
            <w:r w:rsidRPr="00EC1FA9">
              <w:t>10,701</w:t>
            </w:r>
          </w:p>
        </w:tc>
        <w:tc>
          <w:tcPr>
            <w:tcW w:w="433" w:type="pct"/>
            <w:tcBorders>
              <w:top w:val="single" w:sz="4" w:space="0" w:color="auto"/>
              <w:left w:val="single" w:sz="4" w:space="0" w:color="auto"/>
              <w:bottom w:val="single" w:sz="4" w:space="0" w:color="auto"/>
              <w:right w:val="single" w:sz="4" w:space="0" w:color="auto"/>
            </w:tcBorders>
            <w:noWrap/>
            <w:hideMark/>
          </w:tcPr>
          <w:p w14:paraId="1C9AFB86" w14:textId="77777777" w:rsidR="004E4D3F" w:rsidRPr="00EC1FA9" w:rsidRDefault="004E4D3F" w:rsidP="00376EFA">
            <w:pPr>
              <w:jc w:val="right"/>
            </w:pPr>
            <w:r w:rsidRPr="00EC1FA9">
              <w:t>3,615</w:t>
            </w:r>
          </w:p>
        </w:tc>
        <w:tc>
          <w:tcPr>
            <w:tcW w:w="479" w:type="pct"/>
            <w:tcBorders>
              <w:top w:val="single" w:sz="4" w:space="0" w:color="auto"/>
              <w:left w:val="single" w:sz="4" w:space="0" w:color="auto"/>
              <w:bottom w:val="single" w:sz="4" w:space="0" w:color="auto"/>
              <w:right w:val="single" w:sz="4" w:space="0" w:color="auto"/>
            </w:tcBorders>
            <w:noWrap/>
            <w:hideMark/>
          </w:tcPr>
          <w:p w14:paraId="00AFFF2D" w14:textId="77777777" w:rsidR="004E4D3F" w:rsidRPr="00EC1FA9" w:rsidRDefault="004E4D3F" w:rsidP="00376EFA">
            <w:pPr>
              <w:jc w:val="right"/>
            </w:pPr>
            <w:r w:rsidRPr="00EC1FA9">
              <w:t>33.8%</w:t>
            </w:r>
          </w:p>
        </w:tc>
      </w:tr>
    </w:tbl>
    <w:p w14:paraId="0FBC6596" w14:textId="77777777" w:rsidR="004E4D3F" w:rsidRPr="00EC1FA9" w:rsidRDefault="004E4D3F" w:rsidP="004E4D3F">
      <w:pPr>
        <w:rPr>
          <w:b/>
          <w:bCs/>
        </w:rPr>
      </w:pPr>
    </w:p>
    <w:p w14:paraId="4991E09E" w14:textId="77777777" w:rsidR="004E4D3F" w:rsidRPr="00EC1FA9" w:rsidRDefault="004E4D3F" w:rsidP="004E4D3F">
      <w:pPr>
        <w:rPr>
          <w:i/>
          <w:iCs/>
          <w:color w:val="44546A" w:themeColor="text2"/>
          <w:sz w:val="18"/>
          <w:szCs w:val="18"/>
        </w:rPr>
      </w:pPr>
    </w:p>
    <w:p w14:paraId="5839D7FB" w14:textId="77777777" w:rsidR="004E4D3F" w:rsidRPr="00EC1FA9" w:rsidRDefault="004E4D3F" w:rsidP="00703362">
      <w:pPr>
        <w:rPr>
          <w:b/>
          <w:bCs/>
        </w:rPr>
        <w:sectPr w:rsidR="004E4D3F" w:rsidRPr="00EC1FA9" w:rsidSect="00F0129A">
          <w:pgSz w:w="15840" w:h="12240" w:orient="landscape"/>
          <w:pgMar w:top="1440" w:right="1440" w:bottom="1440" w:left="1440" w:header="720" w:footer="720" w:gutter="0"/>
          <w:cols w:space="720"/>
          <w:docGrid w:linePitch="360"/>
        </w:sectPr>
      </w:pPr>
    </w:p>
    <w:p w14:paraId="1BDF1E5D" w14:textId="33EE9727" w:rsidR="00741AF5" w:rsidRPr="00EC1FA9" w:rsidRDefault="00741AF5" w:rsidP="00741AF5">
      <w:pPr>
        <w:pStyle w:val="Caption"/>
        <w:keepNext/>
      </w:pPr>
      <w:bookmarkStart w:id="2935" w:name="_Ref9945324"/>
      <w:bookmarkStart w:id="2936" w:name="_Toc9433909"/>
      <w:bookmarkStart w:id="2937" w:name="_Ref9430095"/>
      <w:bookmarkStart w:id="2938" w:name="_Toc12192581"/>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1</w:t>
      </w:r>
      <w:r w:rsidR="003A36B2">
        <w:rPr>
          <w:noProof/>
        </w:rPr>
        <w:fldChar w:fldCharType="end"/>
      </w:r>
      <w:bookmarkEnd w:id="2935"/>
      <w:r w:rsidRPr="00EC1FA9">
        <w:t xml:space="preserve">: </w:t>
      </w:r>
      <w:commentRangeStart w:id="2939"/>
      <w:r w:rsidRPr="00EC1FA9">
        <w:t>NO</w:t>
      </w:r>
      <w:r w:rsidRPr="00FA345C">
        <w:rPr>
          <w:vertAlign w:val="subscript"/>
          <w:rPrChange w:id="2940" w:author="Alotaibi, Raed" w:date="2019-06-17T11:36:00Z">
            <w:rPr/>
          </w:rPrChange>
        </w:rPr>
        <w:t>2</w:t>
      </w:r>
      <w:r w:rsidRPr="00EC1FA9">
        <w:t xml:space="preserve"> </w:t>
      </w:r>
      <w:commentRangeEnd w:id="2939"/>
      <w:r w:rsidR="00FB320A">
        <w:rPr>
          <w:rStyle w:val="CommentReference"/>
          <w:i w:val="0"/>
          <w:iCs w:val="0"/>
          <w:color w:val="auto"/>
        </w:rPr>
        <w:commentReference w:id="2939"/>
      </w:r>
      <w:r w:rsidRPr="00EC1FA9">
        <w:t>concentration (ug/m</w:t>
      </w:r>
      <w:r w:rsidRPr="00EC1FA9">
        <w:rPr>
          <w:vertAlign w:val="superscript"/>
        </w:rPr>
        <w:t>3</w:t>
      </w:r>
      <w:r w:rsidRPr="00EC1FA9">
        <w:t>) by living location</w:t>
      </w:r>
      <w:bookmarkEnd w:id="2936"/>
      <w:bookmarkEnd w:id="2938"/>
    </w:p>
    <w:p w14:paraId="599CA056" w14:textId="010090C9" w:rsidR="00741AF5" w:rsidRDefault="00E4727A" w:rsidP="00741AF5">
      <w:pPr>
        <w:keepNext/>
        <w:spacing w:line="256" w:lineRule="auto"/>
        <w:rPr>
          <w:ins w:id="2941" w:author="Raed Alotaibi" w:date="2019-06-23T14:26:00Z"/>
          <w:noProof/>
        </w:rPr>
      </w:pPr>
      <w:del w:id="2942" w:author="Alotaibi, Raed" w:date="2019-06-21T11:37:00Z">
        <w:r>
          <w:rPr>
            <w:noProof/>
          </w:rPr>
          <w:pict w14:anchorId="3DA50A31">
            <v:shape id="_x0000_i1033" type="#_x0000_t75" style="width:468pt;height:295.2pt">
              <v:imagedata r:id="rId23" o:title="p1"/>
            </v:shape>
          </w:pict>
        </w:r>
      </w:del>
      <w:ins w:id="2943" w:author="Alotaibi, Raed" w:date="2019-06-21T11:37:00Z">
        <w:r>
          <w:rPr>
            <w:noProof/>
          </w:rPr>
          <w:pict w14:anchorId="6D3391F9">
            <v:shape id="_x0000_i1034" type="#_x0000_t75" style="width:468pt;height:295.2pt">
              <v:imagedata r:id="rId24" o:title="p1"/>
            </v:shape>
          </w:pict>
        </w:r>
      </w:ins>
    </w:p>
    <w:p w14:paraId="0DBF2293" w14:textId="65788F18" w:rsidR="00E4727A" w:rsidRPr="00E4727A" w:rsidRDefault="00E4727A" w:rsidP="00E4727A">
      <w:pPr>
        <w:spacing w:line="256" w:lineRule="auto"/>
        <w:rPr>
          <w:i/>
          <w:iCs/>
          <w:color w:val="44546A" w:themeColor="text2"/>
          <w:sz w:val="16"/>
          <w:szCs w:val="16"/>
          <w:rPrChange w:id="2944" w:author="Raed Alotaibi" w:date="2019-06-23T14:26:00Z">
            <w:rPr/>
          </w:rPrChange>
        </w:rPr>
        <w:pPrChange w:id="2945" w:author="Raed Alotaibi" w:date="2019-06-23T14:26:00Z">
          <w:pPr>
            <w:keepNext/>
            <w:spacing w:line="256" w:lineRule="auto"/>
          </w:pPr>
        </w:pPrChange>
      </w:pPr>
      <w:ins w:id="2946" w:author="Raed Alotaibi" w:date="2019-06-23T14:26:00Z">
        <w:r w:rsidRPr="00E4727A">
          <w:rPr>
            <w:i/>
            <w:iCs/>
            <w:noProof/>
            <w:sz w:val="18"/>
            <w:szCs w:val="18"/>
            <w:rPrChange w:id="2947" w:author="Raed Alotaibi" w:date="2019-06-23T14:26:00Z">
              <w:rPr>
                <w:i/>
                <w:iCs/>
                <w:noProof/>
                <w:sz w:val="18"/>
                <w:szCs w:val="18"/>
              </w:rPr>
            </w:rPrChange>
          </w:rPr>
          <w:t>*Red dot represents the mean value while the midline represents the median value</w:t>
        </w:r>
      </w:ins>
    </w:p>
    <w:p w14:paraId="68BFF92D" w14:textId="5BB340F0" w:rsidR="00741AF5" w:rsidRPr="00EC1FA9" w:rsidRDefault="00741AF5" w:rsidP="00741AF5">
      <w:pPr>
        <w:pStyle w:val="Caption"/>
        <w:keepNext/>
      </w:pPr>
      <w:bookmarkStart w:id="2948" w:name="_Ref10114569"/>
      <w:bookmarkStart w:id="2949" w:name="_Toc9433910"/>
      <w:bookmarkStart w:id="2950" w:name="_Toc12192582"/>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2</w:t>
      </w:r>
      <w:r w:rsidR="003A36B2">
        <w:rPr>
          <w:noProof/>
        </w:rPr>
        <w:fldChar w:fldCharType="end"/>
      </w:r>
      <w:bookmarkEnd w:id="2948"/>
      <w:r w:rsidRPr="00EC1FA9">
        <w:t xml:space="preserve">: </w:t>
      </w:r>
      <w:commentRangeStart w:id="2951"/>
      <w:r w:rsidRPr="00EC1FA9">
        <w:t>NO</w:t>
      </w:r>
      <w:r w:rsidRPr="00FA345C">
        <w:rPr>
          <w:vertAlign w:val="subscript"/>
          <w:rPrChange w:id="2952" w:author="Alotaibi, Raed" w:date="2019-06-17T11:36:00Z">
            <w:rPr/>
          </w:rPrChange>
        </w:rPr>
        <w:t>2</w:t>
      </w:r>
      <w:r w:rsidRPr="00EC1FA9">
        <w:t xml:space="preserve"> </w:t>
      </w:r>
      <w:commentRangeEnd w:id="2951"/>
      <w:r w:rsidR="00FB320A">
        <w:rPr>
          <w:rStyle w:val="CommentReference"/>
          <w:i w:val="0"/>
          <w:iCs w:val="0"/>
          <w:color w:val="auto"/>
        </w:rPr>
        <w:commentReference w:id="2951"/>
      </w:r>
      <w:r w:rsidRPr="00EC1FA9">
        <w:t>concentration (ug/m</w:t>
      </w:r>
      <w:r w:rsidRPr="00FA345C">
        <w:rPr>
          <w:vertAlign w:val="superscript"/>
          <w:rPrChange w:id="2953" w:author="Alotaibi, Raed" w:date="2019-06-17T11:36:00Z">
            <w:rPr/>
          </w:rPrChange>
        </w:rPr>
        <w:t>3</w:t>
      </w:r>
      <w:r w:rsidRPr="00EC1FA9">
        <w:t>) by median income group</w:t>
      </w:r>
      <w:bookmarkEnd w:id="2949"/>
      <w:bookmarkEnd w:id="2950"/>
    </w:p>
    <w:p w14:paraId="27C72FCE" w14:textId="55D04FEB" w:rsidR="00741AF5" w:rsidRPr="00EC1FA9" w:rsidRDefault="004E4D3F" w:rsidP="00741AF5">
      <w:pPr>
        <w:pStyle w:val="Caption"/>
      </w:pPr>
      <w:del w:id="2954" w:author="Alotaibi, Raed" w:date="2019-06-21T12:19:00Z">
        <w:r w:rsidRPr="00EC1FA9" w:rsidDel="002079CC">
          <w:rPr>
            <w:b/>
            <w:bCs/>
            <w:noProof/>
          </w:rPr>
          <w:drawing>
            <wp:inline distT="0" distB="0" distL="0" distR="0" wp14:anchorId="54B66A18" wp14:editId="182C3F8F">
              <wp:extent cx="5943600" cy="3753853"/>
              <wp:effectExtent l="0" t="0" r="0" b="0"/>
              <wp:docPr id="11" name="Picture 11" descr="C:\Users\R-Alotaibi\Documents\R Projects\TTI-AsthmaIR\Results\Plots\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C:\Users\R-Alotaibi\Documents\R Projects\TTI-AsthmaIR\Results\Plots\p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53853"/>
                      </a:xfrm>
                      <a:prstGeom prst="rect">
                        <a:avLst/>
                      </a:prstGeom>
                      <a:noFill/>
                      <a:ln>
                        <a:noFill/>
                      </a:ln>
                    </pic:spPr>
                  </pic:pic>
                </a:graphicData>
              </a:graphic>
            </wp:inline>
          </w:drawing>
        </w:r>
      </w:del>
      <w:ins w:id="2955" w:author="Alotaibi, Raed" w:date="2019-06-21T12:19:00Z">
        <w:r w:rsidR="00E4727A">
          <w:pict w14:anchorId="6B4E0C34">
            <v:shape id="_x0000_i1035" type="#_x0000_t75" style="width:468pt;height:295.2pt">
              <v:imagedata r:id="rId26" o:title="p2"/>
            </v:shape>
          </w:pict>
        </w:r>
      </w:ins>
    </w:p>
    <w:p w14:paraId="1F81C05D" w14:textId="7AE3195A" w:rsidR="00741AF5" w:rsidRPr="00EC1FA9" w:rsidRDefault="00741AF5" w:rsidP="00741AF5">
      <w:pPr>
        <w:pStyle w:val="Caption"/>
        <w:keepNext/>
      </w:pPr>
      <w:bookmarkStart w:id="2956" w:name="_Ref10114587"/>
      <w:bookmarkStart w:id="2957" w:name="_Toc9433911"/>
      <w:bookmarkStart w:id="2958" w:name="_Toc12192583"/>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3</w:t>
      </w:r>
      <w:r w:rsidR="003A36B2">
        <w:rPr>
          <w:noProof/>
        </w:rPr>
        <w:fldChar w:fldCharType="end"/>
      </w:r>
      <w:bookmarkEnd w:id="2956"/>
      <w:r w:rsidRPr="00EC1FA9">
        <w:t xml:space="preserve">: </w:t>
      </w:r>
      <w:commentRangeStart w:id="2959"/>
      <w:r w:rsidRPr="00EC1FA9">
        <w:t>NO</w:t>
      </w:r>
      <w:r w:rsidRPr="00FA345C">
        <w:rPr>
          <w:vertAlign w:val="subscript"/>
          <w:rPrChange w:id="2960" w:author="Alotaibi, Raed" w:date="2019-06-17T11:35:00Z">
            <w:rPr/>
          </w:rPrChange>
        </w:rPr>
        <w:t>2</w:t>
      </w:r>
      <w:r w:rsidRPr="00EC1FA9">
        <w:t xml:space="preserve"> concentration (ug/m</w:t>
      </w:r>
      <w:r w:rsidRPr="00FA345C">
        <w:rPr>
          <w:vertAlign w:val="superscript"/>
          <w:rPrChange w:id="2961" w:author="Alotaibi, Raed" w:date="2019-06-17T11:35:00Z">
            <w:rPr/>
          </w:rPrChange>
        </w:rPr>
        <w:t>3</w:t>
      </w:r>
      <w:r w:rsidRPr="00EC1FA9">
        <w:t xml:space="preserve">) </w:t>
      </w:r>
      <w:commentRangeEnd w:id="2959"/>
      <w:r w:rsidR="00FB320A">
        <w:rPr>
          <w:rStyle w:val="CommentReference"/>
          <w:i w:val="0"/>
          <w:iCs w:val="0"/>
          <w:color w:val="auto"/>
        </w:rPr>
        <w:commentReference w:id="2959"/>
      </w:r>
      <w:r w:rsidRPr="00EC1FA9">
        <w:t>by living location stratified into median income group</w:t>
      </w:r>
      <w:bookmarkEnd w:id="2957"/>
      <w:bookmarkEnd w:id="2958"/>
    </w:p>
    <w:p w14:paraId="4FBD710C" w14:textId="70174EA7" w:rsidR="00741AF5" w:rsidRPr="00EC1FA9" w:rsidRDefault="00E4727A">
      <w:pPr>
        <w:spacing w:line="256" w:lineRule="auto"/>
        <w:rPr>
          <w:b/>
          <w:bCs/>
        </w:rPr>
      </w:pPr>
      <w:del w:id="2962" w:author="Alotaibi, Raed" w:date="2019-06-21T12:19:00Z">
        <w:r>
          <w:rPr>
            <w:noProof/>
          </w:rPr>
          <w:pict w14:anchorId="2005AEFA">
            <v:shape id="_x0000_i1036" type="#_x0000_t75" style="width:468pt;height:295.2pt">
              <v:imagedata r:id="rId27" o:title="p3"/>
            </v:shape>
          </w:pict>
        </w:r>
      </w:del>
      <w:ins w:id="2963" w:author="Alotaibi, Raed" w:date="2019-06-21T12:20:00Z">
        <w:r>
          <w:rPr>
            <w:noProof/>
          </w:rPr>
          <w:pict w14:anchorId="532BF4D5">
            <v:shape id="_x0000_i1037" type="#_x0000_t75" style="width:468pt;height:295.2pt">
              <v:imagedata r:id="rId28" o:title="p3"/>
            </v:shape>
          </w:pict>
        </w:r>
      </w:ins>
    </w:p>
    <w:p w14:paraId="31A6BB38" w14:textId="06F7685F" w:rsidR="00741AF5" w:rsidRPr="00EC1FA9" w:rsidRDefault="00741AF5" w:rsidP="00741AF5">
      <w:pPr>
        <w:pStyle w:val="Caption"/>
        <w:keepNext/>
      </w:pPr>
      <w:bookmarkStart w:id="2964" w:name="_Ref9945327"/>
      <w:bookmarkStart w:id="2965" w:name="_Toc9433912"/>
      <w:bookmarkStart w:id="2966" w:name="_Toc12192584"/>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4</w:t>
      </w:r>
      <w:r w:rsidR="003A36B2">
        <w:rPr>
          <w:noProof/>
        </w:rPr>
        <w:fldChar w:fldCharType="end"/>
      </w:r>
      <w:bookmarkEnd w:id="2964"/>
      <w:r w:rsidRPr="00EC1FA9">
        <w:t>: NO</w:t>
      </w:r>
      <w:r w:rsidRPr="00FA345C">
        <w:rPr>
          <w:vertAlign w:val="subscript"/>
          <w:rPrChange w:id="2967" w:author="Alotaibi, Raed" w:date="2019-06-17T11:36:00Z">
            <w:rPr/>
          </w:rPrChange>
        </w:rPr>
        <w:t>2</w:t>
      </w:r>
      <w:r w:rsidRPr="00EC1FA9">
        <w:t xml:space="preserve"> </w:t>
      </w:r>
      <w:commentRangeStart w:id="2968"/>
      <w:r w:rsidRPr="00EC1FA9">
        <w:t>concentration (ug/m</w:t>
      </w:r>
      <w:r w:rsidRPr="00FA345C">
        <w:rPr>
          <w:vertAlign w:val="superscript"/>
          <w:rPrChange w:id="2969" w:author="Alotaibi, Raed" w:date="2019-06-17T11:36:00Z">
            <w:rPr/>
          </w:rPrChange>
        </w:rPr>
        <w:t>3</w:t>
      </w:r>
      <w:r w:rsidRPr="00EC1FA9">
        <w:t xml:space="preserve">) by median </w:t>
      </w:r>
      <w:commentRangeEnd w:id="2968"/>
      <w:r w:rsidR="004928CD">
        <w:rPr>
          <w:rStyle w:val="CommentReference"/>
          <w:i w:val="0"/>
          <w:iCs w:val="0"/>
          <w:color w:val="auto"/>
        </w:rPr>
        <w:commentReference w:id="2968"/>
      </w:r>
      <w:r w:rsidRPr="00EC1FA9">
        <w:t>income group stratified into living location</w:t>
      </w:r>
      <w:bookmarkEnd w:id="2965"/>
      <w:bookmarkEnd w:id="2966"/>
    </w:p>
    <w:p w14:paraId="64690F5C" w14:textId="2B550258" w:rsidR="00741AF5" w:rsidRPr="00EC1FA9" w:rsidRDefault="00E4727A" w:rsidP="00741AF5">
      <w:pPr>
        <w:spacing w:line="256" w:lineRule="auto"/>
        <w:rPr>
          <w:b/>
          <w:bCs/>
        </w:rPr>
      </w:pPr>
      <w:del w:id="2970" w:author="Alotaibi, Raed" w:date="2019-06-21T12:20:00Z">
        <w:r>
          <w:rPr>
            <w:noProof/>
          </w:rPr>
          <w:pict w14:anchorId="2F1C1B34">
            <v:shape id="_x0000_i1038" type="#_x0000_t75" style="width:468pt;height:295.2pt">
              <v:imagedata r:id="rId29" o:title="p4"/>
            </v:shape>
          </w:pict>
        </w:r>
      </w:del>
      <w:ins w:id="2971" w:author="Alotaibi, Raed" w:date="2019-06-21T12:20:00Z">
        <w:r>
          <w:rPr>
            <w:noProof/>
          </w:rPr>
          <w:pict w14:anchorId="18A3D480">
            <v:shape id="_x0000_i1039" type="#_x0000_t75" style="width:468pt;height:295.2pt">
              <v:imagedata r:id="rId30" o:title="p4"/>
            </v:shape>
          </w:pict>
        </w:r>
      </w:ins>
    </w:p>
    <w:p w14:paraId="2D7F2938" w14:textId="21ABBE5B" w:rsidR="00741AF5" w:rsidRPr="00EC1FA9" w:rsidRDefault="00741AF5" w:rsidP="00342C4A">
      <w:pPr>
        <w:pStyle w:val="Caption"/>
        <w:keepNext/>
      </w:pPr>
      <w:bookmarkStart w:id="2972" w:name="_Ref9945474"/>
      <w:bookmarkStart w:id="2973" w:name="_Toc9433913"/>
      <w:bookmarkStart w:id="2974" w:name="_Toc12192585"/>
      <w:commentRangeStart w:id="2975"/>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5</w:t>
      </w:r>
      <w:r w:rsidR="003A36B2">
        <w:rPr>
          <w:noProof/>
        </w:rPr>
        <w:fldChar w:fldCharType="end"/>
      </w:r>
      <w:bookmarkEnd w:id="2972"/>
      <w:r w:rsidRPr="00EC1FA9">
        <w:t>: NO</w:t>
      </w:r>
      <w:r w:rsidRPr="00FA345C">
        <w:rPr>
          <w:vertAlign w:val="subscript"/>
          <w:rPrChange w:id="2976" w:author="Alotaibi, Raed" w:date="2019-06-17T11:36:00Z">
            <w:rPr/>
          </w:rPrChange>
        </w:rPr>
        <w:t>2</w:t>
      </w:r>
      <w:r w:rsidRPr="00EC1FA9">
        <w:t xml:space="preserve"> concentration (ug/m</w:t>
      </w:r>
      <w:r w:rsidRPr="00FA345C">
        <w:rPr>
          <w:vertAlign w:val="superscript"/>
          <w:rPrChange w:id="2977" w:author="Alotaibi, Raed" w:date="2019-06-17T11:36:00Z">
            <w:rPr/>
          </w:rPrChange>
        </w:rPr>
        <w:t>3</w:t>
      </w:r>
      <w:r w:rsidRPr="00EC1FA9">
        <w:t>) by state</w:t>
      </w:r>
      <w:bookmarkEnd w:id="2973"/>
      <w:commentRangeEnd w:id="2975"/>
      <w:r w:rsidR="00A53D66">
        <w:rPr>
          <w:rStyle w:val="CommentReference"/>
          <w:i w:val="0"/>
          <w:iCs w:val="0"/>
          <w:color w:val="auto"/>
        </w:rPr>
        <w:commentReference w:id="2975"/>
      </w:r>
      <w:bookmarkEnd w:id="2974"/>
    </w:p>
    <w:p w14:paraId="025D194C" w14:textId="48357ABD" w:rsidR="00741AF5" w:rsidRPr="00EC1FA9" w:rsidRDefault="00E4727A" w:rsidP="00741AF5">
      <w:pPr>
        <w:spacing w:line="256" w:lineRule="auto"/>
        <w:rPr>
          <w:b/>
          <w:bCs/>
        </w:rPr>
      </w:pPr>
      <w:ins w:id="2978" w:author="Alotaibi, Raed" w:date="2019-06-21T12:20:00Z">
        <w:r>
          <w:rPr>
            <w:noProof/>
          </w:rPr>
          <w:pict w14:anchorId="278A3725">
            <v:shape id="_x0000_i1040" type="#_x0000_t75" style="width:468pt;height:295.2pt">
              <v:imagedata r:id="rId31" o:title="p5"/>
            </v:shape>
          </w:pict>
        </w:r>
      </w:ins>
      <w:del w:id="2979" w:author="Alotaibi, Raed" w:date="2019-06-21T12:20:00Z">
        <w:r>
          <w:rPr>
            <w:noProof/>
          </w:rPr>
          <w:pict w14:anchorId="6E4AD39D">
            <v:shape id="_x0000_i1041" type="#_x0000_t75" style="width:468pt;height:295.2pt">
              <v:imagedata r:id="rId32" o:title="p5"/>
            </v:shape>
          </w:pict>
        </w:r>
      </w:del>
      <w:commentRangeStart w:id="2980"/>
      <w:commentRangeEnd w:id="2980"/>
      <w:r w:rsidR="00A53D66">
        <w:rPr>
          <w:rStyle w:val="CommentReference"/>
        </w:rPr>
        <w:commentReference w:id="2980"/>
      </w:r>
    </w:p>
    <w:p w14:paraId="48A024D1" w14:textId="78E66F3D" w:rsidR="00741AF5" w:rsidRPr="00EC1FA9" w:rsidRDefault="00741AF5" w:rsidP="00741AF5">
      <w:pPr>
        <w:pStyle w:val="Caption"/>
        <w:keepNext/>
      </w:pPr>
      <w:bookmarkStart w:id="2981" w:name="_Ref9945489"/>
      <w:bookmarkStart w:id="2982" w:name="_Toc9433914"/>
      <w:bookmarkStart w:id="2983" w:name="_Toc12192586"/>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6</w:t>
      </w:r>
      <w:r w:rsidR="003A36B2">
        <w:rPr>
          <w:noProof/>
        </w:rPr>
        <w:fldChar w:fldCharType="end"/>
      </w:r>
      <w:bookmarkEnd w:id="2981"/>
      <w:r w:rsidRPr="00EC1FA9">
        <w:t>: NO</w:t>
      </w:r>
      <w:r w:rsidRPr="00FA345C">
        <w:rPr>
          <w:vertAlign w:val="subscript"/>
          <w:rPrChange w:id="2984" w:author="Alotaibi, Raed" w:date="2019-06-17T11:36:00Z">
            <w:rPr/>
          </w:rPrChange>
        </w:rPr>
        <w:t>2</w:t>
      </w:r>
      <w:r w:rsidRPr="00EC1FA9">
        <w:t xml:space="preserve"> concentration (ug/m</w:t>
      </w:r>
      <w:r w:rsidRPr="00FA345C">
        <w:rPr>
          <w:vertAlign w:val="superscript"/>
          <w:rPrChange w:id="2985" w:author="Alotaibi, Raed" w:date="2019-06-17T11:36:00Z">
            <w:rPr/>
          </w:rPrChange>
        </w:rPr>
        <w:t>3</w:t>
      </w:r>
      <w:r w:rsidRPr="00EC1FA9">
        <w:t>) by state and median income group</w:t>
      </w:r>
      <w:bookmarkEnd w:id="2982"/>
      <w:bookmarkEnd w:id="2983"/>
    </w:p>
    <w:p w14:paraId="42B14636" w14:textId="31032319" w:rsidR="00741AF5" w:rsidRPr="00EC1FA9" w:rsidRDefault="00E4727A" w:rsidP="00741AF5">
      <w:pPr>
        <w:spacing w:line="256" w:lineRule="auto"/>
        <w:rPr>
          <w:b/>
          <w:bCs/>
        </w:rPr>
      </w:pPr>
      <w:del w:id="2986" w:author="Alotaibi, Raed" w:date="2019-06-21T12:20:00Z">
        <w:r>
          <w:rPr>
            <w:noProof/>
          </w:rPr>
          <w:pict w14:anchorId="2D56A7CF">
            <v:shape id="_x0000_i1042" type="#_x0000_t75" style="width:468pt;height:591pt">
              <v:imagedata r:id="rId33" o:title="p6"/>
            </v:shape>
          </w:pict>
        </w:r>
      </w:del>
      <w:ins w:id="2987" w:author="Alotaibi, Raed" w:date="2019-06-21T12:21:00Z">
        <w:r>
          <w:rPr>
            <w:noProof/>
          </w:rPr>
          <w:pict w14:anchorId="013E544C">
            <v:shape id="_x0000_i1043" type="#_x0000_t75" style="width:468pt;height:591pt">
              <v:imagedata r:id="rId34" o:title="p6"/>
            </v:shape>
          </w:pict>
        </w:r>
      </w:ins>
    </w:p>
    <w:p w14:paraId="25DF5FC2" w14:textId="6EBBFADB" w:rsidR="00741AF5" w:rsidRPr="00EC1FA9" w:rsidRDefault="00741AF5" w:rsidP="00741AF5">
      <w:pPr>
        <w:pStyle w:val="Caption"/>
        <w:keepNext/>
      </w:pPr>
      <w:bookmarkStart w:id="2988" w:name="_Ref9945491"/>
      <w:bookmarkStart w:id="2989" w:name="_Toc9433915"/>
      <w:bookmarkStart w:id="2990" w:name="_Toc12192587"/>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7</w:t>
      </w:r>
      <w:r w:rsidR="003A36B2">
        <w:rPr>
          <w:noProof/>
        </w:rPr>
        <w:fldChar w:fldCharType="end"/>
      </w:r>
      <w:bookmarkEnd w:id="2988"/>
      <w:r w:rsidRPr="00EC1FA9">
        <w:t>: NO</w:t>
      </w:r>
      <w:r w:rsidRPr="00FA345C">
        <w:rPr>
          <w:vertAlign w:val="subscript"/>
          <w:rPrChange w:id="2991" w:author="Alotaibi, Raed" w:date="2019-06-17T11:36:00Z">
            <w:rPr/>
          </w:rPrChange>
        </w:rPr>
        <w:t>2</w:t>
      </w:r>
      <w:r w:rsidRPr="00EC1FA9">
        <w:t xml:space="preserve"> concentration (ug/m</w:t>
      </w:r>
      <w:r w:rsidRPr="00FA345C">
        <w:rPr>
          <w:vertAlign w:val="superscript"/>
          <w:rPrChange w:id="2992" w:author="Alotaibi, Raed" w:date="2019-06-17T11:36:00Z">
            <w:rPr/>
          </w:rPrChange>
        </w:rPr>
        <w:t>3</w:t>
      </w:r>
      <w:r w:rsidRPr="00EC1FA9">
        <w:t>) by state and living location</w:t>
      </w:r>
      <w:bookmarkEnd w:id="2989"/>
      <w:bookmarkEnd w:id="2990"/>
    </w:p>
    <w:p w14:paraId="05695CAA" w14:textId="6B72F339" w:rsidR="00741AF5" w:rsidRPr="00EC1FA9" w:rsidRDefault="00E4727A" w:rsidP="00741AF5">
      <w:pPr>
        <w:spacing w:line="256" w:lineRule="auto"/>
        <w:rPr>
          <w:b/>
          <w:bCs/>
        </w:rPr>
      </w:pPr>
      <w:del w:id="2993" w:author="Alotaibi, Raed" w:date="2019-06-21T12:21:00Z">
        <w:r>
          <w:rPr>
            <w:noProof/>
          </w:rPr>
          <w:pict w14:anchorId="0B3F2918">
            <v:shape id="_x0000_i1044" type="#_x0000_t75" style="width:468pt;height:591pt">
              <v:imagedata r:id="rId35" o:title="p7"/>
            </v:shape>
          </w:pict>
        </w:r>
      </w:del>
      <w:ins w:id="2994" w:author="Alotaibi, Raed" w:date="2019-06-21T12:21:00Z">
        <w:r>
          <w:rPr>
            <w:noProof/>
          </w:rPr>
          <w:pict w14:anchorId="10FAA610">
            <v:shape id="_x0000_i1045" type="#_x0000_t75" style="width:468pt;height:591pt">
              <v:imagedata r:id="rId36" o:title="p7"/>
            </v:shape>
          </w:pict>
        </w:r>
      </w:ins>
    </w:p>
    <w:p w14:paraId="3614884D" w14:textId="2BC93BB6" w:rsidR="00741AF5" w:rsidRPr="00EC1FA9" w:rsidRDefault="00741AF5" w:rsidP="00741AF5">
      <w:pPr>
        <w:pStyle w:val="Caption"/>
        <w:keepNext/>
      </w:pPr>
      <w:bookmarkStart w:id="2995" w:name="_Ref10028832"/>
      <w:bookmarkStart w:id="2996" w:name="_Toc9433916"/>
      <w:bookmarkStart w:id="2997" w:name="_Toc12192588"/>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8</w:t>
      </w:r>
      <w:r w:rsidR="003A36B2">
        <w:rPr>
          <w:noProof/>
        </w:rPr>
        <w:fldChar w:fldCharType="end"/>
      </w:r>
      <w:bookmarkEnd w:id="2995"/>
      <w:r w:rsidRPr="00EC1FA9">
        <w:t>: Attributable Fraction by living location</w:t>
      </w:r>
      <w:bookmarkEnd w:id="2996"/>
      <w:bookmarkEnd w:id="2997"/>
    </w:p>
    <w:p w14:paraId="4CBDC1B2" w14:textId="1296C9A0" w:rsidR="00741AF5" w:rsidRPr="00EC1FA9" w:rsidRDefault="00E4727A" w:rsidP="00741AF5">
      <w:pPr>
        <w:spacing w:line="256" w:lineRule="auto"/>
        <w:rPr>
          <w:b/>
          <w:bCs/>
        </w:rPr>
      </w:pPr>
      <w:del w:id="2998" w:author="Alotaibi, Raed" w:date="2019-06-21T12:21:00Z">
        <w:r>
          <w:rPr>
            <w:noProof/>
          </w:rPr>
          <w:pict w14:anchorId="448FD756">
            <v:shape id="_x0000_i1046" type="#_x0000_t75" style="width:468pt;height:295.2pt">
              <v:imagedata r:id="rId37" o:title="p8"/>
            </v:shape>
          </w:pict>
        </w:r>
      </w:del>
      <w:ins w:id="2999" w:author="Alotaibi, Raed" w:date="2019-06-21T12:21:00Z">
        <w:r>
          <w:rPr>
            <w:noProof/>
          </w:rPr>
          <w:pict w14:anchorId="695008DE">
            <v:shape id="_x0000_i1047" type="#_x0000_t75" style="width:468pt;height:295.2pt">
              <v:imagedata r:id="rId38" o:title="p8"/>
            </v:shape>
          </w:pict>
        </w:r>
      </w:ins>
    </w:p>
    <w:p w14:paraId="26BCADB2" w14:textId="5AC3170A" w:rsidR="00741AF5" w:rsidRPr="00EC1FA9" w:rsidRDefault="00741AF5" w:rsidP="00741AF5">
      <w:pPr>
        <w:pStyle w:val="Caption"/>
        <w:keepNext/>
      </w:pPr>
      <w:bookmarkStart w:id="3000" w:name="_Ref10028860"/>
      <w:bookmarkStart w:id="3001" w:name="_Toc9433917"/>
      <w:bookmarkStart w:id="3002" w:name="_Toc12192589"/>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9</w:t>
      </w:r>
      <w:r w:rsidR="003A36B2">
        <w:rPr>
          <w:noProof/>
        </w:rPr>
        <w:fldChar w:fldCharType="end"/>
      </w:r>
      <w:bookmarkEnd w:id="3000"/>
      <w:r w:rsidRPr="00EC1FA9">
        <w:t>: Attributable Fraction by median income group</w:t>
      </w:r>
      <w:bookmarkEnd w:id="3001"/>
      <w:bookmarkEnd w:id="3002"/>
    </w:p>
    <w:p w14:paraId="2F604BF3" w14:textId="67F84FD6" w:rsidR="00741AF5" w:rsidRPr="00EC1FA9" w:rsidRDefault="00E4727A" w:rsidP="00741AF5">
      <w:pPr>
        <w:spacing w:line="256" w:lineRule="auto"/>
        <w:rPr>
          <w:b/>
          <w:bCs/>
        </w:rPr>
      </w:pPr>
      <w:del w:id="3003" w:author="Alotaibi, Raed" w:date="2019-06-21T12:21:00Z">
        <w:r>
          <w:rPr>
            <w:noProof/>
          </w:rPr>
          <w:pict w14:anchorId="717B4081">
            <v:shape id="_x0000_i1048" type="#_x0000_t75" style="width:468pt;height:295.2pt">
              <v:imagedata r:id="rId39" o:title="p9"/>
            </v:shape>
          </w:pict>
        </w:r>
      </w:del>
      <w:ins w:id="3004" w:author="Alotaibi, Raed" w:date="2019-06-21T12:21:00Z">
        <w:r>
          <w:rPr>
            <w:noProof/>
          </w:rPr>
          <w:pict w14:anchorId="261D1A22">
            <v:shape id="_x0000_i1049" type="#_x0000_t75" style="width:468pt;height:295.2pt">
              <v:imagedata r:id="rId40" o:title="p9"/>
            </v:shape>
          </w:pict>
        </w:r>
      </w:ins>
    </w:p>
    <w:p w14:paraId="1C4E6B4B" w14:textId="62753D83" w:rsidR="00741AF5" w:rsidRPr="00EC1FA9" w:rsidRDefault="00741AF5" w:rsidP="002079CC">
      <w:pPr>
        <w:pStyle w:val="Caption"/>
        <w:keepNext/>
      </w:pPr>
      <w:bookmarkStart w:id="3005" w:name="_Ref10028945"/>
      <w:bookmarkStart w:id="3006" w:name="_Toc9433918"/>
      <w:bookmarkStart w:id="3007" w:name="_Toc12192590"/>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079CC">
        <w:rPr>
          <w:noProof/>
        </w:rPr>
        <w:t>10</w:t>
      </w:r>
      <w:r w:rsidR="003A36B2">
        <w:rPr>
          <w:noProof/>
        </w:rPr>
        <w:fldChar w:fldCharType="end"/>
      </w:r>
      <w:bookmarkEnd w:id="3005"/>
      <w:r w:rsidRPr="00EC1FA9">
        <w:t xml:space="preserve">: Attributable Fraction by </w:t>
      </w:r>
      <w:r w:rsidR="002079CC" w:rsidRPr="00EC1FA9">
        <w:t>median income group</w:t>
      </w:r>
      <w:r w:rsidR="002079CC" w:rsidRPr="002079CC">
        <w:t xml:space="preserve"> </w:t>
      </w:r>
      <w:r w:rsidRPr="00EC1FA9">
        <w:t xml:space="preserve">stratified into </w:t>
      </w:r>
      <w:bookmarkEnd w:id="3006"/>
      <w:r w:rsidR="002079CC" w:rsidRPr="00EC1FA9">
        <w:t>living location</w:t>
      </w:r>
      <w:bookmarkEnd w:id="3007"/>
    </w:p>
    <w:p w14:paraId="0776D0B3" w14:textId="51850486" w:rsidR="00741AF5" w:rsidRPr="00727F83" w:rsidRDefault="00E4727A">
      <w:pPr>
        <w:spacing w:line="256" w:lineRule="auto"/>
        <w:rPr>
          <w:b/>
          <w:bCs/>
        </w:rPr>
      </w:pPr>
      <w:del w:id="3008" w:author="Alotaibi, Raed" w:date="2019-06-21T12:21:00Z">
        <w:r>
          <w:rPr>
            <w:noProof/>
          </w:rPr>
          <w:pict w14:anchorId="766376F9">
            <v:shape id="_x0000_i1050" type="#_x0000_t75" style="width:468pt;height:295.2pt">
              <v:imagedata r:id="rId41" o:title="p10"/>
            </v:shape>
          </w:pict>
        </w:r>
      </w:del>
      <w:ins w:id="3009" w:author="Alotaibi, Raed" w:date="2019-06-21T12:22:00Z">
        <w:r>
          <w:rPr>
            <w:noProof/>
          </w:rPr>
          <w:pict w14:anchorId="5D1F4271">
            <v:shape id="_x0000_i1051" type="#_x0000_t75" style="width:468pt;height:295.2pt">
              <v:imagedata r:id="rId42" o:title="p11"/>
            </v:shape>
          </w:pict>
        </w:r>
      </w:ins>
    </w:p>
    <w:bookmarkEnd w:id="2937"/>
    <w:p w14:paraId="7CD85562" w14:textId="29B853E8" w:rsidR="00996C2C" w:rsidRDefault="00996C2C"/>
    <w:sectPr w:rsidR="00996C2C" w:rsidSect="00781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hreis, Haneen" w:date="2019-06-12T15:35:00Z" w:initials="KH">
    <w:p w14:paraId="05FACD77" w14:textId="3ACFC3B0" w:rsidR="00F90212" w:rsidRDefault="00F90212">
      <w:pPr>
        <w:pStyle w:val="CommentText"/>
      </w:pPr>
      <w:r>
        <w:rPr>
          <w:rStyle w:val="CommentReference"/>
        </w:rPr>
        <w:annotationRef/>
      </w:r>
      <w:r>
        <w:t>Please go through the paper and add section with all abbreviations</w:t>
      </w:r>
    </w:p>
  </w:comment>
  <w:comment w:id="71" w:author="Khreis, Haneen" w:date="2019-06-12T15:37:00Z" w:initials="KH">
    <w:p w14:paraId="794F58B9" w14:textId="57584F9D" w:rsidR="00F90212" w:rsidRDefault="00F90212">
      <w:pPr>
        <w:pStyle w:val="CommentText"/>
      </w:pPr>
      <w:r>
        <w:rPr>
          <w:rStyle w:val="CommentReference"/>
        </w:rPr>
        <w:annotationRef/>
      </w:r>
      <w:r>
        <w:t>What are the criteria for land use and distance? And distance to what?</w:t>
      </w:r>
    </w:p>
  </w:comment>
  <w:comment w:id="84" w:author="Khreis, Haneen" w:date="2019-06-12T15:37:00Z" w:initials="KH">
    <w:p w14:paraId="33A10A9A" w14:textId="350DD555" w:rsidR="00F90212" w:rsidRDefault="00F90212">
      <w:pPr>
        <w:pStyle w:val="CommentText"/>
      </w:pPr>
      <w:r>
        <w:rPr>
          <w:rStyle w:val="CommentReference"/>
        </w:rPr>
        <w:annotationRef/>
      </w:r>
      <w:r>
        <w:t>You mean census-designated urban areas as you mention above? Please be consistent with the terminology so the reader can follow.</w:t>
      </w:r>
    </w:p>
  </w:comment>
  <w:comment w:id="90" w:author="Khreis, Haneen" w:date="2019-06-12T15:40:00Z" w:initials="KH">
    <w:p w14:paraId="132E98E5" w14:textId="776501B7" w:rsidR="00F90212" w:rsidRDefault="00F90212">
      <w:pPr>
        <w:pStyle w:val="CommentText"/>
      </w:pPr>
      <w:r>
        <w:rPr>
          <w:rStyle w:val="CommentReference"/>
        </w:rPr>
        <w:annotationRef/>
      </w:r>
      <w:r>
        <w:t xml:space="preserve">Why is the data from the census bureau incomplete? Do you know? </w:t>
      </w:r>
    </w:p>
  </w:comment>
  <w:comment w:id="91" w:author="Alotaibi, Raed" w:date="2019-06-17T11:47:00Z" w:initials="AR">
    <w:p w14:paraId="12023C0A" w14:textId="29CFD1AE" w:rsidR="00F90212" w:rsidRDefault="00F90212">
      <w:pPr>
        <w:pStyle w:val="CommentText"/>
      </w:pPr>
      <w:r>
        <w:rPr>
          <w:rStyle w:val="CommentReference"/>
        </w:rPr>
        <w:annotationRef/>
      </w:r>
      <w:r>
        <w:t>I’m not sure why.</w:t>
      </w:r>
    </w:p>
  </w:comment>
  <w:comment w:id="110" w:author="Khreis, Haneen" w:date="2019-06-12T15:46:00Z" w:initials="KH">
    <w:p w14:paraId="663B531D" w14:textId="1BE89168" w:rsidR="00F90212" w:rsidRDefault="00F90212">
      <w:pPr>
        <w:pStyle w:val="CommentText"/>
      </w:pPr>
      <w:r>
        <w:rPr>
          <w:rStyle w:val="CommentReference"/>
        </w:rPr>
        <w:annotationRef/>
      </w:r>
      <w:r>
        <w:t>EPA what?</w:t>
      </w:r>
    </w:p>
  </w:comment>
  <w:comment w:id="128" w:author="Khreis, Haneen" w:date="2019-06-12T15:46:00Z" w:initials="KH">
    <w:p w14:paraId="31CB116F" w14:textId="7FED836F" w:rsidR="00F90212" w:rsidRDefault="00F90212">
      <w:pPr>
        <w:pStyle w:val="CommentText"/>
      </w:pPr>
      <w:r>
        <w:rPr>
          <w:rStyle w:val="CommentReference"/>
        </w:rPr>
        <w:annotationRef/>
      </w:r>
      <w:r>
        <w:t xml:space="preserve">This is a super brief description will never fly with a reviewer, even if a full description is elsewhere. Not sufficient. Please revise including the model, variables included, the validation of the model and against which measurements it has been done and cite papers which have previously used this model in peer reviewed published papers including yours and Lara’s. you could even get in touch with Matt and ask him quickly what recent papers have used their models which we can cite as a proof of concept. </w:t>
      </w:r>
    </w:p>
  </w:comment>
  <w:comment w:id="129" w:author="Alotaibi, Raed" w:date="2019-06-17T14:09:00Z" w:initials="AR">
    <w:p w14:paraId="3FBEC44B" w14:textId="7D49452F" w:rsidR="00F90212" w:rsidRDefault="00F90212">
      <w:pPr>
        <w:pStyle w:val="CommentText"/>
      </w:pPr>
      <w:r>
        <w:rPr>
          <w:rStyle w:val="CommentReference"/>
        </w:rPr>
        <w:annotationRef/>
      </w:r>
      <w:r>
        <w:t>Waiting for Mathews reply</w:t>
      </w:r>
    </w:p>
  </w:comment>
  <w:comment w:id="135" w:author="Khreis, Haneen" w:date="2019-06-12T15:54:00Z" w:initials="KH">
    <w:p w14:paraId="6F738704" w14:textId="27D2947F" w:rsidR="00F90212" w:rsidRDefault="00F90212">
      <w:pPr>
        <w:pStyle w:val="CommentText"/>
      </w:pPr>
      <w:r>
        <w:rPr>
          <w:rStyle w:val="CommentReference"/>
        </w:rPr>
        <w:annotationRef/>
      </w:r>
      <w:r>
        <w:t xml:space="preserve">Please add section that describes this </w:t>
      </w:r>
    </w:p>
  </w:comment>
  <w:comment w:id="144" w:author="Khreis, Haneen" w:date="2019-06-12T15:49:00Z" w:initials="KH">
    <w:p w14:paraId="388E38E4" w14:textId="07E4CC88" w:rsidR="00F90212" w:rsidRDefault="00F90212">
      <w:pPr>
        <w:pStyle w:val="CommentText"/>
      </w:pPr>
      <w:r>
        <w:rPr>
          <w:rStyle w:val="CommentReference"/>
        </w:rPr>
        <w:annotationRef/>
      </w:r>
      <w:r>
        <w:t>Please cite this paper too as accepted in the European Respiratory Journal</w:t>
      </w:r>
    </w:p>
    <w:p w14:paraId="6F872BEF" w14:textId="2FAD684F" w:rsidR="00F90212" w:rsidRDefault="00F90212">
      <w:pPr>
        <w:pStyle w:val="CommentText"/>
      </w:pPr>
    </w:p>
    <w:p w14:paraId="2A877B89" w14:textId="77777777" w:rsidR="00F90212" w:rsidRDefault="00F90212">
      <w:pPr>
        <w:pStyle w:val="CommentText"/>
      </w:pPr>
    </w:p>
    <w:p w14:paraId="3D8C3A96" w14:textId="77777777" w:rsidR="00F90212" w:rsidRPr="00092FC6" w:rsidRDefault="00F90212" w:rsidP="00EB4571">
      <w:pPr>
        <w:pStyle w:val="Heading1"/>
        <w:spacing w:line="276" w:lineRule="auto"/>
        <w:rPr>
          <w:rFonts w:ascii="Times New Roman" w:hAnsi="Times New Roman" w:cs="Times New Roman"/>
          <w:color w:val="auto"/>
          <w:sz w:val="56"/>
        </w:rPr>
      </w:pPr>
      <w:r w:rsidRPr="00092FC6">
        <w:rPr>
          <w:rFonts w:ascii="Times New Roman" w:hAnsi="Times New Roman" w:cs="Times New Roman"/>
          <w:color w:val="auto"/>
          <w:sz w:val="56"/>
        </w:rPr>
        <w:t>Outdoor Air Pollution and the Burden of Childhood Asthma across Europe</w:t>
      </w:r>
    </w:p>
    <w:p w14:paraId="47B06EF3" w14:textId="77777777" w:rsidR="00F90212" w:rsidRPr="00092FC6" w:rsidRDefault="00F90212" w:rsidP="00EB4571">
      <w:pPr>
        <w:spacing w:line="276" w:lineRule="auto"/>
        <w:rPr>
          <w:rFonts w:ascii="Times New Roman" w:hAnsi="Times New Roman" w:cs="Times New Roman"/>
          <w:b/>
        </w:rPr>
      </w:pPr>
    </w:p>
    <w:p w14:paraId="569D2DAD" w14:textId="77777777" w:rsidR="00F90212" w:rsidRPr="00092FC6" w:rsidRDefault="00F90212" w:rsidP="00EB4571">
      <w:pPr>
        <w:spacing w:line="276" w:lineRule="auto"/>
        <w:rPr>
          <w:rFonts w:ascii="Times New Roman" w:hAnsi="Times New Roman" w:cs="Times New Roman"/>
          <w:b/>
          <w:sz w:val="48"/>
        </w:rPr>
      </w:pPr>
      <w:r w:rsidRPr="00092FC6">
        <w:rPr>
          <w:rFonts w:ascii="Times New Roman" w:hAnsi="Times New Roman" w:cs="Times New Roman"/>
          <w:b/>
        </w:rPr>
        <w:t>Haneen Khreis</w:t>
      </w:r>
      <w:r w:rsidRPr="00092FC6">
        <w:rPr>
          <w:rFonts w:ascii="Times New Roman" w:hAnsi="Times New Roman" w:cs="Times New Roman"/>
          <w:b/>
          <w:vertAlign w:val="superscript"/>
        </w:rPr>
        <w:t>1, 2, 3, 4</w:t>
      </w:r>
      <w:r w:rsidRPr="00092FC6">
        <w:rPr>
          <w:rFonts w:ascii="Times New Roman" w:hAnsi="Times New Roman" w:cs="Times New Roman"/>
          <w:b/>
        </w:rPr>
        <w:t>, Marta Cirach</w:t>
      </w:r>
      <w:r w:rsidRPr="00092FC6">
        <w:rPr>
          <w:rFonts w:ascii="Times New Roman" w:hAnsi="Times New Roman" w:cs="Times New Roman"/>
          <w:b/>
          <w:vertAlign w:val="superscript"/>
        </w:rPr>
        <w:t>2, 3, 4</w:t>
      </w:r>
      <w:r w:rsidRPr="00092FC6">
        <w:rPr>
          <w:rFonts w:ascii="Times New Roman" w:hAnsi="Times New Roman" w:cs="Times New Roman"/>
          <w:b/>
        </w:rPr>
        <w:t>, Natalie Mueller</w:t>
      </w:r>
      <w:r w:rsidRPr="00092FC6">
        <w:rPr>
          <w:rFonts w:ascii="Times New Roman" w:hAnsi="Times New Roman" w:cs="Times New Roman"/>
          <w:b/>
          <w:vertAlign w:val="superscript"/>
        </w:rPr>
        <w:t>2, 3, 4</w:t>
      </w:r>
      <w:r w:rsidRPr="00092FC6">
        <w:rPr>
          <w:rFonts w:ascii="Times New Roman" w:hAnsi="Times New Roman" w:cs="Times New Roman"/>
          <w:b/>
        </w:rPr>
        <w:t>, Kees de Hoogh</w:t>
      </w:r>
      <w:r w:rsidRPr="00092FC6">
        <w:rPr>
          <w:rFonts w:ascii="Times New Roman" w:hAnsi="Times New Roman" w:cs="Times New Roman"/>
          <w:b/>
          <w:vertAlign w:val="superscript"/>
        </w:rPr>
        <w:t>5,6</w:t>
      </w:r>
      <w:r w:rsidRPr="00092FC6">
        <w:rPr>
          <w:rFonts w:ascii="Times New Roman" w:hAnsi="Times New Roman" w:cs="Times New Roman"/>
          <w:b/>
        </w:rPr>
        <w:t>, Gerard Hoek</w:t>
      </w:r>
      <w:r w:rsidRPr="00092FC6">
        <w:rPr>
          <w:rFonts w:ascii="Times New Roman" w:hAnsi="Times New Roman" w:cs="Times New Roman"/>
          <w:b/>
          <w:vertAlign w:val="superscript"/>
        </w:rPr>
        <w:t>7</w:t>
      </w:r>
      <w:r w:rsidRPr="00092FC6">
        <w:rPr>
          <w:rFonts w:ascii="Times New Roman" w:hAnsi="Times New Roman" w:cs="Times New Roman"/>
          <w:b/>
        </w:rPr>
        <w:t>, Mark J Nieuwenhuijsen</w:t>
      </w:r>
      <w:r w:rsidRPr="00092FC6">
        <w:rPr>
          <w:rFonts w:ascii="Times New Roman" w:hAnsi="Times New Roman" w:cs="Times New Roman"/>
          <w:b/>
          <w:vertAlign w:val="superscript"/>
        </w:rPr>
        <w:t>2,3,4</w:t>
      </w:r>
      <w:r w:rsidRPr="00092FC6">
        <w:rPr>
          <w:rFonts w:ascii="Times New Roman" w:hAnsi="Times New Roman" w:cs="Times New Roman"/>
          <w:b/>
        </w:rPr>
        <w:t xml:space="preserve"> and David Rojas-Rueda</w:t>
      </w:r>
      <w:r w:rsidRPr="00092FC6">
        <w:rPr>
          <w:rFonts w:ascii="Times New Roman" w:hAnsi="Times New Roman" w:cs="Times New Roman"/>
          <w:b/>
          <w:vertAlign w:val="superscript"/>
        </w:rPr>
        <w:t>2,3,4</w:t>
      </w:r>
    </w:p>
    <w:p w14:paraId="19EB262C" w14:textId="6C634D02" w:rsidR="00F90212" w:rsidRDefault="00F90212">
      <w:pPr>
        <w:pStyle w:val="CommentText"/>
      </w:pPr>
    </w:p>
  </w:comment>
  <w:comment w:id="145" w:author="Alotaibi, Raed" w:date="2019-06-17T12:48:00Z" w:initials="AR">
    <w:p w14:paraId="5C67C73A" w14:textId="13683EBF" w:rsidR="00F90212" w:rsidRDefault="00F90212" w:rsidP="00FE5B17">
      <w:pPr>
        <w:pStyle w:val="CommentText"/>
      </w:pPr>
      <w:r>
        <w:rPr>
          <w:rStyle w:val="CommentReference"/>
        </w:rPr>
        <w:annotationRef/>
      </w:r>
      <w:r>
        <w:t>Couldn’t locate this paper.</w:t>
      </w:r>
    </w:p>
  </w:comment>
  <w:comment w:id="149" w:author="Khreis, Haneen" w:date="2019-06-12T15:57:00Z" w:initials="KH">
    <w:p w14:paraId="1463988C" w14:textId="4BEB8DC2" w:rsidR="00F90212" w:rsidRDefault="00F90212">
      <w:pPr>
        <w:pStyle w:val="CommentText"/>
      </w:pPr>
      <w:r>
        <w:rPr>
          <w:rStyle w:val="CommentReference"/>
        </w:rPr>
        <w:annotationRef/>
      </w:r>
      <w:r>
        <w:t>Write in full each abbreviation the first time it occurs!!</w:t>
      </w:r>
    </w:p>
  </w:comment>
  <w:comment w:id="157" w:author="Khreis, Haneen" w:date="2019-06-12T15:58:00Z" w:initials="KH">
    <w:p w14:paraId="6A6292B5" w14:textId="10AA3FEE" w:rsidR="00F90212" w:rsidRDefault="00F90212">
      <w:pPr>
        <w:pStyle w:val="CommentText"/>
      </w:pPr>
      <w:r>
        <w:rPr>
          <w:rStyle w:val="CommentReference"/>
        </w:rPr>
        <w:annotationRef/>
      </w:r>
      <w:r>
        <w:t xml:space="preserve">To do what? You are way too brief and your sentences are incomplete </w:t>
      </w:r>
    </w:p>
  </w:comment>
  <w:comment w:id="158" w:author="Alotaibi, Raed" w:date="2019-06-18T10:57:00Z" w:initials="AR">
    <w:p w14:paraId="3ADE7D1A" w14:textId="3ED3582F" w:rsidR="00F90212" w:rsidRDefault="00F90212">
      <w:pPr>
        <w:pStyle w:val="CommentText"/>
      </w:pPr>
      <w:r>
        <w:rPr>
          <w:rStyle w:val="CommentReference"/>
        </w:rPr>
        <w:annotationRef/>
      </w:r>
      <w:r>
        <w:t>Changed to “and followed the methods” the to-do is at the start of the paragraph.</w:t>
      </w:r>
    </w:p>
  </w:comment>
  <w:comment w:id="167" w:author="Khreis, Haneen" w:date="2019-06-12T16:02:00Z" w:initials="KH">
    <w:p w14:paraId="6C62F0EC" w14:textId="6AE89BDA" w:rsidR="00F90212" w:rsidRDefault="00F90212">
      <w:pPr>
        <w:pStyle w:val="CommentText"/>
      </w:pPr>
      <w:r>
        <w:rPr>
          <w:rStyle w:val="CommentReference"/>
        </w:rPr>
        <w:annotationRef/>
      </w:r>
      <w:r>
        <w:t xml:space="preserve">Which years were included in the analysis? Define the time periods for this analysis and the data sets </w:t>
      </w:r>
    </w:p>
  </w:comment>
  <w:comment w:id="168" w:author="Alotaibi, Raed" w:date="2019-06-17T11:27:00Z" w:initials="AR">
    <w:p w14:paraId="6457A4E0" w14:textId="7C8DC1CB" w:rsidR="00F90212" w:rsidRDefault="00F90212" w:rsidP="00342E7A">
      <w:pPr>
        <w:pStyle w:val="CommentText"/>
      </w:pPr>
      <w:r>
        <w:rPr>
          <w:rStyle w:val="CommentReference"/>
        </w:rPr>
        <w:annotationRef/>
      </w:r>
      <w:r>
        <w:t>Added the time period for the analysis and the data sets in the previous paragraph.</w:t>
      </w:r>
    </w:p>
  </w:comment>
  <w:comment w:id="170" w:author="Khreis, Haneen" w:date="2019-06-12T15:59:00Z" w:initials="KH">
    <w:p w14:paraId="785FCD63" w14:textId="67EFC7BA" w:rsidR="00F90212" w:rsidRDefault="00F90212">
      <w:pPr>
        <w:pStyle w:val="CommentText"/>
      </w:pPr>
      <w:r>
        <w:rPr>
          <w:rStyle w:val="CommentReference"/>
        </w:rPr>
        <w:annotationRef/>
      </w:r>
      <w:r>
        <w:t>Go back and write everything in the past. I made this comment before, it would be nice if you can take on previous comments and apply them in new writing.</w:t>
      </w:r>
    </w:p>
  </w:comment>
  <w:comment w:id="175" w:author="Khreis, Haneen" w:date="2019-06-12T16:00:00Z" w:initials="KH">
    <w:p w14:paraId="578DB315" w14:textId="72EF1921" w:rsidR="00F90212" w:rsidRDefault="00F90212">
      <w:pPr>
        <w:pStyle w:val="CommentText"/>
      </w:pPr>
      <w:r>
        <w:rPr>
          <w:rStyle w:val="CommentReference"/>
        </w:rPr>
        <w:annotationRef/>
      </w:r>
      <w:r>
        <w:t xml:space="preserve">Fix throughout </w:t>
      </w:r>
    </w:p>
  </w:comment>
  <w:comment w:id="189" w:author="Khreis, Haneen" w:date="2019-06-12T16:03:00Z" w:initials="KH">
    <w:p w14:paraId="43A248F5" w14:textId="3B72434A" w:rsidR="00F90212" w:rsidRDefault="00F90212">
      <w:pPr>
        <w:pStyle w:val="CommentText"/>
      </w:pPr>
      <w:r>
        <w:rPr>
          <w:rStyle w:val="CommentReference"/>
        </w:rPr>
        <w:annotationRef/>
      </w:r>
      <w:r>
        <w:t>Where does this description come from? If there is a reference, add it clearly.</w:t>
      </w:r>
    </w:p>
  </w:comment>
  <w:comment w:id="243" w:author="Khreis, Haneen" w:date="2019-06-12T16:06:00Z" w:initials="KH">
    <w:p w14:paraId="4B40EADD" w14:textId="6B74FD81" w:rsidR="00F90212" w:rsidRDefault="00F90212">
      <w:pPr>
        <w:pStyle w:val="CommentText"/>
      </w:pPr>
      <w:r>
        <w:rPr>
          <w:rStyle w:val="CommentReference"/>
        </w:rPr>
        <w:annotationRef/>
      </w:r>
      <w:r>
        <w:t>How were the different years handled? This is not clear so far.</w:t>
      </w:r>
    </w:p>
  </w:comment>
  <w:comment w:id="244" w:author="Alotaibi, Raed" w:date="2019-06-17T11:29:00Z" w:initials="AR">
    <w:p w14:paraId="12934478" w14:textId="59DE8790" w:rsidR="00F90212" w:rsidRDefault="00F90212" w:rsidP="004675BE">
      <w:pPr>
        <w:pStyle w:val="CommentText"/>
      </w:pPr>
      <w:r>
        <w:rPr>
          <w:rStyle w:val="CommentReference"/>
        </w:rPr>
        <w:annotationRef/>
      </w:r>
      <w:r>
        <w:t>This is mentioned below by the end of this section: {“</w:t>
      </w:r>
      <w:r w:rsidRPr="00EC1FA9">
        <w:t>The average asthma incidence and prevalence rate across all states was estimated by taking the sum of weighted “Incident asthma” divided by the sum of “At-risk children” for the years 2006 through 2010.</w:t>
      </w:r>
      <w:r>
        <w:t>”}</w:t>
      </w:r>
    </w:p>
    <w:p w14:paraId="49037B19" w14:textId="4D044BC7" w:rsidR="00F90212" w:rsidRDefault="00F90212" w:rsidP="004675BE">
      <w:pPr>
        <w:pStyle w:val="CommentText"/>
      </w:pPr>
      <w:r>
        <w:t>I added a new equation to show this</w:t>
      </w:r>
    </w:p>
  </w:comment>
  <w:comment w:id="257" w:author="Khreis, Haneen" w:date="2019-06-12T16:07:00Z" w:initials="KH">
    <w:p w14:paraId="60D341E6" w14:textId="7550D262" w:rsidR="00F90212" w:rsidRDefault="00F90212">
      <w:pPr>
        <w:pStyle w:val="CommentText"/>
      </w:pPr>
      <w:r>
        <w:rPr>
          <w:rStyle w:val="CommentReference"/>
        </w:rPr>
        <w:annotationRef/>
      </w:r>
      <w:r>
        <w:t xml:space="preserve">What did you use the prevalence rate for? It is not clear where and how it has been used? Spell out </w:t>
      </w:r>
    </w:p>
  </w:comment>
  <w:comment w:id="258" w:author="Alotaibi, Raed" w:date="2019-06-17T14:15:00Z" w:initials="AR">
    <w:p w14:paraId="55BC5446" w14:textId="7FE2B77B" w:rsidR="00F90212" w:rsidRDefault="00F90212">
      <w:pPr>
        <w:pStyle w:val="CommentText"/>
      </w:pPr>
      <w:r>
        <w:rPr>
          <w:rStyle w:val="CommentReference"/>
        </w:rPr>
        <w:annotationRef/>
      </w:r>
      <w:r>
        <w:t>Used in equation 4 to estimate the “at-risk children for each census block”.</w:t>
      </w:r>
    </w:p>
  </w:comment>
  <w:comment w:id="261" w:author="Khreis, Haneen" w:date="2019-06-12T16:07:00Z" w:initials="KH">
    <w:p w14:paraId="586BE309" w14:textId="34C13CD1" w:rsidR="00F90212" w:rsidRDefault="00F90212">
      <w:pPr>
        <w:pStyle w:val="CommentText"/>
      </w:pPr>
      <w:r>
        <w:rPr>
          <w:rStyle w:val="CommentReference"/>
        </w:rPr>
        <w:annotationRef/>
      </w:r>
      <w:r>
        <w:t>correct????</w:t>
      </w:r>
    </w:p>
  </w:comment>
  <w:comment w:id="262" w:author="Alotaibi, Raed" w:date="2019-06-18T13:07:00Z" w:initials="AR">
    <w:p w14:paraId="64C70AFB" w14:textId="7F3566E8" w:rsidR="00F90212" w:rsidRDefault="00F90212">
      <w:pPr>
        <w:pStyle w:val="CommentText"/>
      </w:pPr>
      <w:r>
        <w:rPr>
          <w:rStyle w:val="CommentReference"/>
        </w:rPr>
        <w:annotationRef/>
      </w:r>
      <w:r>
        <w:t>Yes all estimated are using weighted counts</w:t>
      </w:r>
    </w:p>
  </w:comment>
  <w:comment w:id="297" w:author="Alotaibi, Raed" w:date="2019-06-18T11:51:00Z" w:initials="AR">
    <w:p w14:paraId="27711DEA" w14:textId="62C83A4D" w:rsidR="00F90212" w:rsidRDefault="00F90212">
      <w:pPr>
        <w:pStyle w:val="CommentText"/>
      </w:pPr>
      <w:r>
        <w:rPr>
          <w:rStyle w:val="CommentReference"/>
        </w:rPr>
        <w:annotationRef/>
      </w:r>
      <w:r>
        <w:t>The sum of the weighted incident asthma case divided by the sum of the at-risk cases.</w:t>
      </w:r>
    </w:p>
  </w:comment>
  <w:comment w:id="355" w:author="Alotaibi, Raed" w:date="2019-06-19T10:04:00Z" w:initials="AR">
    <w:p w14:paraId="5DDED36B" w14:textId="030C2984" w:rsidR="00F90212" w:rsidRDefault="00F90212">
      <w:pPr>
        <w:pStyle w:val="CommentText"/>
      </w:pPr>
      <w:r>
        <w:rPr>
          <w:rStyle w:val="CommentReference"/>
        </w:rPr>
        <w:annotationRef/>
      </w:r>
      <w:r>
        <w:t xml:space="preserve">Also states that were dropped from the ACBS </w:t>
      </w:r>
    </w:p>
  </w:comment>
  <w:comment w:id="371" w:author="Khreis, Haneen" w:date="2019-06-12T16:08:00Z" w:initials="KH">
    <w:p w14:paraId="283079ED" w14:textId="4B0BD114" w:rsidR="00F90212" w:rsidRDefault="00F90212">
      <w:pPr>
        <w:pStyle w:val="CommentText"/>
      </w:pPr>
      <w:r>
        <w:rPr>
          <w:rStyle w:val="CommentReference"/>
        </w:rPr>
        <w:annotationRef/>
      </w:r>
      <w:r>
        <w:t xml:space="preserve">How many states are they and which were they? </w:t>
      </w:r>
    </w:p>
  </w:comment>
  <w:comment w:id="382" w:author="Khreis, Haneen" w:date="2019-06-12T16:21:00Z" w:initials="KH">
    <w:p w14:paraId="4C931DB5" w14:textId="6C2A8F77" w:rsidR="00F90212" w:rsidRDefault="00F90212">
      <w:pPr>
        <w:pStyle w:val="CommentText"/>
      </w:pPr>
      <w:r>
        <w:rPr>
          <w:rStyle w:val="CommentReference"/>
        </w:rPr>
        <w:annotationRef/>
      </w:r>
      <w:r>
        <w:t xml:space="preserve">A and methods does not make sense. Pay attention to typos. </w:t>
      </w:r>
    </w:p>
  </w:comment>
  <w:comment w:id="387" w:author="Khreis, Haneen" w:date="2019-06-12T16:22:00Z" w:initials="KH">
    <w:p w14:paraId="6E6FC494" w14:textId="3A217547" w:rsidR="00F90212" w:rsidRDefault="00F90212">
      <w:pPr>
        <w:pStyle w:val="CommentText"/>
      </w:pPr>
      <w:r>
        <w:rPr>
          <w:rStyle w:val="CommentReference"/>
        </w:rPr>
        <w:annotationRef/>
      </w:r>
      <w:r>
        <w:t>Cite your paper instead</w:t>
      </w:r>
    </w:p>
  </w:comment>
  <w:comment w:id="450" w:author="Khreis, Haneen" w:date="2019-06-12T16:25:00Z" w:initials="KH">
    <w:p w14:paraId="76470836" w14:textId="00153768" w:rsidR="00F90212" w:rsidRDefault="00F90212">
      <w:pPr>
        <w:pStyle w:val="CommentText"/>
      </w:pPr>
      <w:r>
        <w:rPr>
          <w:rStyle w:val="CommentReference"/>
        </w:rPr>
        <w:annotationRef/>
      </w:r>
      <w:r>
        <w:t>Go through the equations and make sure you use the exact same names/terms with the equations above so one can follow-up and cross reference easily</w:t>
      </w:r>
    </w:p>
  </w:comment>
  <w:comment w:id="486" w:author="Khreis, Haneen" w:date="2019-06-16T10:02:00Z" w:initials="KH">
    <w:p w14:paraId="704EF7DC" w14:textId="26D5BFF1" w:rsidR="00F90212" w:rsidRDefault="00F90212">
      <w:pPr>
        <w:pStyle w:val="CommentText"/>
      </w:pPr>
      <w:r>
        <w:rPr>
          <w:rStyle w:val="CommentReference"/>
        </w:rPr>
        <w:annotationRef/>
      </w:r>
      <w:r>
        <w:t xml:space="preserve">Add the equation to show this, like you did with every other step. </w:t>
      </w:r>
    </w:p>
  </w:comment>
  <w:comment w:id="521" w:author="Khreis, Haneen" w:date="2019-06-16T09:58:00Z" w:initials="KH">
    <w:p w14:paraId="7A86F5B8" w14:textId="15804A40" w:rsidR="00F90212" w:rsidRDefault="00F90212">
      <w:pPr>
        <w:pStyle w:val="CommentText"/>
      </w:pPr>
      <w:r>
        <w:rPr>
          <w:rStyle w:val="CommentReference"/>
        </w:rPr>
        <w:annotationRef/>
      </w:r>
      <w:r>
        <w:t>Accurate?</w:t>
      </w:r>
    </w:p>
  </w:comment>
  <w:comment w:id="522" w:author="Alotaibi, Raed" w:date="2019-06-17T14:48:00Z" w:initials="AR">
    <w:p w14:paraId="7C076E61" w14:textId="2815986C" w:rsidR="00F90212" w:rsidRDefault="00F90212">
      <w:pPr>
        <w:pStyle w:val="CommentText"/>
      </w:pPr>
      <w:r>
        <w:rPr>
          <w:rStyle w:val="CommentReference"/>
        </w:rPr>
        <w:annotationRef/>
      </w:r>
      <w:r>
        <w:t>Yes, to get the state numbers. Also, some census blocks have AC in the form of fractions.</w:t>
      </w:r>
    </w:p>
  </w:comment>
  <w:comment w:id="532" w:author="Alotaibi, Raed" w:date="2019-06-18T11:51:00Z" w:initials="AR">
    <w:p w14:paraId="44C31CDB" w14:textId="77777777" w:rsidR="00F90212" w:rsidRDefault="00F90212" w:rsidP="00E87518">
      <w:pPr>
        <w:pStyle w:val="CommentText"/>
      </w:pPr>
      <w:r>
        <w:rPr>
          <w:rStyle w:val="CommentReference"/>
        </w:rPr>
        <w:annotationRef/>
      </w:r>
      <w:r>
        <w:t>The sum of the weighted incident asthma case divided by the sum of the at-risk cases.</w:t>
      </w:r>
    </w:p>
  </w:comment>
  <w:comment w:id="581" w:author="Khreis, Haneen" w:date="2019-06-16T10:12:00Z" w:initials="KH">
    <w:p w14:paraId="3B84C0A6" w14:textId="3C91287F" w:rsidR="00F90212" w:rsidRDefault="00F90212">
      <w:pPr>
        <w:pStyle w:val="CommentText"/>
      </w:pPr>
      <w:r>
        <w:rPr>
          <w:rStyle w:val="CommentReference"/>
        </w:rPr>
        <w:annotationRef/>
      </w:r>
      <w:r>
        <w:t>The supplementary material table has a missing column</w:t>
      </w:r>
    </w:p>
  </w:comment>
  <w:comment w:id="582" w:author="Alotaibi, Raed" w:date="2019-06-19T12:16:00Z" w:initials="AR">
    <w:p w14:paraId="3A21E33B" w14:textId="4D4A13E1" w:rsidR="00F90212" w:rsidRDefault="00F90212">
      <w:pPr>
        <w:pStyle w:val="CommentText"/>
      </w:pPr>
      <w:r>
        <w:rPr>
          <w:rStyle w:val="CommentReference"/>
        </w:rPr>
        <w:annotationRef/>
      </w:r>
      <w:r>
        <w:t>Added a new table summarizing the available years for each state</w:t>
      </w:r>
    </w:p>
    <w:p w14:paraId="2DE9762E" w14:textId="77777777" w:rsidR="00F90212" w:rsidRDefault="00F90212">
      <w:pPr>
        <w:pStyle w:val="CommentText"/>
      </w:pPr>
    </w:p>
  </w:comment>
  <w:comment w:id="584" w:author="Khreis, Haneen" w:date="2019-06-16T10:15:00Z" w:initials="KH">
    <w:p w14:paraId="70BBE6CC" w14:textId="291D859C" w:rsidR="00F90212" w:rsidRDefault="00F90212">
      <w:pPr>
        <w:pStyle w:val="CommentText"/>
      </w:pPr>
      <w:r>
        <w:rPr>
          <w:rStyle w:val="CommentReference"/>
        </w:rPr>
        <w:annotationRef/>
      </w:r>
      <w:r>
        <w:t>You say 34 in table 3 – which one is it???</w:t>
      </w:r>
    </w:p>
  </w:comment>
  <w:comment w:id="585" w:author="Alotaibi, Raed" w:date="2019-06-19T12:16:00Z" w:initials="AR">
    <w:p w14:paraId="3F07FEAD" w14:textId="0ABD4046" w:rsidR="00F90212" w:rsidRDefault="00F90212">
      <w:pPr>
        <w:pStyle w:val="CommentText"/>
      </w:pPr>
      <w:r>
        <w:rPr>
          <w:rStyle w:val="CommentReference"/>
        </w:rPr>
        <w:annotationRef/>
      </w:r>
      <w:r>
        <w:t>32</w:t>
      </w:r>
    </w:p>
  </w:comment>
  <w:comment w:id="589" w:author="Khreis, Haneen" w:date="2019-06-16T10:13:00Z" w:initials="KH">
    <w:p w14:paraId="67724752" w14:textId="1C0CD206" w:rsidR="00F90212" w:rsidRDefault="00F90212">
      <w:pPr>
        <w:pStyle w:val="CommentText"/>
      </w:pPr>
      <w:r>
        <w:rPr>
          <w:rStyle w:val="CommentReference"/>
        </w:rPr>
        <w:annotationRef/>
      </w:r>
      <w:r>
        <w:t>And do these match your US census bureau counts?</w:t>
      </w:r>
    </w:p>
    <w:p w14:paraId="038E0577" w14:textId="752BFF1D" w:rsidR="00F90212" w:rsidRDefault="00F90212">
      <w:pPr>
        <w:pStyle w:val="CommentText"/>
      </w:pPr>
      <w:r>
        <w:t xml:space="preserve"> </w:t>
      </w:r>
    </w:p>
  </w:comment>
  <w:comment w:id="590" w:author="Alotaibi, Raed" w:date="2019-06-17T14:57:00Z" w:initials="AR">
    <w:p w14:paraId="75987589" w14:textId="7A2AE03E" w:rsidR="00F90212" w:rsidRDefault="00F90212" w:rsidP="008027DB">
      <w:pPr>
        <w:pStyle w:val="CommentText"/>
      </w:pPr>
      <w:r>
        <w:rPr>
          <w:rStyle w:val="CommentReference"/>
        </w:rPr>
        <w:annotationRef/>
      </w:r>
      <w:r>
        <w:t>They should match the years for which the survey was conducted.</w:t>
      </w:r>
    </w:p>
  </w:comment>
  <w:comment w:id="672" w:author="Khreis, Haneen" w:date="2019-06-16T10:28:00Z" w:initials="KH">
    <w:p w14:paraId="32A0A55C" w14:textId="24F2E34F" w:rsidR="00F90212" w:rsidRDefault="00F90212">
      <w:pPr>
        <w:pStyle w:val="CommentText"/>
      </w:pPr>
      <w:r>
        <w:rPr>
          <w:rStyle w:val="CommentReference"/>
        </w:rPr>
        <w:annotationRef/>
      </w:r>
      <w:r>
        <w:t>This is not clear, just say it</w:t>
      </w:r>
    </w:p>
  </w:comment>
  <w:comment w:id="681" w:author="Khreis, Haneen" w:date="2019-06-16T10:30:00Z" w:initials="KH">
    <w:p w14:paraId="21402C37" w14:textId="70D4FF7E" w:rsidR="00F90212" w:rsidRDefault="00F90212">
      <w:pPr>
        <w:pStyle w:val="CommentText"/>
      </w:pPr>
      <w:r>
        <w:rPr>
          <w:rStyle w:val="CommentReference"/>
        </w:rPr>
        <w:annotationRef/>
      </w:r>
      <w:r>
        <w:t>You mean U??</w:t>
      </w:r>
    </w:p>
  </w:comment>
  <w:comment w:id="684" w:author="Khreis, Haneen" w:date="2019-06-16T10:30:00Z" w:initials="KH">
    <w:p w14:paraId="38DF2665" w14:textId="659308FA" w:rsidR="00F90212" w:rsidRDefault="00F90212">
      <w:pPr>
        <w:pStyle w:val="CommentText"/>
      </w:pPr>
      <w:r>
        <w:rPr>
          <w:rStyle w:val="CommentReference"/>
        </w:rPr>
        <w:annotationRef/>
      </w:r>
      <w:r>
        <w:t>What do you think? Please write some of your thoughts.</w:t>
      </w:r>
      <w:bookmarkStart w:id="685" w:name="_GoBack"/>
      <w:bookmarkEnd w:id="685"/>
    </w:p>
  </w:comment>
  <w:comment w:id="689" w:author="Khreis, Haneen" w:date="2019-06-12T15:43:00Z" w:initials="KH">
    <w:p w14:paraId="2657E5E7" w14:textId="0F16600A" w:rsidR="00F90212" w:rsidRDefault="00F90212">
      <w:pPr>
        <w:pStyle w:val="CommentText"/>
      </w:pPr>
      <w:r>
        <w:rPr>
          <w:rStyle w:val="CommentReference"/>
        </w:rPr>
        <w:annotationRef/>
      </w:r>
      <w:r>
        <w:t xml:space="preserve">Add percentage </w:t>
      </w:r>
    </w:p>
  </w:comment>
  <w:comment w:id="691" w:author="Khreis, Haneen" w:date="2019-06-12T15:43:00Z" w:initials="KH">
    <w:p w14:paraId="4D8C45A3" w14:textId="446498E3" w:rsidR="00F90212" w:rsidRDefault="00F90212">
      <w:pPr>
        <w:pStyle w:val="CommentText"/>
      </w:pPr>
      <w:r>
        <w:rPr>
          <w:rStyle w:val="CommentReference"/>
        </w:rPr>
        <w:annotationRef/>
      </w:r>
      <w:r>
        <w:t xml:space="preserve">In the text, you say table 1 </w:t>
      </w:r>
      <w:r w:rsidRPr="00395536">
        <w:t>summarizes the geographical and demographic data across all census blocks included in this analysis.</w:t>
      </w:r>
      <w:r>
        <w:t xml:space="preserve"> How can you include a census block with zero childhood population?</w:t>
      </w:r>
    </w:p>
  </w:comment>
  <w:comment w:id="692" w:author="Alotaibi, Raed" w:date="2019-06-17T11:44:00Z" w:initials="AR">
    <w:p w14:paraId="31C3B6D2" w14:textId="0FE8D011" w:rsidR="00F90212" w:rsidRDefault="00F90212">
      <w:pPr>
        <w:pStyle w:val="CommentText"/>
      </w:pPr>
      <w:r>
        <w:rPr>
          <w:rStyle w:val="CommentReference"/>
        </w:rPr>
        <w:annotationRef/>
      </w:r>
      <w:r>
        <w:t>Yes, we included all populated census blocks.</w:t>
      </w:r>
    </w:p>
    <w:p w14:paraId="7182DA84" w14:textId="7D9C127A" w:rsidR="00F90212" w:rsidRDefault="00F90212">
      <w:pPr>
        <w:pStyle w:val="CommentText"/>
      </w:pPr>
      <w:r>
        <w:t>Not all populated blocks have children.</w:t>
      </w:r>
    </w:p>
  </w:comment>
  <w:comment w:id="694" w:author="Khreis, Haneen" w:date="2019-06-16T10:03:00Z" w:initials="KH">
    <w:p w14:paraId="34F468DD" w14:textId="5B722C76" w:rsidR="00F90212" w:rsidRDefault="00F90212">
      <w:pPr>
        <w:pStyle w:val="CommentText"/>
      </w:pPr>
      <w:r>
        <w:rPr>
          <w:rStyle w:val="CommentReference"/>
        </w:rPr>
        <w:annotationRef/>
      </w:r>
      <w:r>
        <w:t>Add unit – this is too basic to be missed in a table!</w:t>
      </w:r>
    </w:p>
  </w:comment>
  <w:comment w:id="708" w:author="Alotaibi, Raed" w:date="2019-06-21T10:11:00Z" w:initials="AR">
    <w:p w14:paraId="5BBCB0D2" w14:textId="7848E278" w:rsidR="00F90212" w:rsidRDefault="00F90212">
      <w:pPr>
        <w:pStyle w:val="CommentText"/>
      </w:pPr>
      <w:r>
        <w:rPr>
          <w:rStyle w:val="CommentReference"/>
        </w:rPr>
        <w:annotationRef/>
      </w:r>
      <w:r>
        <w:t>Add prevalence rate</w:t>
      </w:r>
    </w:p>
  </w:comment>
  <w:comment w:id="715" w:author="Khreis, Haneen" w:date="2019-06-16T10:15:00Z" w:initials="KH">
    <w:p w14:paraId="26243CB1" w14:textId="39A47AA1" w:rsidR="00F90212" w:rsidRDefault="00F90212" w:rsidP="00D03235">
      <w:pPr>
        <w:pStyle w:val="CommentText"/>
      </w:pPr>
      <w:r>
        <w:rPr>
          <w:rStyle w:val="CommentReference"/>
        </w:rPr>
        <w:annotationRef/>
      </w:r>
      <w:r>
        <w:t>Add units to each row</w:t>
      </w:r>
    </w:p>
  </w:comment>
  <w:comment w:id="732" w:author="Khreis, Haneen" w:date="2019-06-16T10:16:00Z" w:initials="KH">
    <w:p w14:paraId="76014249" w14:textId="08E0DDF4" w:rsidR="00F90212" w:rsidRDefault="00F90212" w:rsidP="00D03235">
      <w:pPr>
        <w:pStyle w:val="CommentText"/>
      </w:pPr>
      <w:r>
        <w:rPr>
          <w:rStyle w:val="CommentReference"/>
        </w:rPr>
        <w:annotationRef/>
      </w:r>
      <w:r>
        <w:t>Or 32??</w:t>
      </w:r>
    </w:p>
  </w:comment>
  <w:comment w:id="767" w:author="Alotaibi, Raed" w:date="2019-06-21T10:11:00Z" w:initials="AR">
    <w:p w14:paraId="51D03950" w14:textId="0A1BD86C" w:rsidR="00F90212" w:rsidRDefault="00F90212">
      <w:pPr>
        <w:pStyle w:val="CommentText"/>
      </w:pPr>
      <w:r>
        <w:rPr>
          <w:rStyle w:val="CommentReference"/>
        </w:rPr>
        <w:annotationRef/>
      </w:r>
      <w:r>
        <w:t xml:space="preserve">Change average to </w:t>
      </w:r>
      <w:proofErr w:type="spellStart"/>
      <w:r>
        <w:t>aggrega</w:t>
      </w:r>
      <w:proofErr w:type="spellEnd"/>
    </w:p>
  </w:comment>
  <w:comment w:id="788" w:author="Khreis, Haneen" w:date="2019-06-16T10:31:00Z" w:initials="KH">
    <w:p w14:paraId="1EC554A2" w14:textId="5F078A64" w:rsidR="00F90212" w:rsidRDefault="00F90212">
      <w:pPr>
        <w:pStyle w:val="CommentText"/>
      </w:pPr>
      <w:r>
        <w:rPr>
          <w:rStyle w:val="CommentReference"/>
        </w:rPr>
        <w:annotationRef/>
      </w:r>
      <w:r>
        <w:t xml:space="preserve">Sub and super script everywhere and make sure unites are always spelled out </w:t>
      </w:r>
    </w:p>
  </w:comment>
  <w:comment w:id="1027" w:author="Khreis, Haneen" w:date="2019-06-16T10:05:00Z" w:initials="KH">
    <w:p w14:paraId="1E2B8DD2" w14:textId="5798AB3E" w:rsidR="00F90212" w:rsidRDefault="00F90212">
      <w:pPr>
        <w:pStyle w:val="CommentText"/>
      </w:pPr>
      <w:r>
        <w:rPr>
          <w:rStyle w:val="CommentReference"/>
        </w:rPr>
        <w:annotationRef/>
      </w:r>
      <w:r>
        <w:t>Add unit</w:t>
      </w:r>
    </w:p>
  </w:comment>
  <w:comment w:id="2939" w:author="Khreis, Haneen" w:date="2019-06-16T10:06:00Z" w:initials="KH">
    <w:p w14:paraId="0326D9E2" w14:textId="1ABF6508" w:rsidR="00F90212" w:rsidRDefault="00F90212">
      <w:pPr>
        <w:pStyle w:val="CommentText"/>
      </w:pPr>
      <w:r>
        <w:rPr>
          <w:rStyle w:val="CommentReference"/>
        </w:rPr>
        <w:annotationRef/>
      </w:r>
      <w:r>
        <w:t xml:space="preserve">Subscript </w:t>
      </w:r>
    </w:p>
  </w:comment>
  <w:comment w:id="2951" w:author="Khreis, Haneen" w:date="2019-06-16T10:06:00Z" w:initials="KH">
    <w:p w14:paraId="3B93B4E8" w14:textId="59DA7CF1" w:rsidR="00F90212" w:rsidRDefault="00F90212">
      <w:pPr>
        <w:pStyle w:val="CommentText"/>
      </w:pPr>
      <w:r>
        <w:rPr>
          <w:rStyle w:val="CommentReference"/>
        </w:rPr>
        <w:annotationRef/>
      </w:r>
      <w:r>
        <w:t xml:space="preserve">Subscript </w:t>
      </w:r>
    </w:p>
  </w:comment>
  <w:comment w:id="2959" w:author="Khreis, Haneen" w:date="2019-06-16T10:06:00Z" w:initials="KH">
    <w:p w14:paraId="2DF7FC93" w14:textId="066C2326" w:rsidR="00F90212" w:rsidRDefault="00F90212">
      <w:pPr>
        <w:pStyle w:val="CommentText"/>
      </w:pPr>
      <w:r>
        <w:rPr>
          <w:rStyle w:val="CommentReference"/>
        </w:rPr>
        <w:annotationRef/>
      </w:r>
      <w:r>
        <w:t xml:space="preserve">Subscript and superscript – fix everywhere </w:t>
      </w:r>
    </w:p>
  </w:comment>
  <w:comment w:id="2968" w:author="Khreis, Haneen" w:date="2019-06-16T10:06:00Z" w:initials="KH">
    <w:p w14:paraId="7BB302BE" w14:textId="30CFF0CB" w:rsidR="00F90212" w:rsidRDefault="00F90212">
      <w:pPr>
        <w:pStyle w:val="CommentText"/>
      </w:pPr>
      <w:r>
        <w:rPr>
          <w:rStyle w:val="CommentReference"/>
        </w:rPr>
        <w:annotationRef/>
      </w:r>
      <w:r>
        <w:t xml:space="preserve">Same!! Go through all figures and tables </w:t>
      </w:r>
    </w:p>
  </w:comment>
  <w:comment w:id="2975" w:author="Khreis, Haneen" w:date="2019-06-16T10:10:00Z" w:initials="KH">
    <w:p w14:paraId="2FA1CA7D" w14:textId="5395A1DE" w:rsidR="00F90212" w:rsidRDefault="00F90212">
      <w:pPr>
        <w:pStyle w:val="CommentText"/>
      </w:pPr>
      <w:r>
        <w:rPr>
          <w:rStyle w:val="CommentReference"/>
        </w:rPr>
        <w:annotationRef/>
      </w:r>
      <w:r>
        <w:t xml:space="preserve">Sub and super script </w:t>
      </w:r>
    </w:p>
  </w:comment>
  <w:comment w:id="2980" w:author="Khreis, Haneen" w:date="2019-06-16T10:10:00Z" w:initials="KH">
    <w:p w14:paraId="2E6FAA79" w14:textId="7C9834EE" w:rsidR="00F90212" w:rsidRDefault="00F90212">
      <w:pPr>
        <w:pStyle w:val="CommentText"/>
      </w:pPr>
      <w:r>
        <w:rPr>
          <w:rStyle w:val="CommentReference"/>
        </w:rPr>
        <w:annotationRef/>
      </w:r>
      <w:r>
        <w:t xml:space="preserve">I cannot read south Dakota on the x axis – it is cut – fix please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FACD77" w15:done="1"/>
  <w15:commentEx w15:paraId="794F58B9" w15:done="1"/>
  <w15:commentEx w15:paraId="33A10A9A" w15:done="1"/>
  <w15:commentEx w15:paraId="132E98E5" w15:done="1"/>
  <w15:commentEx w15:paraId="12023C0A" w15:paraIdParent="132E98E5" w15:done="1"/>
  <w15:commentEx w15:paraId="663B531D" w15:done="1"/>
  <w15:commentEx w15:paraId="31CB116F" w15:done="1"/>
  <w15:commentEx w15:paraId="3FBEC44B" w15:paraIdParent="31CB116F" w15:done="1"/>
  <w15:commentEx w15:paraId="6F738704" w15:done="0"/>
  <w15:commentEx w15:paraId="19EB262C" w15:done="1"/>
  <w15:commentEx w15:paraId="5C67C73A" w15:paraIdParent="19EB262C" w15:done="1"/>
  <w15:commentEx w15:paraId="1463988C" w15:done="1"/>
  <w15:commentEx w15:paraId="6A6292B5" w15:done="1"/>
  <w15:commentEx w15:paraId="3ADE7D1A" w15:paraIdParent="6A6292B5" w15:done="1"/>
  <w15:commentEx w15:paraId="6C62F0EC" w15:done="1"/>
  <w15:commentEx w15:paraId="6457A4E0" w15:paraIdParent="6C62F0EC" w15:done="1"/>
  <w15:commentEx w15:paraId="785FCD63" w15:done="1"/>
  <w15:commentEx w15:paraId="578DB315" w15:done="1"/>
  <w15:commentEx w15:paraId="43A248F5" w15:done="1"/>
  <w15:commentEx w15:paraId="4B40EADD" w15:done="1"/>
  <w15:commentEx w15:paraId="49037B19" w15:paraIdParent="4B40EADD" w15:done="1"/>
  <w15:commentEx w15:paraId="60D341E6" w15:done="1"/>
  <w15:commentEx w15:paraId="55BC5446" w15:paraIdParent="60D341E6" w15:done="1"/>
  <w15:commentEx w15:paraId="586BE309" w15:done="1"/>
  <w15:commentEx w15:paraId="64C70AFB" w15:paraIdParent="586BE309" w15:done="1"/>
  <w15:commentEx w15:paraId="27711DEA" w15:done="0"/>
  <w15:commentEx w15:paraId="5DDED36B" w15:done="0"/>
  <w15:commentEx w15:paraId="283079ED" w15:done="1"/>
  <w15:commentEx w15:paraId="4C931DB5" w15:done="1"/>
  <w15:commentEx w15:paraId="6E6FC494" w15:done="0"/>
  <w15:commentEx w15:paraId="76470836" w15:done="0"/>
  <w15:commentEx w15:paraId="704EF7DC" w15:done="1"/>
  <w15:commentEx w15:paraId="7A86F5B8" w15:done="1"/>
  <w15:commentEx w15:paraId="7C076E61" w15:paraIdParent="7A86F5B8" w15:done="1"/>
  <w15:commentEx w15:paraId="44C31CDB" w15:done="1"/>
  <w15:commentEx w15:paraId="3B84C0A6" w15:done="1"/>
  <w15:commentEx w15:paraId="2DE9762E" w15:paraIdParent="3B84C0A6" w15:done="1"/>
  <w15:commentEx w15:paraId="70BBE6CC" w15:done="1"/>
  <w15:commentEx w15:paraId="3F07FEAD" w15:paraIdParent="70BBE6CC" w15:done="1"/>
  <w15:commentEx w15:paraId="038E0577" w15:done="1"/>
  <w15:commentEx w15:paraId="75987589" w15:paraIdParent="038E0577" w15:done="1"/>
  <w15:commentEx w15:paraId="32A0A55C" w15:done="0"/>
  <w15:commentEx w15:paraId="21402C37" w15:done="1"/>
  <w15:commentEx w15:paraId="38DF2665" w15:done="0"/>
  <w15:commentEx w15:paraId="2657E5E7" w15:done="1"/>
  <w15:commentEx w15:paraId="4D8C45A3" w15:done="1"/>
  <w15:commentEx w15:paraId="7182DA84" w15:paraIdParent="4D8C45A3" w15:done="1"/>
  <w15:commentEx w15:paraId="34F468DD" w15:done="1"/>
  <w15:commentEx w15:paraId="5BBCB0D2" w15:done="1"/>
  <w15:commentEx w15:paraId="26243CB1" w15:done="1"/>
  <w15:commentEx w15:paraId="76014249" w15:done="0"/>
  <w15:commentEx w15:paraId="51D03950" w15:done="1"/>
  <w15:commentEx w15:paraId="1EC554A2" w15:done="1"/>
  <w15:commentEx w15:paraId="1E2B8DD2" w15:done="1"/>
  <w15:commentEx w15:paraId="0326D9E2" w15:done="1"/>
  <w15:commentEx w15:paraId="3B93B4E8" w15:done="1"/>
  <w15:commentEx w15:paraId="2DF7FC93" w15:done="1"/>
  <w15:commentEx w15:paraId="7BB302BE" w15:done="1"/>
  <w15:commentEx w15:paraId="2FA1CA7D" w15:done="1"/>
  <w15:commentEx w15:paraId="2E6FAA7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FACD77" w16cid:durableId="20BA0824"/>
  <w16cid:commentId w16cid:paraId="794F58B9" w16cid:durableId="20AB9A9E"/>
  <w16cid:commentId w16cid:paraId="33A10A9A" w16cid:durableId="20AB9AC8"/>
  <w16cid:commentId w16cid:paraId="132E98E5" w16cid:durableId="20AB9B7A"/>
  <w16cid:commentId w16cid:paraId="12023C0A" w16cid:durableId="20BA0828"/>
  <w16cid:commentId w16cid:paraId="663B531D" w16cid:durableId="20AB9CC4"/>
  <w16cid:commentId w16cid:paraId="31CB116F" w16cid:durableId="20AB9CD9"/>
  <w16cid:commentId w16cid:paraId="3FBEC44B" w16cid:durableId="20BA082B"/>
  <w16cid:commentId w16cid:paraId="6F738704" w16cid:durableId="20AB9EB1"/>
  <w16cid:commentId w16cid:paraId="19EB262C" w16cid:durableId="20AB9D9C"/>
  <w16cid:commentId w16cid:paraId="5C67C73A" w16cid:durableId="20BA082E"/>
  <w16cid:commentId w16cid:paraId="1463988C" w16cid:durableId="20AB9F6C"/>
  <w16cid:commentId w16cid:paraId="6A6292B5" w16cid:durableId="20AB9FB7"/>
  <w16cid:commentId w16cid:paraId="3ADE7D1A" w16cid:durableId="20BA0831"/>
  <w16cid:commentId w16cid:paraId="6C62F0EC" w16cid:durableId="20ABA085"/>
  <w16cid:commentId w16cid:paraId="6457A4E0" w16cid:durableId="20BA0833"/>
  <w16cid:commentId w16cid:paraId="785FCD63" w16cid:durableId="20AB9FF3"/>
  <w16cid:commentId w16cid:paraId="578DB315" w16cid:durableId="20ABA029"/>
  <w16cid:commentId w16cid:paraId="43A248F5" w16cid:durableId="20ABA0DC"/>
  <w16cid:commentId w16cid:paraId="4B40EADD" w16cid:durableId="20ABA175"/>
  <w16cid:commentId w16cid:paraId="49037B19" w16cid:durableId="20BA0838"/>
  <w16cid:commentId w16cid:paraId="60D341E6" w16cid:durableId="20ABA1D1"/>
  <w16cid:commentId w16cid:paraId="55BC5446" w16cid:durableId="20BA083A"/>
  <w16cid:commentId w16cid:paraId="586BE309" w16cid:durableId="20ABA1AC"/>
  <w16cid:commentId w16cid:paraId="64C70AFB" w16cid:durableId="20BA083C"/>
  <w16cid:commentId w16cid:paraId="27711DEA" w16cid:durableId="20BA083D"/>
  <w16cid:commentId w16cid:paraId="5DDED36B" w16cid:durableId="20BA083E"/>
  <w16cid:commentId w16cid:paraId="283079ED" w16cid:durableId="20ABA210"/>
  <w16cid:commentId w16cid:paraId="4C931DB5" w16cid:durableId="20ABA518"/>
  <w16cid:commentId w16cid:paraId="6E6FC494" w16cid:durableId="20ABA55F"/>
  <w16cid:commentId w16cid:paraId="76470836" w16cid:durableId="20ABA5E5"/>
  <w16cid:commentId w16cid:paraId="704EF7DC" w16cid:durableId="20B09230"/>
  <w16cid:commentId w16cid:paraId="7A86F5B8" w16cid:durableId="20B0914F"/>
  <w16cid:commentId w16cid:paraId="7C076E61" w16cid:durableId="20BA0845"/>
  <w16cid:commentId w16cid:paraId="44C31CDB" w16cid:durableId="20BA0846"/>
  <w16cid:commentId w16cid:paraId="3B84C0A6" w16cid:durableId="20B09480"/>
  <w16cid:commentId w16cid:paraId="2DE9762E" w16cid:durableId="20BA0848"/>
  <w16cid:commentId w16cid:paraId="70BBE6CC" w16cid:durableId="20B0954A"/>
  <w16cid:commentId w16cid:paraId="3F07FEAD" w16cid:durableId="20BA084A"/>
  <w16cid:commentId w16cid:paraId="038E0577" w16cid:durableId="20BA084B"/>
  <w16cid:commentId w16cid:paraId="75987589" w16cid:durableId="20BA084C"/>
  <w16cid:commentId w16cid:paraId="32A0A55C" w16cid:durableId="20B09861"/>
  <w16cid:commentId w16cid:paraId="21402C37" w16cid:durableId="20B098BD"/>
  <w16cid:commentId w16cid:paraId="38DF2665" w16cid:durableId="20B098CD"/>
  <w16cid:commentId w16cid:paraId="2657E5E7" w16cid:durableId="20AB9C0C"/>
  <w16cid:commentId w16cid:paraId="4D8C45A3" w16cid:durableId="20AB9C30"/>
  <w16cid:commentId w16cid:paraId="7182DA84" w16cid:durableId="20BA0852"/>
  <w16cid:commentId w16cid:paraId="34F468DD" w16cid:durableId="20B09270"/>
  <w16cid:commentId w16cid:paraId="5BBCB0D2" w16cid:durableId="20BA0854"/>
  <w16cid:commentId w16cid:paraId="26243CB1" w16cid:durableId="20B09538"/>
  <w16cid:commentId w16cid:paraId="76014249" w16cid:durableId="20B09580"/>
  <w16cid:commentId w16cid:paraId="1EC554A2" w16cid:durableId="20B098FE"/>
  <w16cid:commentId w16cid:paraId="1E2B8DD2" w16cid:durableId="20B092F6"/>
  <w16cid:commentId w16cid:paraId="0326D9E2" w16cid:durableId="20B0930A"/>
  <w16cid:commentId w16cid:paraId="3B93B4E8" w16cid:durableId="20B09313"/>
  <w16cid:commentId w16cid:paraId="2DF7FC93" w16cid:durableId="20B0931D"/>
  <w16cid:commentId w16cid:paraId="7BB302BE" w16cid:durableId="20B0932F"/>
  <w16cid:commentId w16cid:paraId="2FA1CA7D" w16cid:durableId="20B09415"/>
  <w16cid:commentId w16cid:paraId="2E6FAA79" w16cid:durableId="20B094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96467" w14:textId="77777777" w:rsidR="008400B0" w:rsidRDefault="008400B0" w:rsidP="00673497">
      <w:pPr>
        <w:spacing w:after="0" w:line="240" w:lineRule="auto"/>
      </w:pPr>
      <w:r>
        <w:separator/>
      </w:r>
    </w:p>
  </w:endnote>
  <w:endnote w:type="continuationSeparator" w:id="0">
    <w:p w14:paraId="121AF473" w14:textId="77777777" w:rsidR="008400B0" w:rsidRDefault="008400B0" w:rsidP="00673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721370"/>
      <w:docPartObj>
        <w:docPartGallery w:val="Page Numbers (Bottom of Page)"/>
        <w:docPartUnique/>
      </w:docPartObj>
    </w:sdtPr>
    <w:sdtEndPr>
      <w:rPr>
        <w:noProof/>
      </w:rPr>
    </w:sdtEndPr>
    <w:sdtContent>
      <w:p w14:paraId="67080FFF" w14:textId="4C5AF971" w:rsidR="00F90212" w:rsidRDefault="00F90212">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102A69D4" w14:textId="77777777" w:rsidR="00F90212" w:rsidRDefault="00F902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11497" w14:textId="77777777" w:rsidR="008400B0" w:rsidRDefault="008400B0" w:rsidP="00673497">
      <w:pPr>
        <w:spacing w:after="0" w:line="240" w:lineRule="auto"/>
      </w:pPr>
      <w:r>
        <w:separator/>
      </w:r>
    </w:p>
  </w:footnote>
  <w:footnote w:type="continuationSeparator" w:id="0">
    <w:p w14:paraId="4EAC20CB" w14:textId="77777777" w:rsidR="008400B0" w:rsidRDefault="008400B0" w:rsidP="00673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F5E7B"/>
    <w:multiLevelType w:val="hybridMultilevel"/>
    <w:tmpl w:val="CFAA3B4A"/>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 w15:restartNumberingAfterBreak="0">
    <w:nsid w:val="0C1542C6"/>
    <w:multiLevelType w:val="hybridMultilevel"/>
    <w:tmpl w:val="8C04FE1C"/>
    <w:lvl w:ilvl="0" w:tplc="02D868B0">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C99"/>
    <w:multiLevelType w:val="hybridMultilevel"/>
    <w:tmpl w:val="EAC639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ED5AF8"/>
    <w:multiLevelType w:val="hybridMultilevel"/>
    <w:tmpl w:val="586A4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4325443"/>
    <w:multiLevelType w:val="hybridMultilevel"/>
    <w:tmpl w:val="B29C99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D43BA3"/>
    <w:multiLevelType w:val="hybridMultilevel"/>
    <w:tmpl w:val="504E14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E04EEC"/>
    <w:multiLevelType w:val="hybridMultilevel"/>
    <w:tmpl w:val="F640B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CB2F4A"/>
    <w:multiLevelType w:val="hybridMultilevel"/>
    <w:tmpl w:val="D4844E2E"/>
    <w:lvl w:ilvl="0" w:tplc="5F6C1B04">
      <w:start w:val="5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B6417"/>
    <w:multiLevelType w:val="hybridMultilevel"/>
    <w:tmpl w:val="4086B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F007467"/>
    <w:multiLevelType w:val="hybridMultilevel"/>
    <w:tmpl w:val="E55EDABA"/>
    <w:lvl w:ilvl="0" w:tplc="98D818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CC49D9"/>
    <w:multiLevelType w:val="hybridMultilevel"/>
    <w:tmpl w:val="D27439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C164DC"/>
    <w:multiLevelType w:val="hybridMultilevel"/>
    <w:tmpl w:val="3CD64E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BF807D4"/>
    <w:multiLevelType w:val="hybridMultilevel"/>
    <w:tmpl w:val="134A61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D3371C"/>
    <w:multiLevelType w:val="hybridMultilevel"/>
    <w:tmpl w:val="B7F85DB4"/>
    <w:lvl w:ilvl="0" w:tplc="03CAC6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6A1487"/>
    <w:multiLevelType w:val="hybridMultilevel"/>
    <w:tmpl w:val="96F82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795203"/>
    <w:multiLevelType w:val="hybridMultilevel"/>
    <w:tmpl w:val="273C7CE0"/>
    <w:lvl w:ilvl="0" w:tplc="34AC287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1C48DA"/>
    <w:multiLevelType w:val="hybridMultilevel"/>
    <w:tmpl w:val="92D6BCF8"/>
    <w:lvl w:ilvl="0" w:tplc="1F6CD46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0"/>
  </w:num>
  <w:num w:numId="4">
    <w:abstractNumId w:val="12"/>
  </w:num>
  <w:num w:numId="5">
    <w:abstractNumId w:val="11"/>
  </w:num>
  <w:num w:numId="6">
    <w:abstractNumId w:val="2"/>
  </w:num>
  <w:num w:numId="7">
    <w:abstractNumId w:val="3"/>
  </w:num>
  <w:num w:numId="8">
    <w:abstractNumId w:val="5"/>
  </w:num>
  <w:num w:numId="9">
    <w:abstractNumId w:val="4"/>
  </w:num>
  <w:num w:numId="10">
    <w:abstractNumId w:val="9"/>
  </w:num>
  <w:num w:numId="11">
    <w:abstractNumId w:val="16"/>
  </w:num>
  <w:num w:numId="12">
    <w:abstractNumId w:val="1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
  </w:num>
  <w:num w:numId="17">
    <w:abstractNumId w:val="6"/>
  </w:num>
  <w:num w:numId="18">
    <w:abstractNumId w:val="8"/>
  </w:num>
  <w:num w:numId="1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otaibi, Raed">
    <w15:presenceInfo w15:providerId="AD" w15:userId="S-1-5-21-1120367096-779962018-1349916565-4349793"/>
  </w15:person>
  <w15:person w15:author="Khreis, Haneen">
    <w15:presenceInfo w15:providerId="AD" w15:userId="S::H-Khreis@tti.tamu.edu::9c1ee4bb-b1fc-461e-8e38-86cdff70d322"/>
  </w15:person>
  <w15:person w15:author="Raed Alotaibi">
    <w15:presenceInfo w15:providerId="Windows Live" w15:userId="bbc5afeee4dab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yNjc3szAwMDU0NTJX0lEKTi0uzszPAykwsqgFAL3u7LgtAAAA"/>
    <w:docVar w:name="EN.InstantFormat" w:val="&lt;ENInstantFormat&gt;&lt;Enabled&gt;1&lt;/Enabled&gt;&lt;ScanUnformatted&gt;1&lt;/ScanUnformatted&gt;&lt;ScanChanges&gt;1&lt;/ScanChanges&gt;&lt;Suspended&gt;1&lt;/Suspended&gt;&lt;/ENInstantFormat&gt;"/>
    <w:docVar w:name="EN.Layout" w:val="&lt;ENLayout&gt;&lt;Style&gt;APA 6th -Ra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epddp20s9p0fsetespvfzwjv0d9tat2092f&quot;&gt;RaedEndNoteLibrary&lt;record-ids&gt;&lt;item&gt;2&lt;/item&gt;&lt;item&gt;5&lt;/item&gt;&lt;item&gt;6&lt;/item&gt;&lt;item&gt;14&lt;/item&gt;&lt;item&gt;16&lt;/item&gt;&lt;item&gt;18&lt;/item&gt;&lt;item&gt;19&lt;/item&gt;&lt;item&gt;21&lt;/item&gt;&lt;item&gt;22&lt;/item&gt;&lt;item&gt;25&lt;/item&gt;&lt;item&gt;26&lt;/item&gt;&lt;item&gt;31&lt;/item&gt;&lt;item&gt;32&lt;/item&gt;&lt;item&gt;34&lt;/item&gt;&lt;item&gt;38&lt;/item&gt;&lt;item&gt;48&lt;/item&gt;&lt;item&gt;61&lt;/item&gt;&lt;item&gt;145&lt;/item&gt;&lt;item&gt;415&lt;/item&gt;&lt;item&gt;419&lt;/item&gt;&lt;item&gt;420&lt;/item&gt;&lt;item&gt;421&lt;/item&gt;&lt;item&gt;422&lt;/item&gt;&lt;item&gt;423&lt;/item&gt;&lt;item&gt;427&lt;/item&gt;&lt;/record-ids&gt;&lt;/item&gt;&lt;/Libraries&gt;"/>
  </w:docVars>
  <w:rsids>
    <w:rsidRoot w:val="00893539"/>
    <w:rsid w:val="00005DF3"/>
    <w:rsid w:val="00015C82"/>
    <w:rsid w:val="00015FF4"/>
    <w:rsid w:val="00022326"/>
    <w:rsid w:val="00024DBD"/>
    <w:rsid w:val="00031704"/>
    <w:rsid w:val="00032B7F"/>
    <w:rsid w:val="00037D90"/>
    <w:rsid w:val="00041A08"/>
    <w:rsid w:val="00046C8A"/>
    <w:rsid w:val="000533AB"/>
    <w:rsid w:val="00065E90"/>
    <w:rsid w:val="00077D15"/>
    <w:rsid w:val="00080E6B"/>
    <w:rsid w:val="000852BF"/>
    <w:rsid w:val="00091719"/>
    <w:rsid w:val="0009728A"/>
    <w:rsid w:val="00097648"/>
    <w:rsid w:val="000A0BFC"/>
    <w:rsid w:val="000A3775"/>
    <w:rsid w:val="000A7AAD"/>
    <w:rsid w:val="000B5DD2"/>
    <w:rsid w:val="000C4671"/>
    <w:rsid w:val="000D0EA5"/>
    <w:rsid w:val="000D4128"/>
    <w:rsid w:val="000F044A"/>
    <w:rsid w:val="000F388A"/>
    <w:rsid w:val="000F42B8"/>
    <w:rsid w:val="00104CF7"/>
    <w:rsid w:val="00122BC9"/>
    <w:rsid w:val="00132BA8"/>
    <w:rsid w:val="00133BE4"/>
    <w:rsid w:val="00133FD4"/>
    <w:rsid w:val="001351CC"/>
    <w:rsid w:val="00135341"/>
    <w:rsid w:val="00143846"/>
    <w:rsid w:val="0014441C"/>
    <w:rsid w:val="00161D40"/>
    <w:rsid w:val="00164F5F"/>
    <w:rsid w:val="00166C04"/>
    <w:rsid w:val="00173365"/>
    <w:rsid w:val="001740A4"/>
    <w:rsid w:val="00176422"/>
    <w:rsid w:val="00184418"/>
    <w:rsid w:val="001A055D"/>
    <w:rsid w:val="001A65BA"/>
    <w:rsid w:val="001B2369"/>
    <w:rsid w:val="001D6D2D"/>
    <w:rsid w:val="001E3F3E"/>
    <w:rsid w:val="001E4BBE"/>
    <w:rsid w:val="001F73EB"/>
    <w:rsid w:val="002007A9"/>
    <w:rsid w:val="002009BE"/>
    <w:rsid w:val="00203311"/>
    <w:rsid w:val="00203F2E"/>
    <w:rsid w:val="002079CC"/>
    <w:rsid w:val="00212BF3"/>
    <w:rsid w:val="002262A3"/>
    <w:rsid w:val="002353F1"/>
    <w:rsid w:val="00255B5F"/>
    <w:rsid w:val="00261ADB"/>
    <w:rsid w:val="00263A32"/>
    <w:rsid w:val="00265584"/>
    <w:rsid w:val="002705BF"/>
    <w:rsid w:val="00272195"/>
    <w:rsid w:val="00276DDC"/>
    <w:rsid w:val="00280003"/>
    <w:rsid w:val="00283533"/>
    <w:rsid w:val="002843DE"/>
    <w:rsid w:val="0029098C"/>
    <w:rsid w:val="00292793"/>
    <w:rsid w:val="002964D1"/>
    <w:rsid w:val="002A0D74"/>
    <w:rsid w:val="002A1292"/>
    <w:rsid w:val="002A3132"/>
    <w:rsid w:val="002A4C7D"/>
    <w:rsid w:val="002A56D3"/>
    <w:rsid w:val="002A600B"/>
    <w:rsid w:val="002C2A22"/>
    <w:rsid w:val="002C35ED"/>
    <w:rsid w:val="002C3C6D"/>
    <w:rsid w:val="002C6035"/>
    <w:rsid w:val="002E329C"/>
    <w:rsid w:val="002F018C"/>
    <w:rsid w:val="003075D1"/>
    <w:rsid w:val="00313E70"/>
    <w:rsid w:val="00337D46"/>
    <w:rsid w:val="00342130"/>
    <w:rsid w:val="00342C4A"/>
    <w:rsid w:val="00342E7A"/>
    <w:rsid w:val="00343B26"/>
    <w:rsid w:val="00345BC9"/>
    <w:rsid w:val="00355505"/>
    <w:rsid w:val="00357C38"/>
    <w:rsid w:val="003619B2"/>
    <w:rsid w:val="00372D78"/>
    <w:rsid w:val="00373189"/>
    <w:rsid w:val="00376EFA"/>
    <w:rsid w:val="003816C0"/>
    <w:rsid w:val="00395536"/>
    <w:rsid w:val="003968D7"/>
    <w:rsid w:val="003A25CB"/>
    <w:rsid w:val="003A2AE8"/>
    <w:rsid w:val="003A36B2"/>
    <w:rsid w:val="003B0E21"/>
    <w:rsid w:val="003B5477"/>
    <w:rsid w:val="003B6AB8"/>
    <w:rsid w:val="003C3408"/>
    <w:rsid w:val="003C3B1A"/>
    <w:rsid w:val="003E602B"/>
    <w:rsid w:val="00407C49"/>
    <w:rsid w:val="0041068F"/>
    <w:rsid w:val="00412978"/>
    <w:rsid w:val="0041597D"/>
    <w:rsid w:val="00415D66"/>
    <w:rsid w:val="004205F7"/>
    <w:rsid w:val="00425892"/>
    <w:rsid w:val="00431551"/>
    <w:rsid w:val="00447A54"/>
    <w:rsid w:val="00455E7B"/>
    <w:rsid w:val="004563A0"/>
    <w:rsid w:val="004577A5"/>
    <w:rsid w:val="00460DFB"/>
    <w:rsid w:val="004632DF"/>
    <w:rsid w:val="004675BE"/>
    <w:rsid w:val="00474D08"/>
    <w:rsid w:val="004752F1"/>
    <w:rsid w:val="004928CD"/>
    <w:rsid w:val="0049525B"/>
    <w:rsid w:val="00495ED0"/>
    <w:rsid w:val="004A2DFF"/>
    <w:rsid w:val="004B09B8"/>
    <w:rsid w:val="004B645C"/>
    <w:rsid w:val="004C18C9"/>
    <w:rsid w:val="004C2A7B"/>
    <w:rsid w:val="004C5D4C"/>
    <w:rsid w:val="004D280A"/>
    <w:rsid w:val="004D3207"/>
    <w:rsid w:val="004D6C34"/>
    <w:rsid w:val="004E11E3"/>
    <w:rsid w:val="004E472A"/>
    <w:rsid w:val="004E4D3F"/>
    <w:rsid w:val="004E616C"/>
    <w:rsid w:val="004F11AE"/>
    <w:rsid w:val="004F275C"/>
    <w:rsid w:val="00505C8D"/>
    <w:rsid w:val="00510471"/>
    <w:rsid w:val="00545452"/>
    <w:rsid w:val="0054558C"/>
    <w:rsid w:val="005635A8"/>
    <w:rsid w:val="00565FA9"/>
    <w:rsid w:val="00581F11"/>
    <w:rsid w:val="0059002F"/>
    <w:rsid w:val="00590FD7"/>
    <w:rsid w:val="00591FE9"/>
    <w:rsid w:val="00592DFE"/>
    <w:rsid w:val="00596187"/>
    <w:rsid w:val="005B2E80"/>
    <w:rsid w:val="005C3B93"/>
    <w:rsid w:val="005C4694"/>
    <w:rsid w:val="005C7683"/>
    <w:rsid w:val="005D6775"/>
    <w:rsid w:val="005F0007"/>
    <w:rsid w:val="00604636"/>
    <w:rsid w:val="0062733C"/>
    <w:rsid w:val="00631868"/>
    <w:rsid w:val="006326C4"/>
    <w:rsid w:val="006451B6"/>
    <w:rsid w:val="0064675E"/>
    <w:rsid w:val="00666B12"/>
    <w:rsid w:val="0067108B"/>
    <w:rsid w:val="00673497"/>
    <w:rsid w:val="006753B3"/>
    <w:rsid w:val="00677071"/>
    <w:rsid w:val="0068303A"/>
    <w:rsid w:val="00684D99"/>
    <w:rsid w:val="006A2E3C"/>
    <w:rsid w:val="006A5E66"/>
    <w:rsid w:val="006B0C0B"/>
    <w:rsid w:val="006B1CD2"/>
    <w:rsid w:val="006B42D3"/>
    <w:rsid w:val="006B4B66"/>
    <w:rsid w:val="006C00E0"/>
    <w:rsid w:val="006C4AEB"/>
    <w:rsid w:val="006C660A"/>
    <w:rsid w:val="006D44CA"/>
    <w:rsid w:val="006D55C7"/>
    <w:rsid w:val="006E6005"/>
    <w:rsid w:val="006F120C"/>
    <w:rsid w:val="006F322F"/>
    <w:rsid w:val="00703362"/>
    <w:rsid w:val="00705911"/>
    <w:rsid w:val="00711D6A"/>
    <w:rsid w:val="00713E8A"/>
    <w:rsid w:val="007237BE"/>
    <w:rsid w:val="00723A8D"/>
    <w:rsid w:val="00726708"/>
    <w:rsid w:val="00740811"/>
    <w:rsid w:val="007413B1"/>
    <w:rsid w:val="00741AF5"/>
    <w:rsid w:val="0074473D"/>
    <w:rsid w:val="00747FB0"/>
    <w:rsid w:val="00750337"/>
    <w:rsid w:val="00751334"/>
    <w:rsid w:val="0075770F"/>
    <w:rsid w:val="007600DC"/>
    <w:rsid w:val="00777C9B"/>
    <w:rsid w:val="0078045B"/>
    <w:rsid w:val="00781CA0"/>
    <w:rsid w:val="007820C3"/>
    <w:rsid w:val="0078271C"/>
    <w:rsid w:val="00784E9D"/>
    <w:rsid w:val="007A5A47"/>
    <w:rsid w:val="007A6173"/>
    <w:rsid w:val="007A750B"/>
    <w:rsid w:val="007A750E"/>
    <w:rsid w:val="007C1756"/>
    <w:rsid w:val="007C3A28"/>
    <w:rsid w:val="007D65A9"/>
    <w:rsid w:val="007E431E"/>
    <w:rsid w:val="0080038E"/>
    <w:rsid w:val="008027DB"/>
    <w:rsid w:val="00811938"/>
    <w:rsid w:val="00817B19"/>
    <w:rsid w:val="008269F1"/>
    <w:rsid w:val="00833D39"/>
    <w:rsid w:val="00833DE2"/>
    <w:rsid w:val="00835BFA"/>
    <w:rsid w:val="008400B0"/>
    <w:rsid w:val="008400ED"/>
    <w:rsid w:val="00845052"/>
    <w:rsid w:val="00845B71"/>
    <w:rsid w:val="00863D01"/>
    <w:rsid w:val="0086503B"/>
    <w:rsid w:val="0086612F"/>
    <w:rsid w:val="00873FC2"/>
    <w:rsid w:val="00877AD6"/>
    <w:rsid w:val="008901C8"/>
    <w:rsid w:val="00893539"/>
    <w:rsid w:val="008A69EE"/>
    <w:rsid w:val="008B0B9C"/>
    <w:rsid w:val="008B23FD"/>
    <w:rsid w:val="008C1A31"/>
    <w:rsid w:val="008E5218"/>
    <w:rsid w:val="008F6100"/>
    <w:rsid w:val="008F6A51"/>
    <w:rsid w:val="00911454"/>
    <w:rsid w:val="00913C2A"/>
    <w:rsid w:val="00914285"/>
    <w:rsid w:val="00917815"/>
    <w:rsid w:val="009250E9"/>
    <w:rsid w:val="00925857"/>
    <w:rsid w:val="00925D5A"/>
    <w:rsid w:val="009376CC"/>
    <w:rsid w:val="00940645"/>
    <w:rsid w:val="009428C6"/>
    <w:rsid w:val="009449D4"/>
    <w:rsid w:val="00945426"/>
    <w:rsid w:val="00956C0F"/>
    <w:rsid w:val="00960F90"/>
    <w:rsid w:val="009643ED"/>
    <w:rsid w:val="009819BB"/>
    <w:rsid w:val="0098465F"/>
    <w:rsid w:val="00990BB2"/>
    <w:rsid w:val="0099548C"/>
    <w:rsid w:val="00996763"/>
    <w:rsid w:val="00996C2C"/>
    <w:rsid w:val="00997808"/>
    <w:rsid w:val="009A0D25"/>
    <w:rsid w:val="009A61F7"/>
    <w:rsid w:val="009B00C1"/>
    <w:rsid w:val="009B01BD"/>
    <w:rsid w:val="009B3013"/>
    <w:rsid w:val="009B76D1"/>
    <w:rsid w:val="009B7994"/>
    <w:rsid w:val="009C28A6"/>
    <w:rsid w:val="009C7FC8"/>
    <w:rsid w:val="00A030A0"/>
    <w:rsid w:val="00A35474"/>
    <w:rsid w:val="00A459C3"/>
    <w:rsid w:val="00A5034C"/>
    <w:rsid w:val="00A53D66"/>
    <w:rsid w:val="00A54F26"/>
    <w:rsid w:val="00A608BC"/>
    <w:rsid w:val="00A63299"/>
    <w:rsid w:val="00A72876"/>
    <w:rsid w:val="00A74B90"/>
    <w:rsid w:val="00A76807"/>
    <w:rsid w:val="00AA1B8A"/>
    <w:rsid w:val="00AA6188"/>
    <w:rsid w:val="00AA62C7"/>
    <w:rsid w:val="00AB3F4A"/>
    <w:rsid w:val="00AB720C"/>
    <w:rsid w:val="00AB77D5"/>
    <w:rsid w:val="00AD17E7"/>
    <w:rsid w:val="00AD6E2B"/>
    <w:rsid w:val="00AD750C"/>
    <w:rsid w:val="00AE1341"/>
    <w:rsid w:val="00AE376F"/>
    <w:rsid w:val="00B21F25"/>
    <w:rsid w:val="00B302AB"/>
    <w:rsid w:val="00B46B36"/>
    <w:rsid w:val="00B5140C"/>
    <w:rsid w:val="00B53E33"/>
    <w:rsid w:val="00B54516"/>
    <w:rsid w:val="00B54E67"/>
    <w:rsid w:val="00B567E6"/>
    <w:rsid w:val="00B62EE8"/>
    <w:rsid w:val="00B749CF"/>
    <w:rsid w:val="00B8643E"/>
    <w:rsid w:val="00B8730E"/>
    <w:rsid w:val="00B9679E"/>
    <w:rsid w:val="00BA0614"/>
    <w:rsid w:val="00BA4DB3"/>
    <w:rsid w:val="00BA691F"/>
    <w:rsid w:val="00BC37DD"/>
    <w:rsid w:val="00BC4956"/>
    <w:rsid w:val="00BC7C6F"/>
    <w:rsid w:val="00BD0687"/>
    <w:rsid w:val="00BD609B"/>
    <w:rsid w:val="00BE5076"/>
    <w:rsid w:val="00BF6555"/>
    <w:rsid w:val="00C12F53"/>
    <w:rsid w:val="00C147C0"/>
    <w:rsid w:val="00C2709D"/>
    <w:rsid w:val="00C303CF"/>
    <w:rsid w:val="00C46BEF"/>
    <w:rsid w:val="00C4713D"/>
    <w:rsid w:val="00C61332"/>
    <w:rsid w:val="00C6500C"/>
    <w:rsid w:val="00C71937"/>
    <w:rsid w:val="00C73C45"/>
    <w:rsid w:val="00C83F95"/>
    <w:rsid w:val="00C9129E"/>
    <w:rsid w:val="00C928CB"/>
    <w:rsid w:val="00CA22B6"/>
    <w:rsid w:val="00CA6BBB"/>
    <w:rsid w:val="00CA7F95"/>
    <w:rsid w:val="00CB6391"/>
    <w:rsid w:val="00CC3882"/>
    <w:rsid w:val="00CD2EA8"/>
    <w:rsid w:val="00CD6B50"/>
    <w:rsid w:val="00CF3154"/>
    <w:rsid w:val="00CF48EC"/>
    <w:rsid w:val="00D02BAD"/>
    <w:rsid w:val="00D03235"/>
    <w:rsid w:val="00D046DB"/>
    <w:rsid w:val="00D070F1"/>
    <w:rsid w:val="00D16657"/>
    <w:rsid w:val="00D16991"/>
    <w:rsid w:val="00D26033"/>
    <w:rsid w:val="00D26FDC"/>
    <w:rsid w:val="00D27CF1"/>
    <w:rsid w:val="00D316B6"/>
    <w:rsid w:val="00D34400"/>
    <w:rsid w:val="00D34741"/>
    <w:rsid w:val="00D44198"/>
    <w:rsid w:val="00D50174"/>
    <w:rsid w:val="00D51405"/>
    <w:rsid w:val="00D5209D"/>
    <w:rsid w:val="00D541A4"/>
    <w:rsid w:val="00D625AB"/>
    <w:rsid w:val="00D704A8"/>
    <w:rsid w:val="00D72B1F"/>
    <w:rsid w:val="00D84AB5"/>
    <w:rsid w:val="00D8538F"/>
    <w:rsid w:val="00D91337"/>
    <w:rsid w:val="00DB032D"/>
    <w:rsid w:val="00DB7902"/>
    <w:rsid w:val="00DC26DF"/>
    <w:rsid w:val="00DD11B5"/>
    <w:rsid w:val="00DD501C"/>
    <w:rsid w:val="00DE0E43"/>
    <w:rsid w:val="00E034FA"/>
    <w:rsid w:val="00E12C93"/>
    <w:rsid w:val="00E23ED3"/>
    <w:rsid w:val="00E30C28"/>
    <w:rsid w:val="00E46AA9"/>
    <w:rsid w:val="00E4727A"/>
    <w:rsid w:val="00E522F5"/>
    <w:rsid w:val="00E56918"/>
    <w:rsid w:val="00E605A3"/>
    <w:rsid w:val="00E649C0"/>
    <w:rsid w:val="00E77574"/>
    <w:rsid w:val="00E83404"/>
    <w:rsid w:val="00E86628"/>
    <w:rsid w:val="00E87518"/>
    <w:rsid w:val="00E9377E"/>
    <w:rsid w:val="00E95FDD"/>
    <w:rsid w:val="00EA23E7"/>
    <w:rsid w:val="00EB260B"/>
    <w:rsid w:val="00EB4571"/>
    <w:rsid w:val="00EB5A2B"/>
    <w:rsid w:val="00EC1FA9"/>
    <w:rsid w:val="00EC2738"/>
    <w:rsid w:val="00EC4AE2"/>
    <w:rsid w:val="00EC7CC3"/>
    <w:rsid w:val="00ED3CCA"/>
    <w:rsid w:val="00ED7206"/>
    <w:rsid w:val="00EE2D78"/>
    <w:rsid w:val="00EE6A98"/>
    <w:rsid w:val="00EF024A"/>
    <w:rsid w:val="00F0129A"/>
    <w:rsid w:val="00F02363"/>
    <w:rsid w:val="00F031E4"/>
    <w:rsid w:val="00F05518"/>
    <w:rsid w:val="00F152B7"/>
    <w:rsid w:val="00F20E7C"/>
    <w:rsid w:val="00F218D1"/>
    <w:rsid w:val="00F22789"/>
    <w:rsid w:val="00F276AD"/>
    <w:rsid w:val="00F44385"/>
    <w:rsid w:val="00F574E2"/>
    <w:rsid w:val="00F60D60"/>
    <w:rsid w:val="00F74496"/>
    <w:rsid w:val="00F85A46"/>
    <w:rsid w:val="00F86B8C"/>
    <w:rsid w:val="00F90212"/>
    <w:rsid w:val="00FA345C"/>
    <w:rsid w:val="00FA6FED"/>
    <w:rsid w:val="00FB320A"/>
    <w:rsid w:val="00FB7B9F"/>
    <w:rsid w:val="00FD2815"/>
    <w:rsid w:val="00FE44D0"/>
    <w:rsid w:val="00FE4B32"/>
    <w:rsid w:val="00FE5B17"/>
    <w:rsid w:val="00FF3C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DDC0E"/>
  <w15:chartTrackingRefBased/>
  <w15:docId w15:val="{4D5614BD-BA27-4B09-AA08-31F4D01FF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1719"/>
  </w:style>
  <w:style w:type="paragraph" w:styleId="Heading1">
    <w:name w:val="heading 1"/>
    <w:basedOn w:val="Normal"/>
    <w:next w:val="Normal"/>
    <w:link w:val="Heading1Char"/>
    <w:uiPriority w:val="9"/>
    <w:qFormat/>
    <w:rsid w:val="004E4D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23ED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23ED3"/>
    <w:rPr>
      <w:rFonts w:ascii="Calibri" w:hAnsi="Calibri" w:cs="Calibri"/>
      <w:noProof/>
    </w:rPr>
  </w:style>
  <w:style w:type="paragraph" w:customStyle="1" w:styleId="EndNoteBibliography">
    <w:name w:val="EndNote Bibliography"/>
    <w:basedOn w:val="Normal"/>
    <w:link w:val="EndNoteBibliographyChar"/>
    <w:rsid w:val="00E23ED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23ED3"/>
    <w:rPr>
      <w:rFonts w:ascii="Calibri" w:hAnsi="Calibri" w:cs="Calibri"/>
      <w:noProof/>
    </w:rPr>
  </w:style>
  <w:style w:type="character" w:styleId="Hyperlink">
    <w:name w:val="Hyperlink"/>
    <w:basedOn w:val="DefaultParagraphFont"/>
    <w:uiPriority w:val="99"/>
    <w:unhideWhenUsed/>
    <w:rsid w:val="00845B71"/>
    <w:rPr>
      <w:color w:val="0563C1" w:themeColor="hyperlink"/>
      <w:u w:val="single"/>
    </w:rPr>
  </w:style>
  <w:style w:type="character" w:customStyle="1" w:styleId="UnresolvedMention1">
    <w:name w:val="Unresolved Mention1"/>
    <w:basedOn w:val="DefaultParagraphFont"/>
    <w:uiPriority w:val="99"/>
    <w:semiHidden/>
    <w:unhideWhenUsed/>
    <w:rsid w:val="00631868"/>
    <w:rPr>
      <w:color w:val="605E5C"/>
      <w:shd w:val="clear" w:color="auto" w:fill="E1DFDD"/>
    </w:rPr>
  </w:style>
  <w:style w:type="paragraph" w:styleId="ListParagraph">
    <w:name w:val="List Paragraph"/>
    <w:basedOn w:val="Normal"/>
    <w:uiPriority w:val="34"/>
    <w:qFormat/>
    <w:rsid w:val="00EC7CC3"/>
    <w:pPr>
      <w:ind w:left="720"/>
      <w:contextualSpacing/>
    </w:pPr>
  </w:style>
  <w:style w:type="table" w:styleId="TableGrid">
    <w:name w:val="Table Grid"/>
    <w:basedOn w:val="TableNormal"/>
    <w:uiPriority w:val="39"/>
    <w:rsid w:val="00065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D5209D"/>
    <w:rPr>
      <w:color w:val="605E5C"/>
      <w:shd w:val="clear" w:color="auto" w:fill="E1DFDD"/>
    </w:rPr>
  </w:style>
  <w:style w:type="character" w:styleId="FollowedHyperlink">
    <w:name w:val="FollowedHyperlink"/>
    <w:basedOn w:val="DefaultParagraphFont"/>
    <w:uiPriority w:val="99"/>
    <w:semiHidden/>
    <w:unhideWhenUsed/>
    <w:rsid w:val="00945426"/>
    <w:rPr>
      <w:color w:val="954F72" w:themeColor="followedHyperlink"/>
      <w:u w:val="single"/>
    </w:rPr>
  </w:style>
  <w:style w:type="paragraph" w:customStyle="1" w:styleId="msonormal0">
    <w:name w:val="msonormal"/>
    <w:basedOn w:val="Normal"/>
    <w:rsid w:val="00265584"/>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CA6BBB"/>
    <w:rPr>
      <w:sz w:val="16"/>
      <w:szCs w:val="16"/>
    </w:rPr>
  </w:style>
  <w:style w:type="paragraph" w:styleId="CommentText">
    <w:name w:val="annotation text"/>
    <w:basedOn w:val="Normal"/>
    <w:link w:val="CommentTextChar"/>
    <w:uiPriority w:val="99"/>
    <w:semiHidden/>
    <w:unhideWhenUsed/>
    <w:rsid w:val="00CA6BBB"/>
    <w:pPr>
      <w:spacing w:line="240" w:lineRule="auto"/>
    </w:pPr>
    <w:rPr>
      <w:sz w:val="20"/>
      <w:szCs w:val="20"/>
    </w:rPr>
  </w:style>
  <w:style w:type="character" w:customStyle="1" w:styleId="CommentTextChar">
    <w:name w:val="Comment Text Char"/>
    <w:basedOn w:val="DefaultParagraphFont"/>
    <w:link w:val="CommentText"/>
    <w:uiPriority w:val="99"/>
    <w:semiHidden/>
    <w:rsid w:val="00CA6BBB"/>
    <w:rPr>
      <w:sz w:val="20"/>
      <w:szCs w:val="20"/>
    </w:rPr>
  </w:style>
  <w:style w:type="paragraph" w:styleId="CommentSubject">
    <w:name w:val="annotation subject"/>
    <w:basedOn w:val="CommentText"/>
    <w:next w:val="CommentText"/>
    <w:link w:val="CommentSubjectChar"/>
    <w:uiPriority w:val="99"/>
    <w:semiHidden/>
    <w:unhideWhenUsed/>
    <w:rsid w:val="00CA6BBB"/>
    <w:rPr>
      <w:b/>
      <w:bCs/>
    </w:rPr>
  </w:style>
  <w:style w:type="character" w:customStyle="1" w:styleId="CommentSubjectChar">
    <w:name w:val="Comment Subject Char"/>
    <w:basedOn w:val="CommentTextChar"/>
    <w:link w:val="CommentSubject"/>
    <w:uiPriority w:val="99"/>
    <w:semiHidden/>
    <w:rsid w:val="00CA6BBB"/>
    <w:rPr>
      <w:b/>
      <w:bCs/>
      <w:sz w:val="20"/>
      <w:szCs w:val="20"/>
    </w:rPr>
  </w:style>
  <w:style w:type="paragraph" w:styleId="BalloonText">
    <w:name w:val="Balloon Text"/>
    <w:basedOn w:val="Normal"/>
    <w:link w:val="BalloonTextChar"/>
    <w:uiPriority w:val="99"/>
    <w:semiHidden/>
    <w:unhideWhenUsed/>
    <w:rsid w:val="00CA6B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BBB"/>
    <w:rPr>
      <w:rFonts w:ascii="Segoe UI" w:hAnsi="Segoe UI" w:cs="Segoe UI"/>
      <w:sz w:val="18"/>
      <w:szCs w:val="18"/>
    </w:rPr>
  </w:style>
  <w:style w:type="paragraph" w:styleId="Caption">
    <w:name w:val="caption"/>
    <w:basedOn w:val="Normal"/>
    <w:next w:val="Normal"/>
    <w:uiPriority w:val="35"/>
    <w:unhideWhenUsed/>
    <w:qFormat/>
    <w:rsid w:val="00133FD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D280A"/>
    <w:rPr>
      <w:color w:val="808080"/>
    </w:rPr>
  </w:style>
  <w:style w:type="paragraph" w:styleId="TableofFigures">
    <w:name w:val="table of figures"/>
    <w:basedOn w:val="Normal"/>
    <w:next w:val="Normal"/>
    <w:uiPriority w:val="99"/>
    <w:unhideWhenUsed/>
    <w:rsid w:val="00032B7F"/>
    <w:pPr>
      <w:spacing w:after="0"/>
    </w:pPr>
  </w:style>
  <w:style w:type="character" w:customStyle="1" w:styleId="Heading1Char">
    <w:name w:val="Heading 1 Char"/>
    <w:basedOn w:val="DefaultParagraphFont"/>
    <w:link w:val="Heading1"/>
    <w:uiPriority w:val="9"/>
    <w:rsid w:val="004E4D3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E4D3F"/>
    <w:pPr>
      <w:outlineLvl w:val="9"/>
    </w:pPr>
  </w:style>
  <w:style w:type="paragraph" w:styleId="Header">
    <w:name w:val="header"/>
    <w:basedOn w:val="Normal"/>
    <w:link w:val="HeaderChar"/>
    <w:uiPriority w:val="99"/>
    <w:unhideWhenUsed/>
    <w:rsid w:val="00673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497"/>
  </w:style>
  <w:style w:type="paragraph" w:styleId="Footer">
    <w:name w:val="footer"/>
    <w:basedOn w:val="Normal"/>
    <w:link w:val="FooterChar"/>
    <w:uiPriority w:val="99"/>
    <w:unhideWhenUsed/>
    <w:rsid w:val="00673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497"/>
  </w:style>
  <w:style w:type="character" w:styleId="LineNumber">
    <w:name w:val="line number"/>
    <w:basedOn w:val="DefaultParagraphFont"/>
    <w:uiPriority w:val="99"/>
    <w:semiHidden/>
    <w:unhideWhenUsed/>
    <w:rsid w:val="00781CA0"/>
  </w:style>
  <w:style w:type="paragraph" w:styleId="Revision">
    <w:name w:val="Revision"/>
    <w:hidden/>
    <w:uiPriority w:val="99"/>
    <w:semiHidden/>
    <w:rsid w:val="00342C4A"/>
    <w:pPr>
      <w:spacing w:after="0" w:line="240" w:lineRule="auto"/>
    </w:pPr>
  </w:style>
  <w:style w:type="paragraph" w:styleId="NoSpacing">
    <w:name w:val="No Spacing"/>
    <w:uiPriority w:val="1"/>
    <w:qFormat/>
    <w:rsid w:val="000917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12710">
      <w:bodyDiv w:val="1"/>
      <w:marLeft w:val="0"/>
      <w:marRight w:val="0"/>
      <w:marTop w:val="0"/>
      <w:marBottom w:val="0"/>
      <w:divBdr>
        <w:top w:val="none" w:sz="0" w:space="0" w:color="auto"/>
        <w:left w:val="none" w:sz="0" w:space="0" w:color="auto"/>
        <w:bottom w:val="none" w:sz="0" w:space="0" w:color="auto"/>
        <w:right w:val="none" w:sz="0" w:space="0" w:color="auto"/>
      </w:divBdr>
    </w:div>
    <w:div w:id="360323845">
      <w:bodyDiv w:val="1"/>
      <w:marLeft w:val="0"/>
      <w:marRight w:val="0"/>
      <w:marTop w:val="0"/>
      <w:marBottom w:val="0"/>
      <w:divBdr>
        <w:top w:val="none" w:sz="0" w:space="0" w:color="auto"/>
        <w:left w:val="none" w:sz="0" w:space="0" w:color="auto"/>
        <w:bottom w:val="none" w:sz="0" w:space="0" w:color="auto"/>
        <w:right w:val="none" w:sz="0" w:space="0" w:color="auto"/>
      </w:divBdr>
    </w:div>
    <w:div w:id="421921214">
      <w:bodyDiv w:val="1"/>
      <w:marLeft w:val="0"/>
      <w:marRight w:val="0"/>
      <w:marTop w:val="0"/>
      <w:marBottom w:val="0"/>
      <w:divBdr>
        <w:top w:val="none" w:sz="0" w:space="0" w:color="auto"/>
        <w:left w:val="none" w:sz="0" w:space="0" w:color="auto"/>
        <w:bottom w:val="none" w:sz="0" w:space="0" w:color="auto"/>
        <w:right w:val="none" w:sz="0" w:space="0" w:color="auto"/>
      </w:divBdr>
    </w:div>
    <w:div w:id="431898594">
      <w:bodyDiv w:val="1"/>
      <w:marLeft w:val="0"/>
      <w:marRight w:val="0"/>
      <w:marTop w:val="0"/>
      <w:marBottom w:val="0"/>
      <w:divBdr>
        <w:top w:val="none" w:sz="0" w:space="0" w:color="auto"/>
        <w:left w:val="none" w:sz="0" w:space="0" w:color="auto"/>
        <w:bottom w:val="none" w:sz="0" w:space="0" w:color="auto"/>
        <w:right w:val="none" w:sz="0" w:space="0" w:color="auto"/>
      </w:divBdr>
    </w:div>
    <w:div w:id="570585158">
      <w:bodyDiv w:val="1"/>
      <w:marLeft w:val="0"/>
      <w:marRight w:val="0"/>
      <w:marTop w:val="0"/>
      <w:marBottom w:val="0"/>
      <w:divBdr>
        <w:top w:val="none" w:sz="0" w:space="0" w:color="auto"/>
        <w:left w:val="none" w:sz="0" w:space="0" w:color="auto"/>
        <w:bottom w:val="none" w:sz="0" w:space="0" w:color="auto"/>
        <w:right w:val="none" w:sz="0" w:space="0" w:color="auto"/>
      </w:divBdr>
    </w:div>
    <w:div w:id="857155201">
      <w:bodyDiv w:val="1"/>
      <w:marLeft w:val="0"/>
      <w:marRight w:val="0"/>
      <w:marTop w:val="0"/>
      <w:marBottom w:val="0"/>
      <w:divBdr>
        <w:top w:val="none" w:sz="0" w:space="0" w:color="auto"/>
        <w:left w:val="none" w:sz="0" w:space="0" w:color="auto"/>
        <w:bottom w:val="none" w:sz="0" w:space="0" w:color="auto"/>
        <w:right w:val="none" w:sz="0" w:space="0" w:color="auto"/>
      </w:divBdr>
    </w:div>
    <w:div w:id="198634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brfs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1CD73-2373-4FA5-9A67-0967861FA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TotalTime>
  <Pages>35</Pages>
  <Words>10460</Words>
  <Characters>59622</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Texas A&amp;M Transportation Institute</Company>
  <LinksUpToDate>false</LinksUpToDate>
  <CharactersWithSpaces>69943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Alotaibi, Raed</dc:creator>
  <cp:keywords/>
  <dc:description/>
  <cp:lastModifiedBy>Raed Alotaibi</cp:lastModifiedBy>
  <cp:revision>15</cp:revision>
  <cp:lastPrinted>2019-05-30T18:49:00Z</cp:lastPrinted>
  <dcterms:created xsi:type="dcterms:W3CDTF">2019-06-17T18:35:00Z</dcterms:created>
  <dcterms:modified xsi:type="dcterms:W3CDTF">2019-06-23T19:41:00Z</dcterms:modified>
</cp:coreProperties>
</file>